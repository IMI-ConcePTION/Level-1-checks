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82651E" w:rsidRPr="00D647C6" w:rsidRDefault="0082651E">
      <w:pPr>
        <w:rPr>
          <w:color w:val="000000" w:themeColor="text1"/>
          <w:sz w:val="22"/>
          <w:szCs w:val="22"/>
        </w:rPr>
      </w:pPr>
      <w:bookmarkStart w:id="0" w:name="_heading=h.gjdgxs" w:colFirst="0" w:colLast="0"/>
      <w:bookmarkEnd w:id="0"/>
    </w:p>
    <w:p w14:paraId="00000002"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color w:val="000000" w:themeColor="text1"/>
          <w:sz w:val="22"/>
          <w:szCs w:val="22"/>
        </w:rPr>
      </w:pPr>
    </w:p>
    <w:p w14:paraId="00000003"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color w:val="000000" w:themeColor="text1"/>
          <w:sz w:val="22"/>
          <w:szCs w:val="22"/>
        </w:rPr>
      </w:pPr>
    </w:p>
    <w:p w14:paraId="00000004"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color w:val="000000" w:themeColor="text1"/>
          <w:sz w:val="22"/>
          <w:szCs w:val="22"/>
        </w:rPr>
      </w:pPr>
    </w:p>
    <w:p w14:paraId="00000005"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color w:val="000000" w:themeColor="text1"/>
          <w:sz w:val="22"/>
          <w:szCs w:val="22"/>
        </w:rPr>
      </w:pPr>
    </w:p>
    <w:p w14:paraId="00000006" w14:textId="77777777" w:rsidR="0082651E" w:rsidRPr="00D647C6" w:rsidRDefault="005E1C8C">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r w:rsidRPr="00D647C6">
        <w:rPr>
          <w:b/>
          <w:color w:val="000000" w:themeColor="text1"/>
          <w:sz w:val="22"/>
          <w:szCs w:val="22"/>
        </w:rPr>
        <w:t>ConcePTION Data Characterization for population-based data sources and collections:</w:t>
      </w:r>
    </w:p>
    <w:p w14:paraId="00000007" w14:textId="77777777" w:rsidR="0082651E" w:rsidRPr="00D647C6" w:rsidRDefault="005E1C8C">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r w:rsidRPr="00D647C6">
        <w:rPr>
          <w:b/>
          <w:color w:val="000000" w:themeColor="text1"/>
          <w:sz w:val="22"/>
          <w:szCs w:val="22"/>
        </w:rPr>
        <w:t>Level 1 (integrity of ETL) and Level 2 (internal consistency) Checks</w:t>
      </w:r>
    </w:p>
    <w:p w14:paraId="00000008"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color w:val="000000" w:themeColor="text1"/>
          <w:sz w:val="22"/>
          <w:szCs w:val="22"/>
        </w:rPr>
      </w:pPr>
    </w:p>
    <w:p w14:paraId="00000009"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p>
    <w:p w14:paraId="0000000A" w14:textId="77777777" w:rsidR="0082651E" w:rsidRPr="00D647C6" w:rsidRDefault="005E1C8C">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r w:rsidRPr="00D647C6">
        <w:rPr>
          <w:b/>
          <w:color w:val="000000" w:themeColor="text1"/>
          <w:sz w:val="22"/>
          <w:szCs w:val="22"/>
        </w:rPr>
        <w:t xml:space="preserve">Statistical Analysis Plan </w:t>
      </w:r>
    </w:p>
    <w:p w14:paraId="0000000B"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p>
    <w:p w14:paraId="0000000C"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p>
    <w:p w14:paraId="0000000D" w14:textId="77777777" w:rsidR="0082651E" w:rsidRPr="00D647C6" w:rsidRDefault="0082651E">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p>
    <w:p w14:paraId="0000000E" w14:textId="77777777" w:rsidR="0082651E" w:rsidRPr="00D647C6" w:rsidRDefault="005E1C8C">
      <w:pPr>
        <w:pBdr>
          <w:top w:val="single" w:sz="18" w:space="1" w:color="000000"/>
          <w:left w:val="single" w:sz="18" w:space="4" w:color="000000"/>
          <w:bottom w:val="single" w:sz="18" w:space="0" w:color="000000"/>
          <w:right w:val="single" w:sz="18" w:space="4" w:color="000000"/>
        </w:pBdr>
        <w:jc w:val="center"/>
        <w:rPr>
          <w:b/>
          <w:color w:val="000000" w:themeColor="text1"/>
          <w:sz w:val="22"/>
          <w:szCs w:val="22"/>
        </w:rPr>
      </w:pPr>
      <w:r w:rsidRPr="00D647C6">
        <w:rPr>
          <w:b/>
          <w:color w:val="000000" w:themeColor="text1"/>
          <w:sz w:val="22"/>
          <w:szCs w:val="22"/>
        </w:rPr>
        <w:t>Version 0.7</w:t>
      </w:r>
    </w:p>
    <w:p w14:paraId="0000000F" w14:textId="77777777" w:rsidR="0082651E" w:rsidRPr="00D647C6" w:rsidRDefault="005E1C8C">
      <w:pPr>
        <w:rPr>
          <w:color w:val="000000" w:themeColor="text1"/>
          <w:sz w:val="22"/>
          <w:szCs w:val="22"/>
        </w:rPr>
      </w:pPr>
      <w:r w:rsidRPr="00D647C6">
        <w:rPr>
          <w:color w:val="000000" w:themeColor="text1"/>
          <w:sz w:val="22"/>
          <w:szCs w:val="22"/>
        </w:rPr>
        <w:br w:type="page"/>
      </w:r>
    </w:p>
    <w:p w14:paraId="00000010" w14:textId="77777777" w:rsidR="0082651E" w:rsidRPr="00D647C6" w:rsidRDefault="005E1C8C">
      <w:pPr>
        <w:pBdr>
          <w:top w:val="nil"/>
          <w:left w:val="nil"/>
          <w:bottom w:val="nil"/>
          <w:right w:val="nil"/>
          <w:between w:val="nil"/>
        </w:pBdr>
        <w:rPr>
          <w:color w:val="000000" w:themeColor="text1"/>
          <w:sz w:val="22"/>
          <w:szCs w:val="22"/>
        </w:rPr>
      </w:pPr>
      <w:bookmarkStart w:id="1" w:name="_heading=h.30j0zll" w:colFirst="0" w:colLast="0"/>
      <w:bookmarkEnd w:id="1"/>
      <w:r w:rsidRPr="00D647C6">
        <w:rPr>
          <w:color w:val="000000" w:themeColor="text1"/>
          <w:sz w:val="22"/>
          <w:szCs w:val="22"/>
        </w:rPr>
        <w:lastRenderedPageBreak/>
        <w:t>DOCUMENT HISTORY</w:t>
      </w:r>
    </w:p>
    <w:p w14:paraId="00000011" w14:textId="77777777" w:rsidR="0082651E" w:rsidRPr="00D647C6" w:rsidRDefault="0082651E">
      <w:pPr>
        <w:pBdr>
          <w:top w:val="nil"/>
          <w:left w:val="nil"/>
          <w:bottom w:val="nil"/>
          <w:right w:val="nil"/>
          <w:between w:val="nil"/>
        </w:pBdr>
        <w:rPr>
          <w:color w:val="000000" w:themeColor="text1"/>
          <w:sz w:val="22"/>
          <w:szCs w:val="22"/>
        </w:rPr>
      </w:pPr>
    </w:p>
    <w:tbl>
      <w:tblPr>
        <w:tblStyle w:val="a0"/>
        <w:tblW w:w="9337" w:type="dxa"/>
        <w:tblInd w:w="108" w:type="dxa"/>
        <w:tblBorders>
          <w:top w:val="single" w:sz="4" w:space="0" w:color="000000"/>
          <w:bottom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708"/>
        <w:gridCol w:w="1134"/>
        <w:gridCol w:w="3093"/>
      </w:tblGrid>
      <w:tr w:rsidR="0082651E" w:rsidRPr="00D647C6" w14:paraId="6A3D74A8" w14:textId="77777777">
        <w:trPr>
          <w:trHeight w:val="340"/>
        </w:trPr>
        <w:tc>
          <w:tcPr>
            <w:tcW w:w="3402" w:type="dxa"/>
            <w:tcBorders>
              <w:bottom w:val="single" w:sz="12" w:space="0" w:color="000000"/>
              <w:right w:val="nil"/>
            </w:tcBorders>
            <w:shd w:val="clear" w:color="auto" w:fill="auto"/>
            <w:tcMar>
              <w:top w:w="43" w:type="dxa"/>
              <w:left w:w="115" w:type="dxa"/>
              <w:right w:w="115" w:type="dxa"/>
            </w:tcMar>
            <w:vAlign w:val="center"/>
          </w:tcPr>
          <w:p w14:paraId="00000012"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NAME</w:t>
            </w:r>
          </w:p>
        </w:tc>
        <w:tc>
          <w:tcPr>
            <w:tcW w:w="1708" w:type="dxa"/>
            <w:tcBorders>
              <w:left w:val="nil"/>
              <w:bottom w:val="single" w:sz="12" w:space="0" w:color="000000"/>
              <w:right w:val="nil"/>
            </w:tcBorders>
            <w:shd w:val="clear" w:color="auto" w:fill="auto"/>
            <w:tcMar>
              <w:top w:w="43" w:type="dxa"/>
              <w:left w:w="115" w:type="dxa"/>
              <w:right w:w="115" w:type="dxa"/>
            </w:tcMar>
            <w:vAlign w:val="center"/>
          </w:tcPr>
          <w:p w14:paraId="00000013"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DATE</w:t>
            </w:r>
          </w:p>
        </w:tc>
        <w:tc>
          <w:tcPr>
            <w:tcW w:w="1134" w:type="dxa"/>
            <w:tcBorders>
              <w:left w:val="nil"/>
              <w:bottom w:val="single" w:sz="12" w:space="0" w:color="000000"/>
              <w:right w:val="nil"/>
            </w:tcBorders>
            <w:shd w:val="clear" w:color="auto" w:fill="auto"/>
            <w:tcMar>
              <w:top w:w="43" w:type="dxa"/>
              <w:left w:w="115" w:type="dxa"/>
              <w:right w:w="115" w:type="dxa"/>
            </w:tcMar>
            <w:vAlign w:val="center"/>
          </w:tcPr>
          <w:p w14:paraId="00000014"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VERSION</w:t>
            </w:r>
          </w:p>
        </w:tc>
        <w:tc>
          <w:tcPr>
            <w:tcW w:w="3093" w:type="dxa"/>
            <w:tcBorders>
              <w:left w:val="nil"/>
              <w:bottom w:val="single" w:sz="12" w:space="0" w:color="000000"/>
            </w:tcBorders>
            <w:shd w:val="clear" w:color="auto" w:fill="auto"/>
            <w:tcMar>
              <w:top w:w="43" w:type="dxa"/>
              <w:left w:w="115" w:type="dxa"/>
              <w:right w:w="115" w:type="dxa"/>
            </w:tcMar>
            <w:vAlign w:val="center"/>
          </w:tcPr>
          <w:p w14:paraId="00000015"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DESCRIPTION</w:t>
            </w:r>
          </w:p>
        </w:tc>
      </w:tr>
      <w:tr w:rsidR="0082651E" w:rsidRPr="00D647C6" w14:paraId="52B13A9B" w14:textId="77777777">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16"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Caitlin Dodd</w:t>
            </w:r>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17"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30 March 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18"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0.1</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19"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Initial Draft</w:t>
            </w:r>
          </w:p>
        </w:tc>
      </w:tr>
      <w:tr w:rsidR="0082651E" w:rsidRPr="00D647C6" w14:paraId="74222386" w14:textId="77777777">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1A"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Caitlin Dodd</w:t>
            </w:r>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1B"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09 April 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1C"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0.2</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1D"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Addition of CDM, Database descriptions, Incidence rates in statistical analysis section</w:t>
            </w:r>
          </w:p>
        </w:tc>
      </w:tr>
      <w:tr w:rsidR="0082651E" w:rsidRPr="00D647C6" w14:paraId="5CB9B600" w14:textId="77777777">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1E" w14:textId="77777777" w:rsidR="0082651E" w:rsidRPr="00D647C6" w:rsidRDefault="005E1C8C">
            <w:pPr>
              <w:pBdr>
                <w:top w:val="nil"/>
                <w:left w:val="nil"/>
                <w:bottom w:val="nil"/>
                <w:right w:val="nil"/>
                <w:between w:val="nil"/>
              </w:pBdr>
              <w:rPr>
                <w:color w:val="000000" w:themeColor="text1"/>
                <w:sz w:val="22"/>
                <w:szCs w:val="22"/>
                <w:lang w:val="nl-NL"/>
              </w:rPr>
            </w:pPr>
            <w:proofErr w:type="spellStart"/>
            <w:r w:rsidRPr="00D647C6">
              <w:rPr>
                <w:color w:val="000000" w:themeColor="text1"/>
                <w:sz w:val="22"/>
                <w:szCs w:val="22"/>
                <w:lang w:val="nl-NL"/>
              </w:rPr>
              <w:t>Vjola</w:t>
            </w:r>
            <w:proofErr w:type="spellEnd"/>
            <w:r w:rsidRPr="00D647C6">
              <w:rPr>
                <w:color w:val="000000" w:themeColor="text1"/>
                <w:sz w:val="22"/>
                <w:szCs w:val="22"/>
                <w:lang w:val="nl-NL"/>
              </w:rPr>
              <w:t xml:space="preserve"> </w:t>
            </w:r>
            <w:proofErr w:type="spellStart"/>
            <w:r w:rsidRPr="00D647C6">
              <w:rPr>
                <w:color w:val="000000" w:themeColor="text1"/>
                <w:sz w:val="22"/>
                <w:szCs w:val="22"/>
                <w:lang w:val="nl-NL"/>
              </w:rPr>
              <w:t>Hoxhaj</w:t>
            </w:r>
            <w:proofErr w:type="spellEnd"/>
            <w:r w:rsidRPr="00D647C6">
              <w:rPr>
                <w:color w:val="000000" w:themeColor="text1"/>
                <w:sz w:val="22"/>
                <w:szCs w:val="22"/>
                <w:lang w:val="nl-NL"/>
              </w:rPr>
              <w:t xml:space="preserve">, Rutger van den </w:t>
            </w:r>
            <w:proofErr w:type="spellStart"/>
            <w:r w:rsidRPr="00D647C6">
              <w:rPr>
                <w:color w:val="000000" w:themeColor="text1"/>
                <w:sz w:val="22"/>
                <w:szCs w:val="22"/>
                <w:lang w:val="nl-NL"/>
              </w:rPr>
              <w:t>Bor</w:t>
            </w:r>
            <w:proofErr w:type="spellEnd"/>
            <w:r w:rsidRPr="00D647C6">
              <w:rPr>
                <w:color w:val="000000" w:themeColor="text1"/>
                <w:sz w:val="22"/>
                <w:szCs w:val="22"/>
                <w:lang w:val="nl-NL"/>
              </w:rPr>
              <w:t xml:space="preserve">, Caitlin </w:t>
            </w:r>
            <w:proofErr w:type="spellStart"/>
            <w:r w:rsidRPr="00D647C6">
              <w:rPr>
                <w:color w:val="000000" w:themeColor="text1"/>
                <w:sz w:val="22"/>
                <w:szCs w:val="22"/>
                <w:lang w:val="nl-NL"/>
              </w:rPr>
              <w:t>Dodd</w:t>
            </w:r>
            <w:proofErr w:type="spellEnd"/>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1F"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06 May 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0"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0.3</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21"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Addition of first drafts for level 1 and 2 checks</w:t>
            </w:r>
          </w:p>
        </w:tc>
      </w:tr>
      <w:tr w:rsidR="0082651E" w:rsidRPr="00D647C6" w14:paraId="5B88149C" w14:textId="77777777">
        <w:trPr>
          <w:trHeight w:val="777"/>
        </w:trPr>
        <w:tc>
          <w:tcPr>
            <w:tcW w:w="3402" w:type="dxa"/>
            <w:tcBorders>
              <w:top w:val="single" w:sz="12" w:space="0" w:color="000000"/>
              <w:right w:val="nil"/>
            </w:tcBorders>
            <w:shd w:val="clear" w:color="auto" w:fill="auto"/>
            <w:tcMar>
              <w:top w:w="43" w:type="dxa"/>
              <w:left w:w="115" w:type="dxa"/>
              <w:right w:w="115" w:type="dxa"/>
            </w:tcMar>
            <w:vAlign w:val="center"/>
          </w:tcPr>
          <w:p w14:paraId="00000022"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Caitlin Dodd</w:t>
            </w:r>
          </w:p>
        </w:tc>
        <w:tc>
          <w:tcPr>
            <w:tcW w:w="1708" w:type="dxa"/>
            <w:tcBorders>
              <w:top w:val="single" w:sz="12" w:space="0" w:color="000000"/>
              <w:left w:val="nil"/>
              <w:right w:val="nil"/>
            </w:tcBorders>
            <w:shd w:val="clear" w:color="auto" w:fill="auto"/>
            <w:tcMar>
              <w:top w:w="43" w:type="dxa"/>
              <w:left w:w="115" w:type="dxa"/>
              <w:right w:w="115" w:type="dxa"/>
            </w:tcMar>
            <w:vAlign w:val="center"/>
          </w:tcPr>
          <w:p w14:paraId="00000023"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08 June 2020</w:t>
            </w:r>
          </w:p>
        </w:tc>
        <w:tc>
          <w:tcPr>
            <w:tcW w:w="1134" w:type="dxa"/>
            <w:tcBorders>
              <w:top w:val="single" w:sz="12" w:space="0" w:color="000000"/>
              <w:left w:val="nil"/>
              <w:right w:val="nil"/>
            </w:tcBorders>
            <w:shd w:val="clear" w:color="auto" w:fill="auto"/>
            <w:tcMar>
              <w:top w:w="43" w:type="dxa"/>
              <w:left w:w="115" w:type="dxa"/>
              <w:right w:w="115" w:type="dxa"/>
            </w:tcMar>
            <w:vAlign w:val="center"/>
          </w:tcPr>
          <w:p w14:paraId="00000024"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0.4</w:t>
            </w:r>
          </w:p>
        </w:tc>
        <w:tc>
          <w:tcPr>
            <w:tcW w:w="3093" w:type="dxa"/>
            <w:tcBorders>
              <w:top w:val="single" w:sz="12" w:space="0" w:color="000000"/>
              <w:left w:val="nil"/>
            </w:tcBorders>
            <w:shd w:val="clear" w:color="auto" w:fill="auto"/>
            <w:tcMar>
              <w:top w:w="43" w:type="dxa"/>
              <w:left w:w="115" w:type="dxa"/>
              <w:right w:w="115" w:type="dxa"/>
            </w:tcMar>
            <w:vAlign w:val="center"/>
          </w:tcPr>
          <w:p w14:paraId="00000025"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Conversion of SAP to levels 1 &amp; 2 only, conversion to ConcePTION SAP template</w:t>
            </w:r>
          </w:p>
        </w:tc>
      </w:tr>
      <w:tr w:rsidR="0082651E" w:rsidRPr="00D647C6" w14:paraId="0E8B931F" w14:textId="77777777">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26"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Miriam Sturkenboom</w:t>
            </w:r>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7" w14:textId="5A712F69"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4</w:t>
            </w:r>
            <w:r w:rsidR="000D7294" w:rsidRPr="00D647C6">
              <w:rPr>
                <w:color w:val="000000" w:themeColor="text1"/>
                <w:sz w:val="22"/>
                <w:szCs w:val="22"/>
              </w:rPr>
              <w:t xml:space="preserve"> August </w:t>
            </w:r>
            <w:r w:rsidRPr="00D647C6">
              <w:rPr>
                <w:color w:val="000000" w:themeColor="text1"/>
                <w:sz w:val="22"/>
                <w:szCs w:val="22"/>
              </w:rPr>
              <w:t>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8"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0.4</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29"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review</w:t>
            </w:r>
          </w:p>
        </w:tc>
      </w:tr>
      <w:tr w:rsidR="0082651E" w:rsidRPr="00D647C6" w14:paraId="1B97B5B3" w14:textId="77777777">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2A"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Vjola Hoxhaj</w:t>
            </w:r>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B" w14:textId="4DFFA36B"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13</w:t>
            </w:r>
            <w:r w:rsidR="000D7294" w:rsidRPr="00D647C6">
              <w:rPr>
                <w:color w:val="000000" w:themeColor="text1"/>
                <w:sz w:val="22"/>
                <w:szCs w:val="22"/>
              </w:rPr>
              <w:t xml:space="preserve"> August </w:t>
            </w:r>
            <w:r w:rsidRPr="00D647C6">
              <w:rPr>
                <w:color w:val="000000" w:themeColor="text1"/>
                <w:sz w:val="22"/>
                <w:szCs w:val="22"/>
              </w:rPr>
              <w:t>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C"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0.5</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2D"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Completion of analysis section for level 1 checks</w:t>
            </w:r>
          </w:p>
        </w:tc>
      </w:tr>
      <w:tr w:rsidR="0082651E" w:rsidRPr="00D647C6" w14:paraId="262258AA" w14:textId="77777777" w:rsidTr="007C26FC">
        <w:trPr>
          <w:trHeight w:val="777"/>
        </w:trPr>
        <w:tc>
          <w:tcPr>
            <w:tcW w:w="3402" w:type="dxa"/>
            <w:tcBorders>
              <w:top w:val="single" w:sz="12" w:space="0" w:color="000000"/>
              <w:bottom w:val="single" w:sz="12" w:space="0" w:color="000000"/>
              <w:right w:val="nil"/>
            </w:tcBorders>
            <w:shd w:val="clear" w:color="auto" w:fill="auto"/>
            <w:tcMar>
              <w:top w:w="43" w:type="dxa"/>
              <w:left w:w="115" w:type="dxa"/>
              <w:right w:w="115" w:type="dxa"/>
            </w:tcMar>
            <w:vAlign w:val="center"/>
          </w:tcPr>
          <w:p w14:paraId="0000002E"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Caitlin Dodd</w:t>
            </w:r>
          </w:p>
        </w:tc>
        <w:tc>
          <w:tcPr>
            <w:tcW w:w="1708"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2F" w14:textId="569EA4EE"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20</w:t>
            </w:r>
            <w:r w:rsidR="000D7294" w:rsidRPr="00D647C6">
              <w:rPr>
                <w:color w:val="000000" w:themeColor="text1"/>
                <w:sz w:val="22"/>
                <w:szCs w:val="22"/>
              </w:rPr>
              <w:t xml:space="preserve"> August </w:t>
            </w:r>
            <w:r w:rsidRPr="00D647C6">
              <w:rPr>
                <w:color w:val="000000" w:themeColor="text1"/>
                <w:sz w:val="22"/>
                <w:szCs w:val="22"/>
              </w:rPr>
              <w:t>2020</w:t>
            </w:r>
          </w:p>
        </w:tc>
        <w:tc>
          <w:tcPr>
            <w:tcW w:w="1134" w:type="dxa"/>
            <w:tcBorders>
              <w:top w:val="single" w:sz="12" w:space="0" w:color="000000"/>
              <w:left w:val="nil"/>
              <w:bottom w:val="single" w:sz="12" w:space="0" w:color="000000"/>
              <w:right w:val="nil"/>
            </w:tcBorders>
            <w:shd w:val="clear" w:color="auto" w:fill="auto"/>
            <w:tcMar>
              <w:top w:w="43" w:type="dxa"/>
              <w:left w:w="115" w:type="dxa"/>
              <w:right w:w="115" w:type="dxa"/>
            </w:tcMar>
            <w:vAlign w:val="center"/>
          </w:tcPr>
          <w:p w14:paraId="00000030"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0.6</w:t>
            </w:r>
          </w:p>
        </w:tc>
        <w:tc>
          <w:tcPr>
            <w:tcW w:w="3093" w:type="dxa"/>
            <w:tcBorders>
              <w:top w:val="single" w:sz="12" w:space="0" w:color="000000"/>
              <w:left w:val="nil"/>
              <w:bottom w:val="single" w:sz="12" w:space="0" w:color="000000"/>
            </w:tcBorders>
            <w:shd w:val="clear" w:color="auto" w:fill="auto"/>
            <w:tcMar>
              <w:top w:w="43" w:type="dxa"/>
              <w:left w:w="115" w:type="dxa"/>
              <w:right w:w="115" w:type="dxa"/>
            </w:tcMar>
            <w:vAlign w:val="center"/>
          </w:tcPr>
          <w:p w14:paraId="00000031" w14:textId="67A56808"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Completion of analysis section for level 2 checks, incorporation of comments</w:t>
            </w:r>
          </w:p>
        </w:tc>
      </w:tr>
      <w:tr w:rsidR="007C26FC" w:rsidRPr="00D647C6" w14:paraId="6599E5ED" w14:textId="77777777">
        <w:trPr>
          <w:trHeight w:val="777"/>
        </w:trPr>
        <w:tc>
          <w:tcPr>
            <w:tcW w:w="3402" w:type="dxa"/>
            <w:tcBorders>
              <w:top w:val="single" w:sz="12" w:space="0" w:color="000000"/>
              <w:right w:val="nil"/>
            </w:tcBorders>
            <w:shd w:val="clear" w:color="auto" w:fill="auto"/>
            <w:tcMar>
              <w:top w:w="43" w:type="dxa"/>
              <w:left w:w="115" w:type="dxa"/>
              <w:right w:w="115" w:type="dxa"/>
            </w:tcMar>
            <w:vAlign w:val="center"/>
          </w:tcPr>
          <w:p w14:paraId="33A7F0CD" w14:textId="1DBE9ED3" w:rsidR="007C26FC" w:rsidRPr="00D647C6" w:rsidRDefault="007C26FC">
            <w:pPr>
              <w:pBdr>
                <w:top w:val="nil"/>
                <w:left w:val="nil"/>
                <w:bottom w:val="nil"/>
                <w:right w:val="nil"/>
                <w:between w:val="nil"/>
              </w:pBdr>
              <w:rPr>
                <w:color w:val="000000" w:themeColor="text1"/>
                <w:sz w:val="22"/>
                <w:szCs w:val="22"/>
              </w:rPr>
            </w:pPr>
            <w:r w:rsidRPr="00D647C6">
              <w:rPr>
                <w:color w:val="000000" w:themeColor="text1"/>
                <w:sz w:val="22"/>
                <w:szCs w:val="22"/>
              </w:rPr>
              <w:t>Vjola Hoxhaj</w:t>
            </w:r>
          </w:p>
        </w:tc>
        <w:tc>
          <w:tcPr>
            <w:tcW w:w="1708" w:type="dxa"/>
            <w:tcBorders>
              <w:top w:val="single" w:sz="12" w:space="0" w:color="000000"/>
              <w:left w:val="nil"/>
              <w:right w:val="nil"/>
            </w:tcBorders>
            <w:shd w:val="clear" w:color="auto" w:fill="auto"/>
            <w:tcMar>
              <w:top w:w="43" w:type="dxa"/>
              <w:left w:w="115" w:type="dxa"/>
              <w:right w:w="115" w:type="dxa"/>
            </w:tcMar>
            <w:vAlign w:val="center"/>
          </w:tcPr>
          <w:p w14:paraId="4CCDBBF1" w14:textId="425AC91E" w:rsidR="007C26FC" w:rsidRPr="00D647C6" w:rsidRDefault="000D7294">
            <w:pPr>
              <w:pBdr>
                <w:top w:val="nil"/>
                <w:left w:val="nil"/>
                <w:bottom w:val="nil"/>
                <w:right w:val="nil"/>
                <w:between w:val="nil"/>
              </w:pBdr>
              <w:rPr>
                <w:color w:val="000000" w:themeColor="text1"/>
                <w:sz w:val="22"/>
                <w:szCs w:val="22"/>
              </w:rPr>
            </w:pPr>
            <w:r w:rsidRPr="00D647C6">
              <w:rPr>
                <w:color w:val="000000" w:themeColor="text1"/>
                <w:sz w:val="22"/>
                <w:szCs w:val="22"/>
              </w:rPr>
              <w:t>05 March 2021</w:t>
            </w:r>
          </w:p>
        </w:tc>
        <w:tc>
          <w:tcPr>
            <w:tcW w:w="1134" w:type="dxa"/>
            <w:tcBorders>
              <w:top w:val="single" w:sz="12" w:space="0" w:color="000000"/>
              <w:left w:val="nil"/>
              <w:right w:val="nil"/>
            </w:tcBorders>
            <w:shd w:val="clear" w:color="auto" w:fill="auto"/>
            <w:tcMar>
              <w:top w:w="43" w:type="dxa"/>
              <w:left w:w="115" w:type="dxa"/>
              <w:right w:w="115" w:type="dxa"/>
            </w:tcMar>
            <w:vAlign w:val="center"/>
          </w:tcPr>
          <w:p w14:paraId="0BAFF3BB" w14:textId="20DBE14A" w:rsidR="007C26FC" w:rsidRPr="00D647C6" w:rsidRDefault="000D7294">
            <w:pPr>
              <w:pBdr>
                <w:top w:val="nil"/>
                <w:left w:val="nil"/>
                <w:bottom w:val="nil"/>
                <w:right w:val="nil"/>
                <w:between w:val="nil"/>
              </w:pBdr>
              <w:rPr>
                <w:color w:val="000000" w:themeColor="text1"/>
                <w:sz w:val="22"/>
                <w:szCs w:val="22"/>
              </w:rPr>
            </w:pPr>
            <w:r w:rsidRPr="00D647C6">
              <w:rPr>
                <w:color w:val="000000" w:themeColor="text1"/>
                <w:sz w:val="22"/>
                <w:szCs w:val="22"/>
              </w:rPr>
              <w:t>0.7</w:t>
            </w:r>
          </w:p>
        </w:tc>
        <w:tc>
          <w:tcPr>
            <w:tcW w:w="3093" w:type="dxa"/>
            <w:tcBorders>
              <w:top w:val="single" w:sz="12" w:space="0" w:color="000000"/>
              <w:left w:val="nil"/>
            </w:tcBorders>
            <w:shd w:val="clear" w:color="auto" w:fill="auto"/>
            <w:tcMar>
              <w:top w:w="43" w:type="dxa"/>
              <w:left w:w="115" w:type="dxa"/>
              <w:right w:w="115" w:type="dxa"/>
            </w:tcMar>
            <w:vAlign w:val="center"/>
          </w:tcPr>
          <w:p w14:paraId="782604FA" w14:textId="45F2714D" w:rsidR="007C26FC" w:rsidRPr="00D647C6" w:rsidRDefault="000D7294">
            <w:pPr>
              <w:pBdr>
                <w:top w:val="nil"/>
                <w:left w:val="nil"/>
                <w:bottom w:val="nil"/>
                <w:right w:val="nil"/>
                <w:between w:val="nil"/>
              </w:pBdr>
              <w:rPr>
                <w:color w:val="000000" w:themeColor="text1"/>
                <w:sz w:val="22"/>
                <w:szCs w:val="22"/>
              </w:rPr>
            </w:pPr>
            <w:r w:rsidRPr="00D647C6">
              <w:rPr>
                <w:color w:val="000000" w:themeColor="text1"/>
                <w:sz w:val="22"/>
                <w:szCs w:val="22"/>
              </w:rPr>
              <w:t>Update of level 1 checks, review</w:t>
            </w:r>
          </w:p>
        </w:tc>
      </w:tr>
    </w:tbl>
    <w:p w14:paraId="00000032" w14:textId="77777777" w:rsidR="0082651E" w:rsidRPr="00D647C6" w:rsidRDefault="0082651E">
      <w:pPr>
        <w:rPr>
          <w:color w:val="000000" w:themeColor="text1"/>
          <w:sz w:val="22"/>
          <w:szCs w:val="22"/>
        </w:rPr>
      </w:pPr>
    </w:p>
    <w:p w14:paraId="00000033" w14:textId="77777777" w:rsidR="0082651E" w:rsidRPr="00D647C6" w:rsidRDefault="0082651E">
      <w:pPr>
        <w:rPr>
          <w:color w:val="000000" w:themeColor="text1"/>
          <w:sz w:val="22"/>
          <w:szCs w:val="22"/>
        </w:rPr>
      </w:pPr>
    </w:p>
    <w:p w14:paraId="00000034" w14:textId="77777777" w:rsidR="0082651E" w:rsidRPr="00D647C6" w:rsidRDefault="0082651E">
      <w:pPr>
        <w:rPr>
          <w:color w:val="000000" w:themeColor="text1"/>
          <w:sz w:val="22"/>
          <w:szCs w:val="22"/>
        </w:rPr>
      </w:pPr>
    </w:p>
    <w:p w14:paraId="00000035" w14:textId="77777777" w:rsidR="0082651E" w:rsidRPr="00D647C6" w:rsidRDefault="0082651E">
      <w:pPr>
        <w:rPr>
          <w:color w:val="000000" w:themeColor="text1"/>
          <w:sz w:val="22"/>
          <w:szCs w:val="22"/>
        </w:rPr>
      </w:pPr>
    </w:p>
    <w:p w14:paraId="00000036" w14:textId="77777777" w:rsidR="0082651E" w:rsidRPr="00D647C6" w:rsidRDefault="0082651E">
      <w:pPr>
        <w:rPr>
          <w:color w:val="000000" w:themeColor="text1"/>
          <w:sz w:val="22"/>
          <w:szCs w:val="22"/>
        </w:rPr>
      </w:pPr>
    </w:p>
    <w:p w14:paraId="00000037" w14:textId="77777777" w:rsidR="0082651E" w:rsidRPr="00D647C6" w:rsidRDefault="0082651E">
      <w:pPr>
        <w:rPr>
          <w:color w:val="000000" w:themeColor="text1"/>
          <w:sz w:val="22"/>
          <w:szCs w:val="22"/>
        </w:rPr>
      </w:pPr>
    </w:p>
    <w:p w14:paraId="00000038" w14:textId="77777777" w:rsidR="0082651E" w:rsidRPr="00D647C6" w:rsidRDefault="0082651E">
      <w:pPr>
        <w:rPr>
          <w:color w:val="000000" w:themeColor="text1"/>
          <w:sz w:val="22"/>
          <w:szCs w:val="22"/>
        </w:rPr>
      </w:pPr>
    </w:p>
    <w:p w14:paraId="00000039" w14:textId="77777777" w:rsidR="0082651E" w:rsidRPr="00D647C6" w:rsidRDefault="0082651E">
      <w:pPr>
        <w:rPr>
          <w:color w:val="000000" w:themeColor="text1"/>
          <w:sz w:val="22"/>
          <w:szCs w:val="22"/>
        </w:rPr>
      </w:pPr>
    </w:p>
    <w:p w14:paraId="0000003A" w14:textId="77777777" w:rsidR="0082651E" w:rsidRPr="00D647C6" w:rsidRDefault="0082651E">
      <w:pPr>
        <w:rPr>
          <w:color w:val="000000" w:themeColor="text1"/>
          <w:sz w:val="22"/>
          <w:szCs w:val="22"/>
        </w:rPr>
      </w:pPr>
    </w:p>
    <w:p w14:paraId="0000003B" w14:textId="77777777" w:rsidR="0082651E" w:rsidRPr="00D647C6" w:rsidRDefault="0082651E">
      <w:pPr>
        <w:rPr>
          <w:color w:val="000000" w:themeColor="text1"/>
          <w:sz w:val="22"/>
          <w:szCs w:val="22"/>
        </w:rPr>
      </w:pPr>
    </w:p>
    <w:p w14:paraId="0000003C" w14:textId="77777777" w:rsidR="0082651E" w:rsidRPr="00D647C6" w:rsidRDefault="0082651E">
      <w:pPr>
        <w:rPr>
          <w:color w:val="000000" w:themeColor="text1"/>
          <w:sz w:val="22"/>
          <w:szCs w:val="22"/>
        </w:rPr>
      </w:pPr>
    </w:p>
    <w:p w14:paraId="0000003D" w14:textId="77777777" w:rsidR="0082651E" w:rsidRPr="00D647C6" w:rsidRDefault="0082651E">
      <w:pPr>
        <w:rPr>
          <w:color w:val="000000" w:themeColor="text1"/>
          <w:sz w:val="22"/>
          <w:szCs w:val="22"/>
        </w:rPr>
      </w:pPr>
    </w:p>
    <w:p w14:paraId="0000003E" w14:textId="77777777" w:rsidR="0082651E" w:rsidRPr="00D647C6" w:rsidRDefault="0082651E">
      <w:pPr>
        <w:rPr>
          <w:color w:val="000000" w:themeColor="text1"/>
          <w:sz w:val="22"/>
          <w:szCs w:val="22"/>
        </w:rPr>
      </w:pPr>
    </w:p>
    <w:p w14:paraId="0000003F" w14:textId="77777777" w:rsidR="0082651E" w:rsidRPr="00D647C6" w:rsidRDefault="0082651E">
      <w:pPr>
        <w:rPr>
          <w:color w:val="000000" w:themeColor="text1"/>
          <w:sz w:val="22"/>
          <w:szCs w:val="22"/>
        </w:rPr>
      </w:pPr>
    </w:p>
    <w:p w14:paraId="00000040" w14:textId="77777777" w:rsidR="0082651E" w:rsidRPr="00D647C6" w:rsidRDefault="0082651E">
      <w:pPr>
        <w:rPr>
          <w:color w:val="000000" w:themeColor="text1"/>
          <w:sz w:val="22"/>
          <w:szCs w:val="22"/>
        </w:rPr>
      </w:pPr>
    </w:p>
    <w:p w14:paraId="00000041" w14:textId="77777777" w:rsidR="0082651E" w:rsidRPr="00D647C6" w:rsidRDefault="0082651E">
      <w:pPr>
        <w:rPr>
          <w:color w:val="000000" w:themeColor="text1"/>
          <w:sz w:val="22"/>
          <w:szCs w:val="22"/>
        </w:rPr>
      </w:pPr>
    </w:p>
    <w:p w14:paraId="00000042" w14:textId="77777777" w:rsidR="0082651E" w:rsidRPr="00D647C6" w:rsidRDefault="0082651E">
      <w:pPr>
        <w:rPr>
          <w:color w:val="000000" w:themeColor="text1"/>
          <w:sz w:val="22"/>
          <w:szCs w:val="22"/>
        </w:rPr>
      </w:pPr>
    </w:p>
    <w:p w14:paraId="00000043" w14:textId="77777777" w:rsidR="0082651E" w:rsidRPr="00D647C6" w:rsidRDefault="0082651E">
      <w:pPr>
        <w:rPr>
          <w:color w:val="000000" w:themeColor="text1"/>
          <w:sz w:val="22"/>
          <w:szCs w:val="22"/>
        </w:rPr>
      </w:pPr>
    </w:p>
    <w:p w14:paraId="0000004B" w14:textId="77777777" w:rsidR="0082651E" w:rsidRPr="00D647C6" w:rsidRDefault="0082651E">
      <w:pPr>
        <w:rPr>
          <w:color w:val="000000" w:themeColor="text1"/>
          <w:sz w:val="22"/>
          <w:szCs w:val="22"/>
        </w:rPr>
      </w:pPr>
    </w:p>
    <w:p w14:paraId="0000004C" w14:textId="35E37430" w:rsidR="0082651E" w:rsidRPr="00D647C6" w:rsidRDefault="005E1C8C" w:rsidP="00D03EA0">
      <w:pPr>
        <w:pStyle w:val="Heading1"/>
        <w:rPr>
          <w:sz w:val="22"/>
          <w:szCs w:val="22"/>
        </w:rPr>
      </w:pPr>
      <w:bookmarkStart w:id="2" w:name="_Toc65767122"/>
      <w:bookmarkStart w:id="3" w:name="_Toc67318417"/>
      <w:r w:rsidRPr="00D647C6">
        <w:rPr>
          <w:sz w:val="22"/>
          <w:szCs w:val="22"/>
        </w:rPr>
        <w:lastRenderedPageBreak/>
        <w:t>Table of contents</w:t>
      </w:r>
      <w:bookmarkEnd w:id="2"/>
      <w:bookmarkEnd w:id="3"/>
    </w:p>
    <w:sdt>
      <w:sdtPr>
        <w:rPr>
          <w:b w:val="0"/>
          <w:bCs w:val="0"/>
          <w:caps w:val="0"/>
          <w:noProof w:val="0"/>
          <w:u w:val="none"/>
        </w:rPr>
        <w:id w:val="-912238934"/>
        <w:docPartObj>
          <w:docPartGallery w:val="Table of Contents"/>
          <w:docPartUnique/>
        </w:docPartObj>
      </w:sdtPr>
      <w:sdtEndPr>
        <w:rPr>
          <w:lang w:val="en-NL"/>
        </w:rPr>
      </w:sdtEndPr>
      <w:sdtContent>
        <w:p w14:paraId="422AA579" w14:textId="6A8E5175" w:rsidR="00127842" w:rsidRDefault="00801D03">
          <w:pPr>
            <w:pStyle w:val="TOC1"/>
            <w:rPr>
              <w:rFonts w:asciiTheme="minorHAnsi" w:eastAsiaTheme="minorEastAsia" w:hAnsiTheme="minorHAnsi" w:cstheme="minorBidi"/>
              <w:b w:val="0"/>
              <w:bCs w:val="0"/>
              <w:caps w:val="0"/>
              <w:sz w:val="24"/>
              <w:szCs w:val="24"/>
              <w:u w:val="none"/>
              <w:lang w:val="en-NL"/>
            </w:rPr>
          </w:pPr>
          <w:r w:rsidRPr="00D647C6">
            <w:rPr>
              <w:caps w:val="0"/>
            </w:rPr>
            <w:fldChar w:fldCharType="begin"/>
          </w:r>
          <w:r w:rsidRPr="00D647C6">
            <w:rPr>
              <w:caps w:val="0"/>
            </w:rPr>
            <w:instrText xml:space="preserve"> TOC \o "1-5" \h \z \u </w:instrText>
          </w:r>
          <w:r w:rsidRPr="00D647C6">
            <w:rPr>
              <w:caps w:val="0"/>
            </w:rPr>
            <w:fldChar w:fldCharType="separate"/>
          </w:r>
          <w:hyperlink w:anchor="_Toc67318417" w:history="1">
            <w:r w:rsidR="00127842" w:rsidRPr="00F00D54">
              <w:rPr>
                <w:rStyle w:val="Hyperlink"/>
              </w:rPr>
              <w:t>1</w:t>
            </w:r>
            <w:r w:rsidR="00127842">
              <w:rPr>
                <w:rFonts w:asciiTheme="minorHAnsi" w:eastAsiaTheme="minorEastAsia" w:hAnsiTheme="minorHAnsi" w:cstheme="minorBidi"/>
                <w:b w:val="0"/>
                <w:bCs w:val="0"/>
                <w:caps w:val="0"/>
                <w:sz w:val="24"/>
                <w:szCs w:val="24"/>
                <w:u w:val="none"/>
                <w:lang w:val="en-NL"/>
              </w:rPr>
              <w:tab/>
            </w:r>
            <w:r w:rsidR="00127842" w:rsidRPr="00F00D54">
              <w:rPr>
                <w:rStyle w:val="Hyperlink"/>
              </w:rPr>
              <w:t>Table of contents</w:t>
            </w:r>
            <w:r w:rsidR="00127842">
              <w:rPr>
                <w:webHidden/>
              </w:rPr>
              <w:tab/>
            </w:r>
            <w:r w:rsidR="00127842">
              <w:rPr>
                <w:webHidden/>
              </w:rPr>
              <w:fldChar w:fldCharType="begin"/>
            </w:r>
            <w:r w:rsidR="00127842">
              <w:rPr>
                <w:webHidden/>
              </w:rPr>
              <w:instrText xml:space="preserve"> PAGEREF _Toc67318417 \h </w:instrText>
            </w:r>
            <w:r w:rsidR="00127842">
              <w:rPr>
                <w:webHidden/>
              </w:rPr>
            </w:r>
            <w:r w:rsidR="00127842">
              <w:rPr>
                <w:webHidden/>
              </w:rPr>
              <w:fldChar w:fldCharType="separate"/>
            </w:r>
            <w:r w:rsidR="00127842">
              <w:rPr>
                <w:webHidden/>
              </w:rPr>
              <w:t>3</w:t>
            </w:r>
            <w:r w:rsidR="00127842">
              <w:rPr>
                <w:webHidden/>
              </w:rPr>
              <w:fldChar w:fldCharType="end"/>
            </w:r>
          </w:hyperlink>
        </w:p>
        <w:p w14:paraId="791AF6E9" w14:textId="7EA51676"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18" w:history="1">
            <w:r w:rsidRPr="00F00D54">
              <w:rPr>
                <w:rStyle w:val="Hyperlink"/>
              </w:rPr>
              <w:t>2</w:t>
            </w:r>
            <w:r>
              <w:rPr>
                <w:rFonts w:asciiTheme="minorHAnsi" w:eastAsiaTheme="minorEastAsia" w:hAnsiTheme="minorHAnsi" w:cstheme="minorBidi"/>
                <w:b w:val="0"/>
                <w:bCs w:val="0"/>
                <w:caps w:val="0"/>
                <w:sz w:val="24"/>
                <w:szCs w:val="24"/>
                <w:u w:val="none"/>
                <w:lang w:val="en-NL"/>
              </w:rPr>
              <w:tab/>
            </w:r>
            <w:r w:rsidRPr="00F00D54">
              <w:rPr>
                <w:rStyle w:val="Hyperlink"/>
              </w:rPr>
              <w:t>List of abbreviations</w:t>
            </w:r>
            <w:r>
              <w:rPr>
                <w:webHidden/>
              </w:rPr>
              <w:tab/>
            </w:r>
            <w:r>
              <w:rPr>
                <w:webHidden/>
              </w:rPr>
              <w:fldChar w:fldCharType="begin"/>
            </w:r>
            <w:r>
              <w:rPr>
                <w:webHidden/>
              </w:rPr>
              <w:instrText xml:space="preserve"> PAGEREF _Toc67318418 \h </w:instrText>
            </w:r>
            <w:r>
              <w:rPr>
                <w:webHidden/>
              </w:rPr>
            </w:r>
            <w:r>
              <w:rPr>
                <w:webHidden/>
              </w:rPr>
              <w:fldChar w:fldCharType="separate"/>
            </w:r>
            <w:r>
              <w:rPr>
                <w:webHidden/>
              </w:rPr>
              <w:t>6</w:t>
            </w:r>
            <w:r>
              <w:rPr>
                <w:webHidden/>
              </w:rPr>
              <w:fldChar w:fldCharType="end"/>
            </w:r>
          </w:hyperlink>
        </w:p>
        <w:p w14:paraId="1A7F2E53" w14:textId="4BCC33D3"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19" w:history="1">
            <w:r w:rsidRPr="00F00D54">
              <w:rPr>
                <w:rStyle w:val="Hyperlink"/>
              </w:rPr>
              <w:t>3</w:t>
            </w:r>
            <w:r>
              <w:rPr>
                <w:rFonts w:asciiTheme="minorHAnsi" w:eastAsiaTheme="minorEastAsia" w:hAnsiTheme="minorHAnsi" w:cstheme="minorBidi"/>
                <w:b w:val="0"/>
                <w:bCs w:val="0"/>
                <w:caps w:val="0"/>
                <w:sz w:val="24"/>
                <w:szCs w:val="24"/>
                <w:u w:val="none"/>
                <w:lang w:val="en-NL"/>
              </w:rPr>
              <w:tab/>
            </w:r>
            <w:r w:rsidRPr="00F00D54">
              <w:rPr>
                <w:rStyle w:val="Hyperlink"/>
              </w:rPr>
              <w:t>Responsible parties</w:t>
            </w:r>
            <w:r>
              <w:rPr>
                <w:webHidden/>
              </w:rPr>
              <w:tab/>
            </w:r>
            <w:r>
              <w:rPr>
                <w:webHidden/>
              </w:rPr>
              <w:fldChar w:fldCharType="begin"/>
            </w:r>
            <w:r>
              <w:rPr>
                <w:webHidden/>
              </w:rPr>
              <w:instrText xml:space="preserve"> PAGEREF _Toc67318419 \h </w:instrText>
            </w:r>
            <w:r>
              <w:rPr>
                <w:webHidden/>
              </w:rPr>
            </w:r>
            <w:r>
              <w:rPr>
                <w:webHidden/>
              </w:rPr>
              <w:fldChar w:fldCharType="separate"/>
            </w:r>
            <w:r>
              <w:rPr>
                <w:webHidden/>
              </w:rPr>
              <w:t>6</w:t>
            </w:r>
            <w:r>
              <w:rPr>
                <w:webHidden/>
              </w:rPr>
              <w:fldChar w:fldCharType="end"/>
            </w:r>
          </w:hyperlink>
        </w:p>
        <w:p w14:paraId="1C20EC5D" w14:textId="5210EF50"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0" w:history="1">
            <w:r w:rsidRPr="00F00D54">
              <w:rPr>
                <w:rStyle w:val="Hyperlink"/>
                <w:noProof/>
              </w:rPr>
              <w:t>3.1</w:t>
            </w:r>
            <w:r>
              <w:rPr>
                <w:rFonts w:eastAsiaTheme="minorEastAsia" w:cstheme="minorBidi"/>
                <w:b w:val="0"/>
                <w:bCs w:val="0"/>
                <w:smallCaps w:val="0"/>
                <w:noProof/>
                <w:sz w:val="24"/>
                <w:szCs w:val="24"/>
                <w:lang w:val="en-NL"/>
              </w:rPr>
              <w:tab/>
            </w:r>
            <w:r w:rsidRPr="00F00D54">
              <w:rPr>
                <w:rStyle w:val="Hyperlink"/>
                <w:noProof/>
              </w:rPr>
              <w:t>Main Author(s) of the SAP</w:t>
            </w:r>
            <w:r>
              <w:rPr>
                <w:noProof/>
                <w:webHidden/>
              </w:rPr>
              <w:tab/>
            </w:r>
            <w:r>
              <w:rPr>
                <w:noProof/>
                <w:webHidden/>
              </w:rPr>
              <w:fldChar w:fldCharType="begin"/>
            </w:r>
            <w:r>
              <w:rPr>
                <w:noProof/>
                <w:webHidden/>
              </w:rPr>
              <w:instrText xml:space="preserve"> PAGEREF _Toc67318420 \h </w:instrText>
            </w:r>
            <w:r>
              <w:rPr>
                <w:noProof/>
                <w:webHidden/>
              </w:rPr>
            </w:r>
            <w:r>
              <w:rPr>
                <w:noProof/>
                <w:webHidden/>
              </w:rPr>
              <w:fldChar w:fldCharType="separate"/>
            </w:r>
            <w:r>
              <w:rPr>
                <w:noProof/>
                <w:webHidden/>
              </w:rPr>
              <w:t>6</w:t>
            </w:r>
            <w:r>
              <w:rPr>
                <w:noProof/>
                <w:webHidden/>
              </w:rPr>
              <w:fldChar w:fldCharType="end"/>
            </w:r>
          </w:hyperlink>
        </w:p>
        <w:p w14:paraId="361866D4" w14:textId="5533B82C"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1" w:history="1">
            <w:r w:rsidRPr="00F00D54">
              <w:rPr>
                <w:rStyle w:val="Hyperlink"/>
                <w:noProof/>
              </w:rPr>
              <w:t>3.2</w:t>
            </w:r>
            <w:r>
              <w:rPr>
                <w:rFonts w:eastAsiaTheme="minorEastAsia" w:cstheme="minorBidi"/>
                <w:b w:val="0"/>
                <w:bCs w:val="0"/>
                <w:smallCaps w:val="0"/>
                <w:noProof/>
                <w:sz w:val="24"/>
                <w:szCs w:val="24"/>
                <w:lang w:val="en-NL"/>
              </w:rPr>
              <w:tab/>
            </w:r>
            <w:r w:rsidRPr="00F00D54">
              <w:rPr>
                <w:rStyle w:val="Hyperlink"/>
                <w:noProof/>
              </w:rPr>
              <w:t>Reviewers of the document</w:t>
            </w:r>
            <w:r>
              <w:rPr>
                <w:noProof/>
                <w:webHidden/>
              </w:rPr>
              <w:tab/>
            </w:r>
            <w:r>
              <w:rPr>
                <w:noProof/>
                <w:webHidden/>
              </w:rPr>
              <w:fldChar w:fldCharType="begin"/>
            </w:r>
            <w:r>
              <w:rPr>
                <w:noProof/>
                <w:webHidden/>
              </w:rPr>
              <w:instrText xml:space="preserve"> PAGEREF _Toc67318421 \h </w:instrText>
            </w:r>
            <w:r>
              <w:rPr>
                <w:noProof/>
                <w:webHidden/>
              </w:rPr>
            </w:r>
            <w:r>
              <w:rPr>
                <w:noProof/>
                <w:webHidden/>
              </w:rPr>
              <w:fldChar w:fldCharType="separate"/>
            </w:r>
            <w:r>
              <w:rPr>
                <w:noProof/>
                <w:webHidden/>
              </w:rPr>
              <w:t>6</w:t>
            </w:r>
            <w:r>
              <w:rPr>
                <w:noProof/>
                <w:webHidden/>
              </w:rPr>
              <w:fldChar w:fldCharType="end"/>
            </w:r>
          </w:hyperlink>
        </w:p>
        <w:p w14:paraId="612DB1F3" w14:textId="0274DA6E"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22" w:history="1">
            <w:r w:rsidRPr="00F00D54">
              <w:rPr>
                <w:rStyle w:val="Hyperlink"/>
              </w:rPr>
              <w:t>4</w:t>
            </w:r>
            <w:r>
              <w:rPr>
                <w:rFonts w:asciiTheme="minorHAnsi" w:eastAsiaTheme="minorEastAsia" w:hAnsiTheme="minorHAnsi" w:cstheme="minorBidi"/>
                <w:b w:val="0"/>
                <w:bCs w:val="0"/>
                <w:caps w:val="0"/>
                <w:sz w:val="24"/>
                <w:szCs w:val="24"/>
                <w:u w:val="none"/>
                <w:lang w:val="en-NL"/>
              </w:rPr>
              <w:tab/>
            </w:r>
            <w:r w:rsidRPr="00F00D54">
              <w:rPr>
                <w:rStyle w:val="Hyperlink"/>
              </w:rPr>
              <w:t>Amendments and Updates</w:t>
            </w:r>
            <w:r>
              <w:rPr>
                <w:webHidden/>
              </w:rPr>
              <w:tab/>
            </w:r>
            <w:r>
              <w:rPr>
                <w:webHidden/>
              </w:rPr>
              <w:fldChar w:fldCharType="begin"/>
            </w:r>
            <w:r>
              <w:rPr>
                <w:webHidden/>
              </w:rPr>
              <w:instrText xml:space="preserve"> PAGEREF _Toc67318422 \h </w:instrText>
            </w:r>
            <w:r>
              <w:rPr>
                <w:webHidden/>
              </w:rPr>
            </w:r>
            <w:r>
              <w:rPr>
                <w:webHidden/>
              </w:rPr>
              <w:fldChar w:fldCharType="separate"/>
            </w:r>
            <w:r>
              <w:rPr>
                <w:webHidden/>
              </w:rPr>
              <w:t>6</w:t>
            </w:r>
            <w:r>
              <w:rPr>
                <w:webHidden/>
              </w:rPr>
              <w:fldChar w:fldCharType="end"/>
            </w:r>
          </w:hyperlink>
        </w:p>
        <w:p w14:paraId="31109670" w14:textId="1DF1AA02"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23" w:history="1">
            <w:r w:rsidRPr="00F00D54">
              <w:rPr>
                <w:rStyle w:val="Hyperlink"/>
              </w:rPr>
              <w:t>5</w:t>
            </w:r>
            <w:r>
              <w:rPr>
                <w:rFonts w:asciiTheme="minorHAnsi" w:eastAsiaTheme="minorEastAsia" w:hAnsiTheme="minorHAnsi" w:cstheme="minorBidi"/>
                <w:b w:val="0"/>
                <w:bCs w:val="0"/>
                <w:caps w:val="0"/>
                <w:sz w:val="24"/>
                <w:szCs w:val="24"/>
                <w:u w:val="none"/>
                <w:lang w:val="en-NL"/>
              </w:rPr>
              <w:tab/>
            </w:r>
            <w:r w:rsidRPr="00F00D54">
              <w:rPr>
                <w:rStyle w:val="Hyperlink"/>
              </w:rPr>
              <w:t>Introduction</w:t>
            </w:r>
            <w:r>
              <w:rPr>
                <w:webHidden/>
              </w:rPr>
              <w:tab/>
            </w:r>
            <w:r>
              <w:rPr>
                <w:webHidden/>
              </w:rPr>
              <w:fldChar w:fldCharType="begin"/>
            </w:r>
            <w:r>
              <w:rPr>
                <w:webHidden/>
              </w:rPr>
              <w:instrText xml:space="preserve"> PAGEREF _Toc67318423 \h </w:instrText>
            </w:r>
            <w:r>
              <w:rPr>
                <w:webHidden/>
              </w:rPr>
            </w:r>
            <w:r>
              <w:rPr>
                <w:webHidden/>
              </w:rPr>
              <w:fldChar w:fldCharType="separate"/>
            </w:r>
            <w:r>
              <w:rPr>
                <w:webHidden/>
              </w:rPr>
              <w:t>8</w:t>
            </w:r>
            <w:r>
              <w:rPr>
                <w:webHidden/>
              </w:rPr>
              <w:fldChar w:fldCharType="end"/>
            </w:r>
          </w:hyperlink>
        </w:p>
        <w:p w14:paraId="64681463" w14:textId="54102D97"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4" w:history="1">
            <w:r w:rsidRPr="00F00D54">
              <w:rPr>
                <w:rStyle w:val="Hyperlink"/>
                <w:noProof/>
              </w:rPr>
              <w:t>5.1</w:t>
            </w:r>
            <w:r>
              <w:rPr>
                <w:rFonts w:eastAsiaTheme="minorEastAsia" w:cstheme="minorBidi"/>
                <w:b w:val="0"/>
                <w:bCs w:val="0"/>
                <w:smallCaps w:val="0"/>
                <w:noProof/>
                <w:sz w:val="24"/>
                <w:szCs w:val="24"/>
                <w:lang w:val="en-NL"/>
              </w:rPr>
              <w:tab/>
            </w:r>
            <w:r w:rsidRPr="00F00D54">
              <w:rPr>
                <w:rStyle w:val="Hyperlink"/>
                <w:noProof/>
              </w:rPr>
              <w:t xml:space="preserve"> Preface</w:t>
            </w:r>
            <w:r>
              <w:rPr>
                <w:noProof/>
                <w:webHidden/>
              </w:rPr>
              <w:tab/>
            </w:r>
            <w:r>
              <w:rPr>
                <w:noProof/>
                <w:webHidden/>
              </w:rPr>
              <w:fldChar w:fldCharType="begin"/>
            </w:r>
            <w:r>
              <w:rPr>
                <w:noProof/>
                <w:webHidden/>
              </w:rPr>
              <w:instrText xml:space="preserve"> PAGEREF _Toc67318424 \h </w:instrText>
            </w:r>
            <w:r>
              <w:rPr>
                <w:noProof/>
                <w:webHidden/>
              </w:rPr>
            </w:r>
            <w:r>
              <w:rPr>
                <w:noProof/>
                <w:webHidden/>
              </w:rPr>
              <w:fldChar w:fldCharType="separate"/>
            </w:r>
            <w:r>
              <w:rPr>
                <w:noProof/>
                <w:webHidden/>
              </w:rPr>
              <w:t>8</w:t>
            </w:r>
            <w:r>
              <w:rPr>
                <w:noProof/>
                <w:webHidden/>
              </w:rPr>
              <w:fldChar w:fldCharType="end"/>
            </w:r>
          </w:hyperlink>
        </w:p>
        <w:p w14:paraId="07E301AB" w14:textId="7E7B27B4"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5" w:history="1">
            <w:r w:rsidRPr="00F00D54">
              <w:rPr>
                <w:rStyle w:val="Hyperlink"/>
                <w:noProof/>
              </w:rPr>
              <w:t>5.2</w:t>
            </w:r>
            <w:r>
              <w:rPr>
                <w:rFonts w:eastAsiaTheme="minorEastAsia" w:cstheme="minorBidi"/>
                <w:b w:val="0"/>
                <w:bCs w:val="0"/>
                <w:smallCaps w:val="0"/>
                <w:noProof/>
                <w:sz w:val="24"/>
                <w:szCs w:val="24"/>
                <w:lang w:val="en-NL"/>
              </w:rPr>
              <w:tab/>
            </w:r>
            <w:r w:rsidRPr="00F00D54">
              <w:rPr>
                <w:rStyle w:val="Hyperlink"/>
                <w:noProof/>
              </w:rPr>
              <w:t>Aims and objectives</w:t>
            </w:r>
            <w:r>
              <w:rPr>
                <w:noProof/>
                <w:webHidden/>
              </w:rPr>
              <w:tab/>
            </w:r>
            <w:r>
              <w:rPr>
                <w:noProof/>
                <w:webHidden/>
              </w:rPr>
              <w:fldChar w:fldCharType="begin"/>
            </w:r>
            <w:r>
              <w:rPr>
                <w:noProof/>
                <w:webHidden/>
              </w:rPr>
              <w:instrText xml:space="preserve"> PAGEREF _Toc67318425 \h </w:instrText>
            </w:r>
            <w:r>
              <w:rPr>
                <w:noProof/>
                <w:webHidden/>
              </w:rPr>
            </w:r>
            <w:r>
              <w:rPr>
                <w:noProof/>
                <w:webHidden/>
              </w:rPr>
              <w:fldChar w:fldCharType="separate"/>
            </w:r>
            <w:r>
              <w:rPr>
                <w:noProof/>
                <w:webHidden/>
              </w:rPr>
              <w:t>9</w:t>
            </w:r>
            <w:r>
              <w:rPr>
                <w:noProof/>
                <w:webHidden/>
              </w:rPr>
              <w:fldChar w:fldCharType="end"/>
            </w:r>
          </w:hyperlink>
        </w:p>
        <w:p w14:paraId="2AC3BF96" w14:textId="595A2475"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26" w:history="1">
            <w:r w:rsidRPr="00F00D54">
              <w:rPr>
                <w:rStyle w:val="Hyperlink"/>
              </w:rPr>
              <w:t>6</w:t>
            </w:r>
            <w:r>
              <w:rPr>
                <w:rFonts w:asciiTheme="minorHAnsi" w:eastAsiaTheme="minorEastAsia" w:hAnsiTheme="minorHAnsi" w:cstheme="minorBidi"/>
                <w:b w:val="0"/>
                <w:bCs w:val="0"/>
                <w:caps w:val="0"/>
                <w:sz w:val="24"/>
                <w:szCs w:val="24"/>
                <w:u w:val="none"/>
                <w:lang w:val="en-NL"/>
              </w:rPr>
              <w:tab/>
            </w:r>
            <w:r w:rsidRPr="00F00D54">
              <w:rPr>
                <w:rStyle w:val="Hyperlink"/>
              </w:rPr>
              <w:t>Study methods</w:t>
            </w:r>
            <w:r>
              <w:rPr>
                <w:webHidden/>
              </w:rPr>
              <w:tab/>
            </w:r>
            <w:r>
              <w:rPr>
                <w:webHidden/>
              </w:rPr>
              <w:fldChar w:fldCharType="begin"/>
            </w:r>
            <w:r>
              <w:rPr>
                <w:webHidden/>
              </w:rPr>
              <w:instrText xml:space="preserve"> PAGEREF _Toc67318426 \h </w:instrText>
            </w:r>
            <w:r>
              <w:rPr>
                <w:webHidden/>
              </w:rPr>
            </w:r>
            <w:r>
              <w:rPr>
                <w:webHidden/>
              </w:rPr>
              <w:fldChar w:fldCharType="separate"/>
            </w:r>
            <w:r>
              <w:rPr>
                <w:webHidden/>
              </w:rPr>
              <w:t>10</w:t>
            </w:r>
            <w:r>
              <w:rPr>
                <w:webHidden/>
              </w:rPr>
              <w:fldChar w:fldCharType="end"/>
            </w:r>
          </w:hyperlink>
        </w:p>
        <w:p w14:paraId="32999564" w14:textId="72DCCF20"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7" w:history="1">
            <w:r w:rsidRPr="00F00D54">
              <w:rPr>
                <w:rStyle w:val="Hyperlink"/>
                <w:noProof/>
              </w:rPr>
              <w:t>6.1</w:t>
            </w:r>
            <w:r>
              <w:rPr>
                <w:rFonts w:eastAsiaTheme="minorEastAsia" w:cstheme="minorBidi"/>
                <w:b w:val="0"/>
                <w:bCs w:val="0"/>
                <w:smallCaps w:val="0"/>
                <w:noProof/>
                <w:sz w:val="24"/>
                <w:szCs w:val="24"/>
                <w:lang w:val="en-NL"/>
              </w:rPr>
              <w:tab/>
            </w:r>
            <w:r w:rsidRPr="00F00D54">
              <w:rPr>
                <w:rStyle w:val="Hyperlink"/>
                <w:noProof/>
              </w:rPr>
              <w:t xml:space="preserve">   General study design</w:t>
            </w:r>
            <w:r>
              <w:rPr>
                <w:noProof/>
                <w:webHidden/>
              </w:rPr>
              <w:tab/>
            </w:r>
            <w:r>
              <w:rPr>
                <w:noProof/>
                <w:webHidden/>
              </w:rPr>
              <w:fldChar w:fldCharType="begin"/>
            </w:r>
            <w:r>
              <w:rPr>
                <w:noProof/>
                <w:webHidden/>
              </w:rPr>
              <w:instrText xml:space="preserve"> PAGEREF _Toc67318427 \h </w:instrText>
            </w:r>
            <w:r>
              <w:rPr>
                <w:noProof/>
                <w:webHidden/>
              </w:rPr>
            </w:r>
            <w:r>
              <w:rPr>
                <w:noProof/>
                <w:webHidden/>
              </w:rPr>
              <w:fldChar w:fldCharType="separate"/>
            </w:r>
            <w:r>
              <w:rPr>
                <w:noProof/>
                <w:webHidden/>
              </w:rPr>
              <w:t>10</w:t>
            </w:r>
            <w:r>
              <w:rPr>
                <w:noProof/>
                <w:webHidden/>
              </w:rPr>
              <w:fldChar w:fldCharType="end"/>
            </w:r>
          </w:hyperlink>
        </w:p>
        <w:p w14:paraId="4904E423" w14:textId="494773DC"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8" w:history="1">
            <w:r w:rsidRPr="00F00D54">
              <w:rPr>
                <w:rStyle w:val="Hyperlink"/>
                <w:noProof/>
              </w:rPr>
              <w:t>6.2</w:t>
            </w:r>
            <w:r>
              <w:rPr>
                <w:rFonts w:eastAsiaTheme="minorEastAsia" w:cstheme="minorBidi"/>
                <w:b w:val="0"/>
                <w:bCs w:val="0"/>
                <w:smallCaps w:val="0"/>
                <w:noProof/>
                <w:sz w:val="24"/>
                <w:szCs w:val="24"/>
                <w:lang w:val="en-NL"/>
              </w:rPr>
              <w:tab/>
            </w:r>
            <w:r w:rsidRPr="00F00D54">
              <w:rPr>
                <w:rStyle w:val="Hyperlink"/>
                <w:noProof/>
              </w:rPr>
              <w:t xml:space="preserve">   Source and study population</w:t>
            </w:r>
            <w:r>
              <w:rPr>
                <w:noProof/>
                <w:webHidden/>
              </w:rPr>
              <w:tab/>
            </w:r>
            <w:r>
              <w:rPr>
                <w:noProof/>
                <w:webHidden/>
              </w:rPr>
              <w:fldChar w:fldCharType="begin"/>
            </w:r>
            <w:r>
              <w:rPr>
                <w:noProof/>
                <w:webHidden/>
              </w:rPr>
              <w:instrText xml:space="preserve"> PAGEREF _Toc67318428 \h </w:instrText>
            </w:r>
            <w:r>
              <w:rPr>
                <w:noProof/>
                <w:webHidden/>
              </w:rPr>
            </w:r>
            <w:r>
              <w:rPr>
                <w:noProof/>
                <w:webHidden/>
              </w:rPr>
              <w:fldChar w:fldCharType="separate"/>
            </w:r>
            <w:r>
              <w:rPr>
                <w:noProof/>
                <w:webHidden/>
              </w:rPr>
              <w:t>10</w:t>
            </w:r>
            <w:r>
              <w:rPr>
                <w:noProof/>
                <w:webHidden/>
              </w:rPr>
              <w:fldChar w:fldCharType="end"/>
            </w:r>
          </w:hyperlink>
        </w:p>
        <w:p w14:paraId="5BB0DF24" w14:textId="6C77F5AD"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29" w:history="1">
            <w:r w:rsidRPr="00F00D54">
              <w:rPr>
                <w:rStyle w:val="Hyperlink"/>
                <w:noProof/>
              </w:rPr>
              <w:t>6.3</w:t>
            </w:r>
            <w:r>
              <w:rPr>
                <w:rFonts w:eastAsiaTheme="minorEastAsia" w:cstheme="minorBidi"/>
                <w:b w:val="0"/>
                <w:bCs w:val="0"/>
                <w:smallCaps w:val="0"/>
                <w:noProof/>
                <w:sz w:val="24"/>
                <w:szCs w:val="24"/>
                <w:lang w:val="en-NL"/>
              </w:rPr>
              <w:tab/>
            </w:r>
            <w:r w:rsidRPr="00F00D54">
              <w:rPr>
                <w:rStyle w:val="Hyperlink"/>
                <w:noProof/>
              </w:rPr>
              <w:t>Data management</w:t>
            </w:r>
            <w:r>
              <w:rPr>
                <w:noProof/>
                <w:webHidden/>
              </w:rPr>
              <w:tab/>
            </w:r>
            <w:r>
              <w:rPr>
                <w:noProof/>
                <w:webHidden/>
              </w:rPr>
              <w:fldChar w:fldCharType="begin"/>
            </w:r>
            <w:r>
              <w:rPr>
                <w:noProof/>
                <w:webHidden/>
              </w:rPr>
              <w:instrText xml:space="preserve"> PAGEREF _Toc67318429 \h </w:instrText>
            </w:r>
            <w:r>
              <w:rPr>
                <w:noProof/>
                <w:webHidden/>
              </w:rPr>
            </w:r>
            <w:r>
              <w:rPr>
                <w:noProof/>
                <w:webHidden/>
              </w:rPr>
              <w:fldChar w:fldCharType="separate"/>
            </w:r>
            <w:r>
              <w:rPr>
                <w:noProof/>
                <w:webHidden/>
              </w:rPr>
              <w:t>12</w:t>
            </w:r>
            <w:r>
              <w:rPr>
                <w:noProof/>
                <w:webHidden/>
              </w:rPr>
              <w:fldChar w:fldCharType="end"/>
            </w:r>
          </w:hyperlink>
        </w:p>
        <w:p w14:paraId="2B6D4C69" w14:textId="36396A89" w:rsidR="00127842" w:rsidRDefault="00127842">
          <w:pPr>
            <w:pStyle w:val="TOC3"/>
            <w:rPr>
              <w:rFonts w:eastAsiaTheme="minorEastAsia" w:cstheme="minorBidi"/>
              <w:i w:val="0"/>
              <w:iCs w:val="0"/>
              <w:smallCaps w:val="0"/>
              <w:sz w:val="24"/>
              <w:szCs w:val="24"/>
              <w:lang w:val="en-NL"/>
            </w:rPr>
          </w:pPr>
          <w:hyperlink w:anchor="_Toc67318430" w:history="1">
            <w:r w:rsidRPr="00F00D54">
              <w:rPr>
                <w:rStyle w:val="Hyperlink"/>
              </w:rPr>
              <w:t>6.3.1</w:t>
            </w:r>
            <w:r>
              <w:rPr>
                <w:rFonts w:eastAsiaTheme="minorEastAsia" w:cstheme="minorBidi"/>
                <w:i w:val="0"/>
                <w:iCs w:val="0"/>
                <w:smallCaps w:val="0"/>
                <w:sz w:val="24"/>
                <w:szCs w:val="24"/>
                <w:lang w:val="en-NL"/>
              </w:rPr>
              <w:tab/>
            </w:r>
            <w:r w:rsidRPr="00F00D54">
              <w:rPr>
                <w:rStyle w:val="Hyperlink"/>
              </w:rPr>
              <w:t>Phase 1) Extraction and transformation of local data (Transformation 1)</w:t>
            </w:r>
            <w:r>
              <w:rPr>
                <w:webHidden/>
              </w:rPr>
              <w:tab/>
            </w:r>
            <w:r>
              <w:rPr>
                <w:webHidden/>
              </w:rPr>
              <w:fldChar w:fldCharType="begin"/>
            </w:r>
            <w:r>
              <w:rPr>
                <w:webHidden/>
              </w:rPr>
              <w:instrText xml:space="preserve"> PAGEREF _Toc67318430 \h </w:instrText>
            </w:r>
            <w:r>
              <w:rPr>
                <w:webHidden/>
              </w:rPr>
            </w:r>
            <w:r>
              <w:rPr>
                <w:webHidden/>
              </w:rPr>
              <w:fldChar w:fldCharType="separate"/>
            </w:r>
            <w:r>
              <w:rPr>
                <w:webHidden/>
              </w:rPr>
              <w:t>12</w:t>
            </w:r>
            <w:r>
              <w:rPr>
                <w:webHidden/>
              </w:rPr>
              <w:fldChar w:fldCharType="end"/>
            </w:r>
          </w:hyperlink>
        </w:p>
        <w:p w14:paraId="1B1913F1" w14:textId="1377B0BD" w:rsidR="00127842" w:rsidRDefault="00127842">
          <w:pPr>
            <w:pStyle w:val="TOC4"/>
            <w:tabs>
              <w:tab w:val="left" w:pos="853"/>
              <w:tab w:val="right" w:pos="9350"/>
            </w:tabs>
            <w:rPr>
              <w:rFonts w:eastAsiaTheme="minorEastAsia" w:cstheme="minorBidi"/>
              <w:noProof/>
              <w:sz w:val="24"/>
              <w:szCs w:val="24"/>
              <w:lang w:val="en-NL"/>
            </w:rPr>
          </w:pPr>
          <w:hyperlink w:anchor="_Toc67318431" w:history="1">
            <w:r w:rsidRPr="00F00D54">
              <w:rPr>
                <w:rStyle w:val="Hyperlink"/>
                <w:noProof/>
              </w:rPr>
              <w:t>6.3.1.1</w:t>
            </w:r>
            <w:r>
              <w:rPr>
                <w:rFonts w:eastAsiaTheme="minorEastAsia" w:cstheme="minorBidi"/>
                <w:noProof/>
                <w:sz w:val="24"/>
                <w:szCs w:val="24"/>
                <w:lang w:val="en-NL"/>
              </w:rPr>
              <w:tab/>
            </w:r>
            <w:r w:rsidRPr="00F00D54">
              <w:rPr>
                <w:rStyle w:val="Hyperlink"/>
                <w:noProof/>
              </w:rPr>
              <w:t>Defining the ETL specifications</w:t>
            </w:r>
            <w:r>
              <w:rPr>
                <w:noProof/>
                <w:webHidden/>
              </w:rPr>
              <w:tab/>
            </w:r>
            <w:r>
              <w:rPr>
                <w:noProof/>
                <w:webHidden/>
              </w:rPr>
              <w:fldChar w:fldCharType="begin"/>
            </w:r>
            <w:r>
              <w:rPr>
                <w:noProof/>
                <w:webHidden/>
              </w:rPr>
              <w:instrText xml:space="preserve"> PAGEREF _Toc67318431 \h </w:instrText>
            </w:r>
            <w:r>
              <w:rPr>
                <w:noProof/>
                <w:webHidden/>
              </w:rPr>
            </w:r>
            <w:r>
              <w:rPr>
                <w:noProof/>
                <w:webHidden/>
              </w:rPr>
              <w:fldChar w:fldCharType="separate"/>
            </w:r>
            <w:r>
              <w:rPr>
                <w:noProof/>
                <w:webHidden/>
              </w:rPr>
              <w:t>12</w:t>
            </w:r>
            <w:r>
              <w:rPr>
                <w:noProof/>
                <w:webHidden/>
              </w:rPr>
              <w:fldChar w:fldCharType="end"/>
            </w:r>
          </w:hyperlink>
        </w:p>
        <w:p w14:paraId="2C1EB614" w14:textId="62593B25" w:rsidR="00127842" w:rsidRDefault="00127842">
          <w:pPr>
            <w:pStyle w:val="TOC4"/>
            <w:tabs>
              <w:tab w:val="left" w:pos="853"/>
              <w:tab w:val="right" w:pos="9350"/>
            </w:tabs>
            <w:rPr>
              <w:rFonts w:eastAsiaTheme="minorEastAsia" w:cstheme="minorBidi"/>
              <w:noProof/>
              <w:sz w:val="24"/>
              <w:szCs w:val="24"/>
              <w:lang w:val="en-NL"/>
            </w:rPr>
          </w:pPr>
          <w:hyperlink w:anchor="_Toc67318432" w:history="1">
            <w:r w:rsidRPr="00F00D54">
              <w:rPr>
                <w:rStyle w:val="Hyperlink"/>
                <w:noProof/>
              </w:rPr>
              <w:t>6.3.1.2</w:t>
            </w:r>
            <w:r>
              <w:rPr>
                <w:rFonts w:eastAsiaTheme="minorEastAsia" w:cstheme="minorBidi"/>
                <w:noProof/>
                <w:sz w:val="24"/>
                <w:szCs w:val="24"/>
                <w:lang w:val="en-NL"/>
              </w:rPr>
              <w:tab/>
            </w:r>
            <w:r w:rsidRPr="00F00D54">
              <w:rPr>
                <w:rStyle w:val="Hyperlink"/>
                <w:noProof/>
              </w:rPr>
              <w:t>Performing the ETL</w:t>
            </w:r>
            <w:r>
              <w:rPr>
                <w:noProof/>
                <w:webHidden/>
              </w:rPr>
              <w:tab/>
            </w:r>
            <w:r>
              <w:rPr>
                <w:noProof/>
                <w:webHidden/>
              </w:rPr>
              <w:fldChar w:fldCharType="begin"/>
            </w:r>
            <w:r>
              <w:rPr>
                <w:noProof/>
                <w:webHidden/>
              </w:rPr>
              <w:instrText xml:space="preserve"> PAGEREF _Toc67318432 \h </w:instrText>
            </w:r>
            <w:r>
              <w:rPr>
                <w:noProof/>
                <w:webHidden/>
              </w:rPr>
            </w:r>
            <w:r>
              <w:rPr>
                <w:noProof/>
                <w:webHidden/>
              </w:rPr>
              <w:fldChar w:fldCharType="separate"/>
            </w:r>
            <w:r>
              <w:rPr>
                <w:noProof/>
                <w:webHidden/>
              </w:rPr>
              <w:t>13</w:t>
            </w:r>
            <w:r>
              <w:rPr>
                <w:noProof/>
                <w:webHidden/>
              </w:rPr>
              <w:fldChar w:fldCharType="end"/>
            </w:r>
          </w:hyperlink>
        </w:p>
        <w:p w14:paraId="313BF994" w14:textId="625C9677" w:rsidR="00127842" w:rsidRDefault="00127842">
          <w:pPr>
            <w:pStyle w:val="TOC3"/>
            <w:rPr>
              <w:rFonts w:eastAsiaTheme="minorEastAsia" w:cstheme="minorBidi"/>
              <w:i w:val="0"/>
              <w:iCs w:val="0"/>
              <w:smallCaps w:val="0"/>
              <w:sz w:val="24"/>
              <w:szCs w:val="24"/>
              <w:lang w:val="en-NL"/>
            </w:rPr>
          </w:pPr>
          <w:hyperlink w:anchor="_Toc67318433" w:history="1">
            <w:r w:rsidRPr="00F00D54">
              <w:rPr>
                <w:rStyle w:val="Hyperlink"/>
              </w:rPr>
              <w:t>6.3.2</w:t>
            </w:r>
            <w:r>
              <w:rPr>
                <w:rFonts w:eastAsiaTheme="minorEastAsia" w:cstheme="minorBidi"/>
                <w:i w:val="0"/>
                <w:iCs w:val="0"/>
                <w:smallCaps w:val="0"/>
                <w:sz w:val="24"/>
                <w:szCs w:val="24"/>
                <w:lang w:val="en-NL"/>
              </w:rPr>
              <w:tab/>
            </w:r>
            <w:r w:rsidRPr="00F00D54">
              <w:rPr>
                <w:rStyle w:val="Hyperlink"/>
              </w:rPr>
              <w:t>Phase 2: Transformation of CDM-structured data into harmonized data sets (T2)</w:t>
            </w:r>
            <w:r>
              <w:rPr>
                <w:webHidden/>
              </w:rPr>
              <w:tab/>
            </w:r>
            <w:r>
              <w:rPr>
                <w:webHidden/>
              </w:rPr>
              <w:fldChar w:fldCharType="begin"/>
            </w:r>
            <w:r>
              <w:rPr>
                <w:webHidden/>
              </w:rPr>
              <w:instrText xml:space="preserve"> PAGEREF _Toc67318433 \h </w:instrText>
            </w:r>
            <w:r>
              <w:rPr>
                <w:webHidden/>
              </w:rPr>
            </w:r>
            <w:r>
              <w:rPr>
                <w:webHidden/>
              </w:rPr>
              <w:fldChar w:fldCharType="separate"/>
            </w:r>
            <w:r>
              <w:rPr>
                <w:webHidden/>
              </w:rPr>
              <w:t>13</w:t>
            </w:r>
            <w:r>
              <w:rPr>
                <w:webHidden/>
              </w:rPr>
              <w:fldChar w:fldCharType="end"/>
            </w:r>
          </w:hyperlink>
        </w:p>
        <w:p w14:paraId="64E27436" w14:textId="084C03B7" w:rsidR="00127842" w:rsidRDefault="00127842">
          <w:pPr>
            <w:pStyle w:val="TOC3"/>
            <w:rPr>
              <w:rFonts w:eastAsiaTheme="minorEastAsia" w:cstheme="minorBidi"/>
              <w:i w:val="0"/>
              <w:iCs w:val="0"/>
              <w:smallCaps w:val="0"/>
              <w:sz w:val="24"/>
              <w:szCs w:val="24"/>
              <w:lang w:val="en-NL"/>
            </w:rPr>
          </w:pPr>
          <w:hyperlink w:anchor="_Toc67318434" w:history="1">
            <w:r w:rsidRPr="00F00D54">
              <w:rPr>
                <w:rStyle w:val="Hyperlink"/>
              </w:rPr>
              <w:t>6.3.3</w:t>
            </w:r>
            <w:r>
              <w:rPr>
                <w:rFonts w:eastAsiaTheme="minorEastAsia" w:cstheme="minorBidi"/>
                <w:i w:val="0"/>
                <w:iCs w:val="0"/>
                <w:smallCaps w:val="0"/>
                <w:sz w:val="24"/>
                <w:szCs w:val="24"/>
                <w:lang w:val="en-NL"/>
              </w:rPr>
              <w:tab/>
            </w:r>
            <w:r w:rsidRPr="00F00D54">
              <w:rPr>
                <w:rStyle w:val="Hyperlink"/>
              </w:rPr>
              <w:t>Phase 3: Transformation of harmonized datasets into analytical datasets (T3)</w:t>
            </w:r>
            <w:r>
              <w:rPr>
                <w:webHidden/>
              </w:rPr>
              <w:tab/>
            </w:r>
            <w:r>
              <w:rPr>
                <w:webHidden/>
              </w:rPr>
              <w:fldChar w:fldCharType="begin"/>
            </w:r>
            <w:r>
              <w:rPr>
                <w:webHidden/>
              </w:rPr>
              <w:instrText xml:space="preserve"> PAGEREF _Toc67318434 \h </w:instrText>
            </w:r>
            <w:r>
              <w:rPr>
                <w:webHidden/>
              </w:rPr>
            </w:r>
            <w:r>
              <w:rPr>
                <w:webHidden/>
              </w:rPr>
              <w:fldChar w:fldCharType="separate"/>
            </w:r>
            <w:r>
              <w:rPr>
                <w:webHidden/>
              </w:rPr>
              <w:t>13</w:t>
            </w:r>
            <w:r>
              <w:rPr>
                <w:webHidden/>
              </w:rPr>
              <w:fldChar w:fldCharType="end"/>
            </w:r>
          </w:hyperlink>
        </w:p>
        <w:p w14:paraId="5E912677" w14:textId="234AB342" w:rsidR="00127842" w:rsidRDefault="00127842">
          <w:pPr>
            <w:pStyle w:val="TOC3"/>
            <w:rPr>
              <w:rFonts w:eastAsiaTheme="minorEastAsia" w:cstheme="minorBidi"/>
              <w:i w:val="0"/>
              <w:iCs w:val="0"/>
              <w:smallCaps w:val="0"/>
              <w:sz w:val="24"/>
              <w:szCs w:val="24"/>
              <w:lang w:val="en-NL"/>
            </w:rPr>
          </w:pPr>
          <w:hyperlink w:anchor="_Toc67318435" w:history="1">
            <w:r w:rsidRPr="00F00D54">
              <w:rPr>
                <w:rStyle w:val="Hyperlink"/>
              </w:rPr>
              <w:t>6.3.4</w:t>
            </w:r>
            <w:r>
              <w:rPr>
                <w:rFonts w:eastAsiaTheme="minorEastAsia" w:cstheme="minorBidi"/>
                <w:i w:val="0"/>
                <w:iCs w:val="0"/>
                <w:smallCaps w:val="0"/>
                <w:sz w:val="24"/>
                <w:szCs w:val="24"/>
                <w:lang w:val="en-NL"/>
              </w:rPr>
              <w:tab/>
            </w:r>
            <w:r w:rsidRPr="00F00D54">
              <w:rPr>
                <w:rStyle w:val="Hyperlink"/>
              </w:rPr>
              <w:t>Phase 4: Local analysis of the analytical datasets by data access providers</w:t>
            </w:r>
            <w:r>
              <w:rPr>
                <w:webHidden/>
              </w:rPr>
              <w:tab/>
            </w:r>
            <w:r>
              <w:rPr>
                <w:webHidden/>
              </w:rPr>
              <w:fldChar w:fldCharType="begin"/>
            </w:r>
            <w:r>
              <w:rPr>
                <w:webHidden/>
              </w:rPr>
              <w:instrText xml:space="preserve"> PAGEREF _Toc67318435 \h </w:instrText>
            </w:r>
            <w:r>
              <w:rPr>
                <w:webHidden/>
              </w:rPr>
            </w:r>
            <w:r>
              <w:rPr>
                <w:webHidden/>
              </w:rPr>
              <w:fldChar w:fldCharType="separate"/>
            </w:r>
            <w:r>
              <w:rPr>
                <w:webHidden/>
              </w:rPr>
              <w:t>13</w:t>
            </w:r>
            <w:r>
              <w:rPr>
                <w:webHidden/>
              </w:rPr>
              <w:fldChar w:fldCharType="end"/>
            </w:r>
          </w:hyperlink>
        </w:p>
        <w:p w14:paraId="017D7DD3" w14:textId="53BE8580" w:rsidR="00127842" w:rsidRDefault="00127842">
          <w:pPr>
            <w:pStyle w:val="TOC3"/>
            <w:rPr>
              <w:rFonts w:eastAsiaTheme="minorEastAsia" w:cstheme="minorBidi"/>
              <w:i w:val="0"/>
              <w:iCs w:val="0"/>
              <w:smallCaps w:val="0"/>
              <w:sz w:val="24"/>
              <w:szCs w:val="24"/>
              <w:lang w:val="en-NL"/>
            </w:rPr>
          </w:pPr>
          <w:hyperlink w:anchor="_Toc67318436" w:history="1">
            <w:r w:rsidRPr="00F00D54">
              <w:rPr>
                <w:rStyle w:val="Hyperlink"/>
              </w:rPr>
              <w:t>6.3.5</w:t>
            </w:r>
            <w:r>
              <w:rPr>
                <w:rFonts w:eastAsiaTheme="minorEastAsia" w:cstheme="minorBidi"/>
                <w:i w:val="0"/>
                <w:iCs w:val="0"/>
                <w:smallCaps w:val="0"/>
                <w:sz w:val="24"/>
                <w:szCs w:val="24"/>
                <w:lang w:val="en-NL"/>
              </w:rPr>
              <w:tab/>
            </w:r>
            <w:r w:rsidRPr="00F00D54">
              <w:rPr>
                <w:rStyle w:val="Hyperlink"/>
              </w:rPr>
              <w:t>Phase 5: Pooling and visualization of analytical results</w:t>
            </w:r>
            <w:r>
              <w:rPr>
                <w:webHidden/>
              </w:rPr>
              <w:tab/>
            </w:r>
            <w:r>
              <w:rPr>
                <w:webHidden/>
              </w:rPr>
              <w:fldChar w:fldCharType="begin"/>
            </w:r>
            <w:r>
              <w:rPr>
                <w:webHidden/>
              </w:rPr>
              <w:instrText xml:space="preserve"> PAGEREF _Toc67318436 \h </w:instrText>
            </w:r>
            <w:r>
              <w:rPr>
                <w:webHidden/>
              </w:rPr>
            </w:r>
            <w:r>
              <w:rPr>
                <w:webHidden/>
              </w:rPr>
              <w:fldChar w:fldCharType="separate"/>
            </w:r>
            <w:r>
              <w:rPr>
                <w:webHidden/>
              </w:rPr>
              <w:t>13</w:t>
            </w:r>
            <w:r>
              <w:rPr>
                <w:webHidden/>
              </w:rPr>
              <w:fldChar w:fldCharType="end"/>
            </w:r>
          </w:hyperlink>
        </w:p>
        <w:p w14:paraId="4650ABEB" w14:textId="0DFB8584" w:rsidR="00127842" w:rsidRDefault="00127842">
          <w:pPr>
            <w:pStyle w:val="TOC3"/>
            <w:rPr>
              <w:rFonts w:eastAsiaTheme="minorEastAsia" w:cstheme="minorBidi"/>
              <w:i w:val="0"/>
              <w:iCs w:val="0"/>
              <w:smallCaps w:val="0"/>
              <w:sz w:val="24"/>
              <w:szCs w:val="24"/>
              <w:lang w:val="en-NL"/>
            </w:rPr>
          </w:pPr>
          <w:hyperlink w:anchor="_Toc67318437" w:history="1">
            <w:r w:rsidRPr="00F00D54">
              <w:rPr>
                <w:rStyle w:val="Hyperlink"/>
              </w:rPr>
              <w:t>6.3.6</w:t>
            </w:r>
            <w:r>
              <w:rPr>
                <w:rFonts w:eastAsiaTheme="minorEastAsia" w:cstheme="minorBidi"/>
                <w:i w:val="0"/>
                <w:iCs w:val="0"/>
                <w:smallCaps w:val="0"/>
                <w:sz w:val="24"/>
                <w:szCs w:val="24"/>
                <w:lang w:val="en-NL"/>
              </w:rPr>
              <w:tab/>
            </w:r>
            <w:r w:rsidRPr="00F00D54">
              <w:rPr>
                <w:rStyle w:val="Hyperlink"/>
              </w:rPr>
              <w:t>Overview of information sharing and storage</w:t>
            </w:r>
            <w:r>
              <w:rPr>
                <w:webHidden/>
              </w:rPr>
              <w:tab/>
            </w:r>
            <w:r>
              <w:rPr>
                <w:webHidden/>
              </w:rPr>
              <w:fldChar w:fldCharType="begin"/>
            </w:r>
            <w:r>
              <w:rPr>
                <w:webHidden/>
              </w:rPr>
              <w:instrText xml:space="preserve"> PAGEREF _Toc67318437 \h </w:instrText>
            </w:r>
            <w:r>
              <w:rPr>
                <w:webHidden/>
              </w:rPr>
            </w:r>
            <w:r>
              <w:rPr>
                <w:webHidden/>
              </w:rPr>
              <w:fldChar w:fldCharType="separate"/>
            </w:r>
            <w:r>
              <w:rPr>
                <w:webHidden/>
              </w:rPr>
              <w:t>13</w:t>
            </w:r>
            <w:r>
              <w:rPr>
                <w:webHidden/>
              </w:rPr>
              <w:fldChar w:fldCharType="end"/>
            </w:r>
          </w:hyperlink>
        </w:p>
        <w:p w14:paraId="1FE02CEB" w14:textId="717E2E34" w:rsidR="00127842" w:rsidRDefault="00127842">
          <w:pPr>
            <w:pStyle w:val="TOC4"/>
            <w:tabs>
              <w:tab w:val="left" w:pos="853"/>
              <w:tab w:val="right" w:pos="9350"/>
            </w:tabs>
            <w:rPr>
              <w:rFonts w:eastAsiaTheme="minorEastAsia" w:cstheme="minorBidi"/>
              <w:noProof/>
              <w:sz w:val="24"/>
              <w:szCs w:val="24"/>
              <w:lang w:val="en-NL"/>
            </w:rPr>
          </w:pPr>
          <w:hyperlink w:anchor="_Toc67318438" w:history="1">
            <w:r w:rsidRPr="00F00D54">
              <w:rPr>
                <w:rStyle w:val="Hyperlink"/>
                <w:noProof/>
              </w:rPr>
              <w:t>6.3.6.1</w:t>
            </w:r>
            <w:r>
              <w:rPr>
                <w:rFonts w:eastAsiaTheme="minorEastAsia" w:cstheme="minorBidi"/>
                <w:noProof/>
                <w:sz w:val="24"/>
                <w:szCs w:val="24"/>
                <w:lang w:val="en-NL"/>
              </w:rPr>
              <w:tab/>
            </w:r>
            <w:r w:rsidRPr="00F00D54">
              <w:rPr>
                <w:rStyle w:val="Hyperlink"/>
                <w:noProof/>
              </w:rPr>
              <w:t>Overview and access to the anDREa platform</w:t>
            </w:r>
            <w:r>
              <w:rPr>
                <w:noProof/>
                <w:webHidden/>
              </w:rPr>
              <w:tab/>
            </w:r>
            <w:r>
              <w:rPr>
                <w:noProof/>
                <w:webHidden/>
              </w:rPr>
              <w:fldChar w:fldCharType="begin"/>
            </w:r>
            <w:r>
              <w:rPr>
                <w:noProof/>
                <w:webHidden/>
              </w:rPr>
              <w:instrText xml:space="preserve"> PAGEREF _Toc67318438 \h </w:instrText>
            </w:r>
            <w:r>
              <w:rPr>
                <w:noProof/>
                <w:webHidden/>
              </w:rPr>
            </w:r>
            <w:r>
              <w:rPr>
                <w:noProof/>
                <w:webHidden/>
              </w:rPr>
              <w:fldChar w:fldCharType="separate"/>
            </w:r>
            <w:r>
              <w:rPr>
                <w:noProof/>
                <w:webHidden/>
              </w:rPr>
              <w:t>14</w:t>
            </w:r>
            <w:r>
              <w:rPr>
                <w:noProof/>
                <w:webHidden/>
              </w:rPr>
              <w:fldChar w:fldCharType="end"/>
            </w:r>
          </w:hyperlink>
        </w:p>
        <w:p w14:paraId="7627EA71" w14:textId="4FF39D7B" w:rsidR="00127842" w:rsidRDefault="00127842">
          <w:pPr>
            <w:pStyle w:val="TOC4"/>
            <w:tabs>
              <w:tab w:val="left" w:pos="853"/>
              <w:tab w:val="right" w:pos="9350"/>
            </w:tabs>
            <w:rPr>
              <w:rFonts w:eastAsiaTheme="minorEastAsia" w:cstheme="minorBidi"/>
              <w:noProof/>
              <w:sz w:val="24"/>
              <w:szCs w:val="24"/>
              <w:lang w:val="en-NL"/>
            </w:rPr>
          </w:pPr>
          <w:hyperlink w:anchor="_Toc67318439" w:history="1">
            <w:r w:rsidRPr="00F00D54">
              <w:rPr>
                <w:rStyle w:val="Hyperlink"/>
                <w:noProof/>
              </w:rPr>
              <w:t>6.3.6.2</w:t>
            </w:r>
            <w:r>
              <w:rPr>
                <w:rFonts w:eastAsiaTheme="minorEastAsia" w:cstheme="minorBidi"/>
                <w:noProof/>
                <w:sz w:val="24"/>
                <w:szCs w:val="24"/>
                <w:lang w:val="en-NL"/>
              </w:rPr>
              <w:tab/>
            </w:r>
            <w:r w:rsidRPr="00F00D54">
              <w:rPr>
                <w:rStyle w:val="Hyperlink"/>
                <w:noProof/>
              </w:rPr>
              <w:t>File transfer and storage procedures</w:t>
            </w:r>
            <w:r>
              <w:rPr>
                <w:noProof/>
                <w:webHidden/>
              </w:rPr>
              <w:tab/>
            </w:r>
            <w:r>
              <w:rPr>
                <w:noProof/>
                <w:webHidden/>
              </w:rPr>
              <w:fldChar w:fldCharType="begin"/>
            </w:r>
            <w:r>
              <w:rPr>
                <w:noProof/>
                <w:webHidden/>
              </w:rPr>
              <w:instrText xml:space="preserve"> PAGEREF _Toc67318439 \h </w:instrText>
            </w:r>
            <w:r>
              <w:rPr>
                <w:noProof/>
                <w:webHidden/>
              </w:rPr>
            </w:r>
            <w:r>
              <w:rPr>
                <w:noProof/>
                <w:webHidden/>
              </w:rPr>
              <w:fldChar w:fldCharType="separate"/>
            </w:r>
            <w:r>
              <w:rPr>
                <w:noProof/>
                <w:webHidden/>
              </w:rPr>
              <w:t>14</w:t>
            </w:r>
            <w:r>
              <w:rPr>
                <w:noProof/>
                <w:webHidden/>
              </w:rPr>
              <w:fldChar w:fldCharType="end"/>
            </w:r>
          </w:hyperlink>
        </w:p>
        <w:p w14:paraId="7459DE4B" w14:textId="6E53413C" w:rsidR="00127842" w:rsidRDefault="00127842">
          <w:pPr>
            <w:pStyle w:val="TOC4"/>
            <w:tabs>
              <w:tab w:val="left" w:pos="853"/>
              <w:tab w:val="right" w:pos="9350"/>
            </w:tabs>
            <w:rPr>
              <w:rFonts w:eastAsiaTheme="minorEastAsia" w:cstheme="minorBidi"/>
              <w:noProof/>
              <w:sz w:val="24"/>
              <w:szCs w:val="24"/>
              <w:lang w:val="en-NL"/>
            </w:rPr>
          </w:pPr>
          <w:hyperlink w:anchor="_Toc67318440" w:history="1">
            <w:r w:rsidRPr="00F00D54">
              <w:rPr>
                <w:rStyle w:val="Hyperlink"/>
                <w:noProof/>
              </w:rPr>
              <w:t>6.3.6.3</w:t>
            </w:r>
            <w:r>
              <w:rPr>
                <w:rFonts w:eastAsiaTheme="minorEastAsia" w:cstheme="minorBidi"/>
                <w:noProof/>
                <w:sz w:val="24"/>
                <w:szCs w:val="24"/>
                <w:lang w:val="en-NL"/>
              </w:rPr>
              <w:tab/>
            </w:r>
            <w:r w:rsidRPr="00F00D54">
              <w:rPr>
                <w:rStyle w:val="Hyperlink"/>
                <w:noProof/>
              </w:rPr>
              <w:t>Analysis of output tables stored in anDREa</w:t>
            </w:r>
            <w:r>
              <w:rPr>
                <w:noProof/>
                <w:webHidden/>
              </w:rPr>
              <w:tab/>
            </w:r>
            <w:r>
              <w:rPr>
                <w:noProof/>
                <w:webHidden/>
              </w:rPr>
              <w:fldChar w:fldCharType="begin"/>
            </w:r>
            <w:r>
              <w:rPr>
                <w:noProof/>
                <w:webHidden/>
              </w:rPr>
              <w:instrText xml:space="preserve"> PAGEREF _Toc67318440 \h </w:instrText>
            </w:r>
            <w:r>
              <w:rPr>
                <w:noProof/>
                <w:webHidden/>
              </w:rPr>
            </w:r>
            <w:r>
              <w:rPr>
                <w:noProof/>
                <w:webHidden/>
              </w:rPr>
              <w:fldChar w:fldCharType="separate"/>
            </w:r>
            <w:r>
              <w:rPr>
                <w:noProof/>
                <w:webHidden/>
              </w:rPr>
              <w:t>15</w:t>
            </w:r>
            <w:r>
              <w:rPr>
                <w:noProof/>
                <w:webHidden/>
              </w:rPr>
              <w:fldChar w:fldCharType="end"/>
            </w:r>
          </w:hyperlink>
        </w:p>
        <w:p w14:paraId="36B1DD28" w14:textId="06C5401D"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41" w:history="1">
            <w:r w:rsidRPr="00F00D54">
              <w:rPr>
                <w:rStyle w:val="Hyperlink"/>
                <w:noProof/>
              </w:rPr>
              <w:t>6.4</w:t>
            </w:r>
            <w:r>
              <w:rPr>
                <w:rFonts w:eastAsiaTheme="minorEastAsia" w:cstheme="minorBidi"/>
                <w:b w:val="0"/>
                <w:bCs w:val="0"/>
                <w:smallCaps w:val="0"/>
                <w:noProof/>
                <w:sz w:val="24"/>
                <w:szCs w:val="24"/>
                <w:lang w:val="en-NL"/>
              </w:rPr>
              <w:tab/>
            </w:r>
            <w:r w:rsidRPr="00F00D54">
              <w:rPr>
                <w:rStyle w:val="Hyperlink"/>
                <w:noProof/>
              </w:rPr>
              <w:t>Data Extraction and Harmonization procedure – Data set descriptions</w:t>
            </w:r>
            <w:r>
              <w:rPr>
                <w:noProof/>
                <w:webHidden/>
              </w:rPr>
              <w:tab/>
            </w:r>
            <w:r>
              <w:rPr>
                <w:noProof/>
                <w:webHidden/>
              </w:rPr>
              <w:fldChar w:fldCharType="begin"/>
            </w:r>
            <w:r>
              <w:rPr>
                <w:noProof/>
                <w:webHidden/>
              </w:rPr>
              <w:instrText xml:space="preserve"> PAGEREF _Toc67318441 \h </w:instrText>
            </w:r>
            <w:r>
              <w:rPr>
                <w:noProof/>
                <w:webHidden/>
              </w:rPr>
            </w:r>
            <w:r>
              <w:rPr>
                <w:noProof/>
                <w:webHidden/>
              </w:rPr>
              <w:fldChar w:fldCharType="separate"/>
            </w:r>
            <w:r>
              <w:rPr>
                <w:noProof/>
                <w:webHidden/>
              </w:rPr>
              <w:t>15</w:t>
            </w:r>
            <w:r>
              <w:rPr>
                <w:noProof/>
                <w:webHidden/>
              </w:rPr>
              <w:fldChar w:fldCharType="end"/>
            </w:r>
          </w:hyperlink>
        </w:p>
        <w:p w14:paraId="607E0F63" w14:textId="0F34A715" w:rsidR="00127842" w:rsidRDefault="00127842">
          <w:pPr>
            <w:pStyle w:val="TOC3"/>
            <w:rPr>
              <w:rFonts w:eastAsiaTheme="minorEastAsia" w:cstheme="minorBidi"/>
              <w:i w:val="0"/>
              <w:iCs w:val="0"/>
              <w:smallCaps w:val="0"/>
              <w:sz w:val="24"/>
              <w:szCs w:val="24"/>
              <w:lang w:val="en-NL"/>
            </w:rPr>
          </w:pPr>
          <w:hyperlink w:anchor="_Toc67318442" w:history="1">
            <w:r w:rsidRPr="00F00D54">
              <w:rPr>
                <w:rStyle w:val="Hyperlink"/>
              </w:rPr>
              <w:t>6.4.1</w:t>
            </w:r>
            <w:r>
              <w:rPr>
                <w:rFonts w:eastAsiaTheme="minorEastAsia" w:cstheme="minorBidi"/>
                <w:i w:val="0"/>
                <w:iCs w:val="0"/>
                <w:smallCaps w:val="0"/>
                <w:sz w:val="24"/>
                <w:szCs w:val="24"/>
                <w:lang w:val="en-NL"/>
              </w:rPr>
              <w:tab/>
            </w:r>
            <w:r w:rsidRPr="00F00D54">
              <w:rPr>
                <w:rStyle w:val="Hyperlink"/>
              </w:rPr>
              <w:t>Original data (D1)</w:t>
            </w:r>
            <w:r>
              <w:rPr>
                <w:webHidden/>
              </w:rPr>
              <w:tab/>
            </w:r>
            <w:r>
              <w:rPr>
                <w:webHidden/>
              </w:rPr>
              <w:fldChar w:fldCharType="begin"/>
            </w:r>
            <w:r>
              <w:rPr>
                <w:webHidden/>
              </w:rPr>
              <w:instrText xml:space="preserve"> PAGEREF _Toc67318442 \h </w:instrText>
            </w:r>
            <w:r>
              <w:rPr>
                <w:webHidden/>
              </w:rPr>
            </w:r>
            <w:r>
              <w:rPr>
                <w:webHidden/>
              </w:rPr>
              <w:fldChar w:fldCharType="separate"/>
            </w:r>
            <w:r>
              <w:rPr>
                <w:webHidden/>
              </w:rPr>
              <w:t>15</w:t>
            </w:r>
            <w:r>
              <w:rPr>
                <w:webHidden/>
              </w:rPr>
              <w:fldChar w:fldCharType="end"/>
            </w:r>
          </w:hyperlink>
        </w:p>
        <w:p w14:paraId="5F212A38" w14:textId="12F47491" w:rsidR="00127842" w:rsidRDefault="00127842">
          <w:pPr>
            <w:pStyle w:val="TOC3"/>
            <w:rPr>
              <w:rFonts w:eastAsiaTheme="minorEastAsia" w:cstheme="minorBidi"/>
              <w:i w:val="0"/>
              <w:iCs w:val="0"/>
              <w:smallCaps w:val="0"/>
              <w:sz w:val="24"/>
              <w:szCs w:val="24"/>
              <w:lang w:val="en-NL"/>
            </w:rPr>
          </w:pPr>
          <w:hyperlink w:anchor="_Toc67318443" w:history="1">
            <w:r w:rsidRPr="00F00D54">
              <w:rPr>
                <w:rStyle w:val="Hyperlink"/>
              </w:rPr>
              <w:t>6.4.2</w:t>
            </w:r>
            <w:r>
              <w:rPr>
                <w:rFonts w:eastAsiaTheme="minorEastAsia" w:cstheme="minorBidi"/>
                <w:i w:val="0"/>
                <w:iCs w:val="0"/>
                <w:smallCaps w:val="0"/>
                <w:sz w:val="24"/>
                <w:szCs w:val="24"/>
                <w:lang w:val="en-NL"/>
              </w:rPr>
              <w:tab/>
            </w:r>
            <w:r w:rsidRPr="00F00D54">
              <w:rPr>
                <w:rStyle w:val="Hyperlink"/>
              </w:rPr>
              <w:t>Syntactically Harmonized CDM (D2)</w:t>
            </w:r>
            <w:r>
              <w:rPr>
                <w:webHidden/>
              </w:rPr>
              <w:tab/>
            </w:r>
            <w:r>
              <w:rPr>
                <w:webHidden/>
              </w:rPr>
              <w:fldChar w:fldCharType="begin"/>
            </w:r>
            <w:r>
              <w:rPr>
                <w:webHidden/>
              </w:rPr>
              <w:instrText xml:space="preserve"> PAGEREF _Toc67318443 \h </w:instrText>
            </w:r>
            <w:r>
              <w:rPr>
                <w:webHidden/>
              </w:rPr>
            </w:r>
            <w:r>
              <w:rPr>
                <w:webHidden/>
              </w:rPr>
              <w:fldChar w:fldCharType="separate"/>
            </w:r>
            <w:r>
              <w:rPr>
                <w:webHidden/>
              </w:rPr>
              <w:t>15</w:t>
            </w:r>
            <w:r>
              <w:rPr>
                <w:webHidden/>
              </w:rPr>
              <w:fldChar w:fldCharType="end"/>
            </w:r>
          </w:hyperlink>
        </w:p>
        <w:p w14:paraId="165D9DB5" w14:textId="5E6CBB02" w:rsidR="00127842" w:rsidRDefault="00127842">
          <w:pPr>
            <w:pStyle w:val="TOC4"/>
            <w:tabs>
              <w:tab w:val="left" w:pos="853"/>
              <w:tab w:val="right" w:pos="9350"/>
            </w:tabs>
            <w:rPr>
              <w:rFonts w:eastAsiaTheme="minorEastAsia" w:cstheme="minorBidi"/>
              <w:noProof/>
              <w:sz w:val="24"/>
              <w:szCs w:val="24"/>
              <w:lang w:val="en-NL"/>
            </w:rPr>
          </w:pPr>
          <w:hyperlink w:anchor="_Toc67318444" w:history="1">
            <w:r w:rsidRPr="00F00D54">
              <w:rPr>
                <w:rStyle w:val="Hyperlink"/>
                <w:noProof/>
              </w:rPr>
              <w:t>6.4.2.1</w:t>
            </w:r>
            <w:r>
              <w:rPr>
                <w:rFonts w:eastAsiaTheme="minorEastAsia" w:cstheme="minorBidi"/>
                <w:noProof/>
                <w:sz w:val="24"/>
                <w:szCs w:val="24"/>
                <w:lang w:val="en-NL"/>
              </w:rPr>
              <w:tab/>
            </w:r>
            <w:r w:rsidRPr="00F00D54">
              <w:rPr>
                <w:rStyle w:val="Hyperlink"/>
                <w:noProof/>
              </w:rPr>
              <w:t>Detailed description of CDM</w:t>
            </w:r>
            <w:r>
              <w:rPr>
                <w:noProof/>
                <w:webHidden/>
              </w:rPr>
              <w:tab/>
            </w:r>
            <w:r>
              <w:rPr>
                <w:noProof/>
                <w:webHidden/>
              </w:rPr>
              <w:fldChar w:fldCharType="begin"/>
            </w:r>
            <w:r>
              <w:rPr>
                <w:noProof/>
                <w:webHidden/>
              </w:rPr>
              <w:instrText xml:space="preserve"> PAGEREF _Toc67318444 \h </w:instrText>
            </w:r>
            <w:r>
              <w:rPr>
                <w:noProof/>
                <w:webHidden/>
              </w:rPr>
            </w:r>
            <w:r>
              <w:rPr>
                <w:noProof/>
                <w:webHidden/>
              </w:rPr>
              <w:fldChar w:fldCharType="separate"/>
            </w:r>
            <w:r>
              <w:rPr>
                <w:noProof/>
                <w:webHidden/>
              </w:rPr>
              <w:t>18</w:t>
            </w:r>
            <w:r>
              <w:rPr>
                <w:noProof/>
                <w:webHidden/>
              </w:rPr>
              <w:fldChar w:fldCharType="end"/>
            </w:r>
          </w:hyperlink>
        </w:p>
        <w:p w14:paraId="2077E9CB" w14:textId="2ECB2E84" w:rsidR="00127842" w:rsidRDefault="00127842">
          <w:pPr>
            <w:pStyle w:val="TOC2"/>
            <w:tabs>
              <w:tab w:val="left" w:pos="522"/>
              <w:tab w:val="right" w:pos="9350"/>
            </w:tabs>
            <w:rPr>
              <w:rFonts w:eastAsiaTheme="minorEastAsia" w:cstheme="minorBidi"/>
              <w:b w:val="0"/>
              <w:bCs w:val="0"/>
              <w:smallCaps w:val="0"/>
              <w:noProof/>
              <w:sz w:val="24"/>
              <w:szCs w:val="24"/>
              <w:lang w:val="en-NL"/>
            </w:rPr>
          </w:pPr>
          <w:hyperlink w:anchor="_Toc67318445" w:history="1">
            <w:r w:rsidRPr="00F00D54">
              <w:rPr>
                <w:rStyle w:val="Hyperlink"/>
                <w:noProof/>
              </w:rPr>
              <w:t>6.5</w:t>
            </w:r>
            <w:r>
              <w:rPr>
                <w:rFonts w:eastAsiaTheme="minorEastAsia" w:cstheme="minorBidi"/>
                <w:b w:val="0"/>
                <w:bCs w:val="0"/>
                <w:smallCaps w:val="0"/>
                <w:noProof/>
                <w:sz w:val="24"/>
                <w:szCs w:val="24"/>
                <w:lang w:val="en-NL"/>
              </w:rPr>
              <w:tab/>
            </w:r>
            <w:r w:rsidRPr="00F00D54">
              <w:rPr>
                <w:rStyle w:val="Hyperlink"/>
                <w:noProof/>
              </w:rPr>
              <w:t>Data Analysis</w:t>
            </w:r>
            <w:r>
              <w:rPr>
                <w:noProof/>
                <w:webHidden/>
              </w:rPr>
              <w:tab/>
            </w:r>
            <w:r>
              <w:rPr>
                <w:noProof/>
                <w:webHidden/>
              </w:rPr>
              <w:fldChar w:fldCharType="begin"/>
            </w:r>
            <w:r>
              <w:rPr>
                <w:noProof/>
                <w:webHidden/>
              </w:rPr>
              <w:instrText xml:space="preserve"> PAGEREF _Toc67318445 \h </w:instrText>
            </w:r>
            <w:r>
              <w:rPr>
                <w:noProof/>
                <w:webHidden/>
              </w:rPr>
            </w:r>
            <w:r>
              <w:rPr>
                <w:noProof/>
                <w:webHidden/>
              </w:rPr>
              <w:fldChar w:fldCharType="separate"/>
            </w:r>
            <w:r>
              <w:rPr>
                <w:noProof/>
                <w:webHidden/>
              </w:rPr>
              <w:t>20</w:t>
            </w:r>
            <w:r>
              <w:rPr>
                <w:noProof/>
                <w:webHidden/>
              </w:rPr>
              <w:fldChar w:fldCharType="end"/>
            </w:r>
          </w:hyperlink>
        </w:p>
        <w:p w14:paraId="3350DDB3" w14:textId="0756F537" w:rsidR="00127842" w:rsidRDefault="00127842">
          <w:pPr>
            <w:pStyle w:val="TOC3"/>
            <w:rPr>
              <w:rFonts w:eastAsiaTheme="minorEastAsia" w:cstheme="minorBidi"/>
              <w:i w:val="0"/>
              <w:iCs w:val="0"/>
              <w:smallCaps w:val="0"/>
              <w:sz w:val="24"/>
              <w:szCs w:val="24"/>
              <w:lang w:val="en-NL"/>
            </w:rPr>
          </w:pPr>
          <w:hyperlink w:anchor="_Toc67318446" w:history="1">
            <w:r w:rsidRPr="00F00D54">
              <w:rPr>
                <w:rStyle w:val="Hyperlink"/>
              </w:rPr>
              <w:t>6.5.1</w:t>
            </w:r>
            <w:r>
              <w:rPr>
                <w:rFonts w:eastAsiaTheme="minorEastAsia" w:cstheme="minorBidi"/>
                <w:i w:val="0"/>
                <w:iCs w:val="0"/>
                <w:smallCaps w:val="0"/>
                <w:sz w:val="24"/>
                <w:szCs w:val="24"/>
                <w:lang w:val="en-NL"/>
              </w:rPr>
              <w:tab/>
            </w:r>
            <w:r w:rsidRPr="00F00D54">
              <w:rPr>
                <w:rStyle w:val="Hyperlink"/>
              </w:rPr>
              <w:t>Missing data</w:t>
            </w:r>
            <w:r>
              <w:rPr>
                <w:webHidden/>
              </w:rPr>
              <w:tab/>
            </w:r>
            <w:r>
              <w:rPr>
                <w:webHidden/>
              </w:rPr>
              <w:fldChar w:fldCharType="begin"/>
            </w:r>
            <w:r>
              <w:rPr>
                <w:webHidden/>
              </w:rPr>
              <w:instrText xml:space="preserve"> PAGEREF _Toc67318446 \h </w:instrText>
            </w:r>
            <w:r>
              <w:rPr>
                <w:webHidden/>
              </w:rPr>
            </w:r>
            <w:r>
              <w:rPr>
                <w:webHidden/>
              </w:rPr>
              <w:fldChar w:fldCharType="separate"/>
            </w:r>
            <w:r>
              <w:rPr>
                <w:webHidden/>
              </w:rPr>
              <w:t>24</w:t>
            </w:r>
            <w:r>
              <w:rPr>
                <w:webHidden/>
              </w:rPr>
              <w:fldChar w:fldCharType="end"/>
            </w:r>
          </w:hyperlink>
        </w:p>
        <w:p w14:paraId="4055E469" w14:textId="0557A394" w:rsidR="00127842" w:rsidRDefault="00127842">
          <w:pPr>
            <w:pStyle w:val="TOC3"/>
            <w:rPr>
              <w:rFonts w:eastAsiaTheme="minorEastAsia" w:cstheme="minorBidi"/>
              <w:i w:val="0"/>
              <w:iCs w:val="0"/>
              <w:smallCaps w:val="0"/>
              <w:sz w:val="24"/>
              <w:szCs w:val="24"/>
              <w:lang w:val="en-NL"/>
            </w:rPr>
          </w:pPr>
          <w:hyperlink w:anchor="_Toc67318447" w:history="1">
            <w:r w:rsidRPr="00F00D54">
              <w:rPr>
                <w:rStyle w:val="Hyperlink"/>
              </w:rPr>
              <w:t>6.5.2</w:t>
            </w:r>
            <w:r>
              <w:rPr>
                <w:rFonts w:eastAsiaTheme="minorEastAsia" w:cstheme="minorBidi"/>
                <w:i w:val="0"/>
                <w:iCs w:val="0"/>
                <w:smallCaps w:val="0"/>
                <w:sz w:val="24"/>
                <w:szCs w:val="24"/>
                <w:lang w:val="en-NL"/>
              </w:rPr>
              <w:tab/>
            </w:r>
            <w:r w:rsidRPr="00F00D54">
              <w:rPr>
                <w:rStyle w:val="Hyperlink"/>
              </w:rPr>
              <w:t>Statistical analysis</w:t>
            </w:r>
            <w:r>
              <w:rPr>
                <w:webHidden/>
              </w:rPr>
              <w:tab/>
            </w:r>
            <w:r>
              <w:rPr>
                <w:webHidden/>
              </w:rPr>
              <w:fldChar w:fldCharType="begin"/>
            </w:r>
            <w:r>
              <w:rPr>
                <w:webHidden/>
              </w:rPr>
              <w:instrText xml:space="preserve"> PAGEREF _Toc67318447 \h </w:instrText>
            </w:r>
            <w:r>
              <w:rPr>
                <w:webHidden/>
              </w:rPr>
            </w:r>
            <w:r>
              <w:rPr>
                <w:webHidden/>
              </w:rPr>
              <w:fldChar w:fldCharType="separate"/>
            </w:r>
            <w:r>
              <w:rPr>
                <w:webHidden/>
              </w:rPr>
              <w:t>24</w:t>
            </w:r>
            <w:r>
              <w:rPr>
                <w:webHidden/>
              </w:rPr>
              <w:fldChar w:fldCharType="end"/>
            </w:r>
          </w:hyperlink>
        </w:p>
        <w:p w14:paraId="3A285574" w14:textId="594F0317" w:rsidR="00127842" w:rsidRDefault="00127842">
          <w:pPr>
            <w:pStyle w:val="TOC3"/>
            <w:rPr>
              <w:rFonts w:eastAsiaTheme="minorEastAsia" w:cstheme="minorBidi"/>
              <w:i w:val="0"/>
              <w:iCs w:val="0"/>
              <w:smallCaps w:val="0"/>
              <w:sz w:val="24"/>
              <w:szCs w:val="24"/>
              <w:lang w:val="en-NL"/>
            </w:rPr>
          </w:pPr>
          <w:hyperlink w:anchor="_Toc67318448" w:history="1">
            <w:r w:rsidRPr="00F00D54">
              <w:rPr>
                <w:rStyle w:val="Hyperlink"/>
              </w:rPr>
              <w:t>6.5.3</w:t>
            </w:r>
            <w:r>
              <w:rPr>
                <w:rFonts w:eastAsiaTheme="minorEastAsia" w:cstheme="minorBidi"/>
                <w:i w:val="0"/>
                <w:iCs w:val="0"/>
                <w:smallCaps w:val="0"/>
                <w:sz w:val="24"/>
                <w:szCs w:val="24"/>
                <w:lang w:val="en-NL"/>
              </w:rPr>
              <w:tab/>
            </w:r>
            <w:r w:rsidRPr="00F00D54">
              <w:rPr>
                <w:rStyle w:val="Hyperlink"/>
              </w:rPr>
              <w:t>Data analysis steps per objective: Level 1</w:t>
            </w:r>
            <w:r>
              <w:rPr>
                <w:webHidden/>
              </w:rPr>
              <w:tab/>
            </w:r>
            <w:r>
              <w:rPr>
                <w:webHidden/>
              </w:rPr>
              <w:fldChar w:fldCharType="begin"/>
            </w:r>
            <w:r>
              <w:rPr>
                <w:webHidden/>
              </w:rPr>
              <w:instrText xml:space="preserve"> PAGEREF _Toc67318448 \h </w:instrText>
            </w:r>
            <w:r>
              <w:rPr>
                <w:webHidden/>
              </w:rPr>
            </w:r>
            <w:r>
              <w:rPr>
                <w:webHidden/>
              </w:rPr>
              <w:fldChar w:fldCharType="separate"/>
            </w:r>
            <w:r>
              <w:rPr>
                <w:webHidden/>
              </w:rPr>
              <w:t>24</w:t>
            </w:r>
            <w:r>
              <w:rPr>
                <w:webHidden/>
              </w:rPr>
              <w:fldChar w:fldCharType="end"/>
            </w:r>
          </w:hyperlink>
        </w:p>
        <w:p w14:paraId="38631DA8" w14:textId="36410311" w:rsidR="00127842" w:rsidRDefault="00127842">
          <w:pPr>
            <w:pStyle w:val="TOC4"/>
            <w:tabs>
              <w:tab w:val="left" w:pos="853"/>
              <w:tab w:val="right" w:pos="9350"/>
            </w:tabs>
            <w:rPr>
              <w:rFonts w:eastAsiaTheme="minorEastAsia" w:cstheme="minorBidi"/>
              <w:noProof/>
              <w:sz w:val="24"/>
              <w:szCs w:val="24"/>
              <w:lang w:val="en-NL"/>
            </w:rPr>
          </w:pPr>
          <w:hyperlink w:anchor="_Toc67318449" w:history="1">
            <w:r w:rsidRPr="00F00D54">
              <w:rPr>
                <w:rStyle w:val="Hyperlink"/>
                <w:noProof/>
              </w:rPr>
              <w:t>6.5.3.1</w:t>
            </w:r>
            <w:r>
              <w:rPr>
                <w:rFonts w:eastAsiaTheme="minorEastAsia" w:cstheme="minorBidi"/>
                <w:noProof/>
                <w:sz w:val="24"/>
                <w:szCs w:val="24"/>
                <w:lang w:val="en-NL"/>
              </w:rPr>
              <w:tab/>
            </w:r>
            <w:r w:rsidRPr="00F00D54">
              <w:rPr>
                <w:rStyle w:val="Hyperlink"/>
                <w:noProof/>
              </w:rPr>
              <w:t>METADATA table</w:t>
            </w:r>
            <w:r>
              <w:rPr>
                <w:noProof/>
                <w:webHidden/>
              </w:rPr>
              <w:tab/>
            </w:r>
            <w:r>
              <w:rPr>
                <w:noProof/>
                <w:webHidden/>
              </w:rPr>
              <w:fldChar w:fldCharType="begin"/>
            </w:r>
            <w:r>
              <w:rPr>
                <w:noProof/>
                <w:webHidden/>
              </w:rPr>
              <w:instrText xml:space="preserve"> PAGEREF _Toc67318449 \h </w:instrText>
            </w:r>
            <w:r>
              <w:rPr>
                <w:noProof/>
                <w:webHidden/>
              </w:rPr>
            </w:r>
            <w:r>
              <w:rPr>
                <w:noProof/>
                <w:webHidden/>
              </w:rPr>
              <w:fldChar w:fldCharType="separate"/>
            </w:r>
            <w:r>
              <w:rPr>
                <w:noProof/>
                <w:webHidden/>
              </w:rPr>
              <w:t>24</w:t>
            </w:r>
            <w:r>
              <w:rPr>
                <w:noProof/>
                <w:webHidden/>
              </w:rPr>
              <w:fldChar w:fldCharType="end"/>
            </w:r>
          </w:hyperlink>
        </w:p>
        <w:p w14:paraId="4D7579B1" w14:textId="3AB00625" w:rsidR="00127842" w:rsidRDefault="00127842">
          <w:pPr>
            <w:pStyle w:val="TOC4"/>
            <w:tabs>
              <w:tab w:val="left" w:pos="853"/>
              <w:tab w:val="right" w:pos="9350"/>
            </w:tabs>
            <w:rPr>
              <w:rFonts w:eastAsiaTheme="minorEastAsia" w:cstheme="minorBidi"/>
              <w:noProof/>
              <w:sz w:val="24"/>
              <w:szCs w:val="24"/>
              <w:lang w:val="en-NL"/>
            </w:rPr>
          </w:pPr>
          <w:hyperlink w:anchor="_Toc67318450" w:history="1">
            <w:r w:rsidRPr="00F00D54">
              <w:rPr>
                <w:rStyle w:val="Hyperlink"/>
                <w:noProof/>
              </w:rPr>
              <w:t>6.5.3.2</w:t>
            </w:r>
            <w:r>
              <w:rPr>
                <w:rFonts w:eastAsiaTheme="minorEastAsia" w:cstheme="minorBidi"/>
                <w:noProof/>
                <w:sz w:val="24"/>
                <w:szCs w:val="24"/>
                <w:lang w:val="en-NL"/>
              </w:rPr>
              <w:tab/>
            </w:r>
            <w:r w:rsidRPr="00F00D54">
              <w:rPr>
                <w:rStyle w:val="Hyperlink"/>
                <w:noProof/>
              </w:rPr>
              <w:t>STEP 1 to 3</w:t>
            </w:r>
            <w:r>
              <w:rPr>
                <w:noProof/>
                <w:webHidden/>
              </w:rPr>
              <w:tab/>
            </w:r>
            <w:r>
              <w:rPr>
                <w:noProof/>
                <w:webHidden/>
              </w:rPr>
              <w:fldChar w:fldCharType="begin"/>
            </w:r>
            <w:r>
              <w:rPr>
                <w:noProof/>
                <w:webHidden/>
              </w:rPr>
              <w:instrText xml:space="preserve"> PAGEREF _Toc67318450 \h </w:instrText>
            </w:r>
            <w:r>
              <w:rPr>
                <w:noProof/>
                <w:webHidden/>
              </w:rPr>
            </w:r>
            <w:r>
              <w:rPr>
                <w:noProof/>
                <w:webHidden/>
              </w:rPr>
              <w:fldChar w:fldCharType="separate"/>
            </w:r>
            <w:r>
              <w:rPr>
                <w:noProof/>
                <w:webHidden/>
              </w:rPr>
              <w:t>26</w:t>
            </w:r>
            <w:r>
              <w:rPr>
                <w:noProof/>
                <w:webHidden/>
              </w:rPr>
              <w:fldChar w:fldCharType="end"/>
            </w:r>
          </w:hyperlink>
        </w:p>
        <w:p w14:paraId="2ECA55F7" w14:textId="2D10A0E6" w:rsidR="00127842" w:rsidRDefault="00127842">
          <w:pPr>
            <w:pStyle w:val="TOC4"/>
            <w:tabs>
              <w:tab w:val="left" w:pos="853"/>
              <w:tab w:val="right" w:pos="9350"/>
            </w:tabs>
            <w:rPr>
              <w:rFonts w:eastAsiaTheme="minorEastAsia" w:cstheme="minorBidi"/>
              <w:noProof/>
              <w:sz w:val="24"/>
              <w:szCs w:val="24"/>
              <w:lang w:val="en-NL"/>
            </w:rPr>
          </w:pPr>
          <w:hyperlink w:anchor="_Toc67318451" w:history="1">
            <w:r w:rsidRPr="00F00D54">
              <w:rPr>
                <w:rStyle w:val="Hyperlink"/>
                <w:noProof/>
              </w:rPr>
              <w:t>6.5.3.3</w:t>
            </w:r>
            <w:r>
              <w:rPr>
                <w:rFonts w:eastAsiaTheme="minorEastAsia" w:cstheme="minorBidi"/>
                <w:noProof/>
                <w:sz w:val="24"/>
                <w:szCs w:val="24"/>
                <w:lang w:val="en-NL"/>
              </w:rPr>
              <w:tab/>
            </w:r>
            <w:r w:rsidRPr="00F00D54">
              <w:rPr>
                <w:rStyle w:val="Hyperlink"/>
                <w:noProof/>
              </w:rPr>
              <w:t>CDM_SOURCE and INSTANCE</w:t>
            </w:r>
            <w:r>
              <w:rPr>
                <w:noProof/>
                <w:webHidden/>
              </w:rPr>
              <w:tab/>
            </w:r>
            <w:r>
              <w:rPr>
                <w:noProof/>
                <w:webHidden/>
              </w:rPr>
              <w:fldChar w:fldCharType="begin"/>
            </w:r>
            <w:r>
              <w:rPr>
                <w:noProof/>
                <w:webHidden/>
              </w:rPr>
              <w:instrText xml:space="preserve"> PAGEREF _Toc67318451 \h </w:instrText>
            </w:r>
            <w:r>
              <w:rPr>
                <w:noProof/>
                <w:webHidden/>
              </w:rPr>
            </w:r>
            <w:r>
              <w:rPr>
                <w:noProof/>
                <w:webHidden/>
              </w:rPr>
              <w:fldChar w:fldCharType="separate"/>
            </w:r>
            <w:r>
              <w:rPr>
                <w:noProof/>
                <w:webHidden/>
              </w:rPr>
              <w:t>31</w:t>
            </w:r>
            <w:r>
              <w:rPr>
                <w:noProof/>
                <w:webHidden/>
              </w:rPr>
              <w:fldChar w:fldCharType="end"/>
            </w:r>
          </w:hyperlink>
        </w:p>
        <w:p w14:paraId="2350B654" w14:textId="43C33B49" w:rsidR="00127842" w:rsidRDefault="00127842">
          <w:pPr>
            <w:pStyle w:val="TOC4"/>
            <w:tabs>
              <w:tab w:val="left" w:pos="853"/>
              <w:tab w:val="right" w:pos="9350"/>
            </w:tabs>
            <w:rPr>
              <w:rFonts w:eastAsiaTheme="minorEastAsia" w:cstheme="minorBidi"/>
              <w:noProof/>
              <w:sz w:val="24"/>
              <w:szCs w:val="24"/>
              <w:lang w:val="en-NL"/>
            </w:rPr>
          </w:pPr>
          <w:hyperlink w:anchor="_Toc67318452" w:history="1">
            <w:r w:rsidRPr="00F00D54">
              <w:rPr>
                <w:rStyle w:val="Hyperlink"/>
                <w:noProof/>
              </w:rPr>
              <w:t>6.5.3.4</w:t>
            </w:r>
            <w:r>
              <w:rPr>
                <w:rFonts w:eastAsiaTheme="minorEastAsia" w:cstheme="minorBidi"/>
                <w:noProof/>
                <w:sz w:val="24"/>
                <w:szCs w:val="24"/>
                <w:lang w:val="en-NL"/>
              </w:rPr>
              <w:tab/>
            </w:r>
            <w:r w:rsidRPr="00F00D54">
              <w:rPr>
                <w:rStyle w:val="Hyperlink"/>
                <w:noProof/>
              </w:rPr>
              <w:t>STEP 4 to 5</w:t>
            </w:r>
            <w:r>
              <w:rPr>
                <w:noProof/>
                <w:webHidden/>
              </w:rPr>
              <w:tab/>
            </w:r>
            <w:r>
              <w:rPr>
                <w:noProof/>
                <w:webHidden/>
              </w:rPr>
              <w:fldChar w:fldCharType="begin"/>
            </w:r>
            <w:r>
              <w:rPr>
                <w:noProof/>
                <w:webHidden/>
              </w:rPr>
              <w:instrText xml:space="preserve"> PAGEREF _Toc67318452 \h </w:instrText>
            </w:r>
            <w:r>
              <w:rPr>
                <w:noProof/>
                <w:webHidden/>
              </w:rPr>
            </w:r>
            <w:r>
              <w:rPr>
                <w:noProof/>
                <w:webHidden/>
              </w:rPr>
              <w:fldChar w:fldCharType="separate"/>
            </w:r>
            <w:r>
              <w:rPr>
                <w:noProof/>
                <w:webHidden/>
              </w:rPr>
              <w:t>35</w:t>
            </w:r>
            <w:r>
              <w:rPr>
                <w:noProof/>
                <w:webHidden/>
              </w:rPr>
              <w:fldChar w:fldCharType="end"/>
            </w:r>
          </w:hyperlink>
        </w:p>
        <w:p w14:paraId="6A6F86EF" w14:textId="4A030269"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3" w:history="1">
            <w:r w:rsidRPr="00127842">
              <w:rPr>
                <w:rStyle w:val="Hyperlink"/>
                <w:rFonts w:ascii="Times New Roman" w:hAnsi="Times New Roman"/>
                <w:noProof/>
              </w:rPr>
              <w:t>6.5.3.4.1</w:t>
            </w:r>
            <w:r w:rsidRPr="00127842">
              <w:rPr>
                <w:rFonts w:eastAsiaTheme="minorEastAsia" w:cstheme="minorBidi"/>
                <w:noProof/>
                <w:sz w:val="24"/>
                <w:szCs w:val="24"/>
                <w:lang w:val="en-NL"/>
              </w:rPr>
              <w:tab/>
            </w:r>
            <w:r w:rsidRPr="00127842">
              <w:rPr>
                <w:rStyle w:val="Hyperlink"/>
                <w:rFonts w:ascii="Times New Roman" w:hAnsi="Times New Roman"/>
                <w:noProof/>
              </w:rPr>
              <w:t>VISIT_OCCURRENCE table</w:t>
            </w:r>
            <w:r w:rsidRPr="00127842">
              <w:rPr>
                <w:noProof/>
                <w:webHidden/>
              </w:rPr>
              <w:tab/>
            </w:r>
            <w:r w:rsidRPr="00127842">
              <w:rPr>
                <w:noProof/>
                <w:webHidden/>
              </w:rPr>
              <w:fldChar w:fldCharType="begin"/>
            </w:r>
            <w:r w:rsidRPr="00127842">
              <w:rPr>
                <w:noProof/>
                <w:webHidden/>
              </w:rPr>
              <w:instrText xml:space="preserve"> PAGEREF _Toc67318453 \h </w:instrText>
            </w:r>
            <w:r w:rsidRPr="00127842">
              <w:rPr>
                <w:noProof/>
                <w:webHidden/>
              </w:rPr>
            </w:r>
            <w:r w:rsidRPr="00127842">
              <w:rPr>
                <w:noProof/>
                <w:webHidden/>
              </w:rPr>
              <w:fldChar w:fldCharType="separate"/>
            </w:r>
            <w:r w:rsidRPr="00127842">
              <w:rPr>
                <w:noProof/>
                <w:webHidden/>
              </w:rPr>
              <w:t>35</w:t>
            </w:r>
            <w:r w:rsidRPr="00127842">
              <w:rPr>
                <w:noProof/>
                <w:webHidden/>
              </w:rPr>
              <w:fldChar w:fldCharType="end"/>
            </w:r>
          </w:hyperlink>
        </w:p>
        <w:p w14:paraId="53987788" w14:textId="4A1ABBC6"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4" w:history="1">
            <w:r w:rsidRPr="00127842">
              <w:rPr>
                <w:rStyle w:val="Hyperlink"/>
                <w:rFonts w:ascii="Times New Roman" w:hAnsi="Times New Roman"/>
                <w:noProof/>
              </w:rPr>
              <w:t>6.5.3.4.2</w:t>
            </w:r>
            <w:r w:rsidRPr="00127842">
              <w:rPr>
                <w:rFonts w:eastAsiaTheme="minorEastAsia" w:cstheme="minorBidi"/>
                <w:noProof/>
                <w:sz w:val="24"/>
                <w:szCs w:val="24"/>
                <w:lang w:val="en-NL"/>
              </w:rPr>
              <w:tab/>
            </w:r>
            <w:r w:rsidRPr="00127842">
              <w:rPr>
                <w:rStyle w:val="Hyperlink"/>
                <w:rFonts w:ascii="Times New Roman" w:hAnsi="Times New Roman"/>
                <w:noProof/>
              </w:rPr>
              <w:t>EVENTS table</w:t>
            </w:r>
            <w:r w:rsidRPr="00127842">
              <w:rPr>
                <w:noProof/>
                <w:webHidden/>
              </w:rPr>
              <w:tab/>
            </w:r>
            <w:r w:rsidRPr="00127842">
              <w:rPr>
                <w:noProof/>
                <w:webHidden/>
              </w:rPr>
              <w:fldChar w:fldCharType="begin"/>
            </w:r>
            <w:r w:rsidRPr="00127842">
              <w:rPr>
                <w:noProof/>
                <w:webHidden/>
              </w:rPr>
              <w:instrText xml:space="preserve"> PAGEREF _Toc67318454 \h </w:instrText>
            </w:r>
            <w:r w:rsidRPr="00127842">
              <w:rPr>
                <w:noProof/>
                <w:webHidden/>
              </w:rPr>
            </w:r>
            <w:r w:rsidRPr="00127842">
              <w:rPr>
                <w:noProof/>
                <w:webHidden/>
              </w:rPr>
              <w:fldChar w:fldCharType="separate"/>
            </w:r>
            <w:r w:rsidRPr="00127842">
              <w:rPr>
                <w:noProof/>
                <w:webHidden/>
              </w:rPr>
              <w:t>39</w:t>
            </w:r>
            <w:r w:rsidRPr="00127842">
              <w:rPr>
                <w:noProof/>
                <w:webHidden/>
              </w:rPr>
              <w:fldChar w:fldCharType="end"/>
            </w:r>
          </w:hyperlink>
        </w:p>
        <w:p w14:paraId="1B2E8E26" w14:textId="778C78B4"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5" w:history="1">
            <w:r w:rsidRPr="00127842">
              <w:rPr>
                <w:rStyle w:val="Hyperlink"/>
                <w:rFonts w:ascii="Times New Roman" w:hAnsi="Times New Roman"/>
                <w:noProof/>
              </w:rPr>
              <w:t>6.5.3.4.3</w:t>
            </w:r>
            <w:r w:rsidRPr="00127842">
              <w:rPr>
                <w:rFonts w:eastAsiaTheme="minorEastAsia" w:cstheme="minorBidi"/>
                <w:noProof/>
                <w:sz w:val="24"/>
                <w:szCs w:val="24"/>
                <w:lang w:val="en-NL"/>
              </w:rPr>
              <w:tab/>
            </w:r>
            <w:r w:rsidRPr="00127842">
              <w:rPr>
                <w:rStyle w:val="Hyperlink"/>
                <w:rFonts w:ascii="Times New Roman" w:hAnsi="Times New Roman"/>
                <w:noProof/>
              </w:rPr>
              <w:t>MEDICINES table</w:t>
            </w:r>
            <w:r w:rsidRPr="00127842">
              <w:rPr>
                <w:noProof/>
                <w:webHidden/>
              </w:rPr>
              <w:tab/>
            </w:r>
            <w:r w:rsidRPr="00127842">
              <w:rPr>
                <w:noProof/>
                <w:webHidden/>
              </w:rPr>
              <w:fldChar w:fldCharType="begin"/>
            </w:r>
            <w:r w:rsidRPr="00127842">
              <w:rPr>
                <w:noProof/>
                <w:webHidden/>
              </w:rPr>
              <w:instrText xml:space="preserve"> PAGEREF _Toc67318455 \h </w:instrText>
            </w:r>
            <w:r w:rsidRPr="00127842">
              <w:rPr>
                <w:noProof/>
                <w:webHidden/>
              </w:rPr>
            </w:r>
            <w:r w:rsidRPr="00127842">
              <w:rPr>
                <w:noProof/>
                <w:webHidden/>
              </w:rPr>
              <w:fldChar w:fldCharType="separate"/>
            </w:r>
            <w:r w:rsidRPr="00127842">
              <w:rPr>
                <w:noProof/>
                <w:webHidden/>
              </w:rPr>
              <w:t>43</w:t>
            </w:r>
            <w:r w:rsidRPr="00127842">
              <w:rPr>
                <w:noProof/>
                <w:webHidden/>
              </w:rPr>
              <w:fldChar w:fldCharType="end"/>
            </w:r>
          </w:hyperlink>
        </w:p>
        <w:p w14:paraId="6410174D" w14:textId="0667CAA3"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6" w:history="1">
            <w:r w:rsidRPr="00127842">
              <w:rPr>
                <w:rStyle w:val="Hyperlink"/>
                <w:rFonts w:ascii="Times New Roman" w:hAnsi="Times New Roman"/>
                <w:noProof/>
              </w:rPr>
              <w:t>6.5.3.4.4</w:t>
            </w:r>
            <w:r w:rsidRPr="00127842">
              <w:rPr>
                <w:rFonts w:eastAsiaTheme="minorEastAsia" w:cstheme="minorBidi"/>
                <w:noProof/>
                <w:sz w:val="24"/>
                <w:szCs w:val="24"/>
                <w:lang w:val="en-NL"/>
              </w:rPr>
              <w:tab/>
            </w:r>
            <w:r w:rsidRPr="00127842">
              <w:rPr>
                <w:rStyle w:val="Hyperlink"/>
                <w:rFonts w:ascii="Times New Roman" w:hAnsi="Times New Roman"/>
                <w:noProof/>
              </w:rPr>
              <w:t>PROCEDURES table</w:t>
            </w:r>
            <w:r w:rsidRPr="00127842">
              <w:rPr>
                <w:noProof/>
                <w:webHidden/>
              </w:rPr>
              <w:tab/>
            </w:r>
            <w:r w:rsidRPr="00127842">
              <w:rPr>
                <w:noProof/>
                <w:webHidden/>
              </w:rPr>
              <w:fldChar w:fldCharType="begin"/>
            </w:r>
            <w:r w:rsidRPr="00127842">
              <w:rPr>
                <w:noProof/>
                <w:webHidden/>
              </w:rPr>
              <w:instrText xml:space="preserve"> PAGEREF _Toc67318456 \h </w:instrText>
            </w:r>
            <w:r w:rsidRPr="00127842">
              <w:rPr>
                <w:noProof/>
                <w:webHidden/>
              </w:rPr>
            </w:r>
            <w:r w:rsidRPr="00127842">
              <w:rPr>
                <w:noProof/>
                <w:webHidden/>
              </w:rPr>
              <w:fldChar w:fldCharType="separate"/>
            </w:r>
            <w:r w:rsidRPr="00127842">
              <w:rPr>
                <w:noProof/>
                <w:webHidden/>
              </w:rPr>
              <w:t>48</w:t>
            </w:r>
            <w:r w:rsidRPr="00127842">
              <w:rPr>
                <w:noProof/>
                <w:webHidden/>
              </w:rPr>
              <w:fldChar w:fldCharType="end"/>
            </w:r>
          </w:hyperlink>
        </w:p>
        <w:p w14:paraId="585ADA76" w14:textId="2DFB8E71"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7" w:history="1">
            <w:r w:rsidRPr="00127842">
              <w:rPr>
                <w:rStyle w:val="Hyperlink"/>
                <w:rFonts w:ascii="Times New Roman" w:hAnsi="Times New Roman"/>
                <w:noProof/>
              </w:rPr>
              <w:t>6.5.3.4.5</w:t>
            </w:r>
            <w:r w:rsidRPr="00127842">
              <w:rPr>
                <w:rFonts w:eastAsiaTheme="minorEastAsia" w:cstheme="minorBidi"/>
                <w:noProof/>
                <w:sz w:val="24"/>
                <w:szCs w:val="24"/>
                <w:lang w:val="en-NL"/>
              </w:rPr>
              <w:tab/>
            </w:r>
            <w:r w:rsidRPr="00127842">
              <w:rPr>
                <w:rStyle w:val="Hyperlink"/>
                <w:rFonts w:ascii="Times New Roman" w:hAnsi="Times New Roman"/>
                <w:noProof/>
              </w:rPr>
              <w:t>VACCINES table</w:t>
            </w:r>
            <w:r w:rsidRPr="00127842">
              <w:rPr>
                <w:noProof/>
                <w:webHidden/>
              </w:rPr>
              <w:tab/>
            </w:r>
            <w:r w:rsidRPr="00127842">
              <w:rPr>
                <w:noProof/>
                <w:webHidden/>
              </w:rPr>
              <w:fldChar w:fldCharType="begin"/>
            </w:r>
            <w:r w:rsidRPr="00127842">
              <w:rPr>
                <w:noProof/>
                <w:webHidden/>
              </w:rPr>
              <w:instrText xml:space="preserve"> PAGEREF _Toc67318457 \h </w:instrText>
            </w:r>
            <w:r w:rsidRPr="00127842">
              <w:rPr>
                <w:noProof/>
                <w:webHidden/>
              </w:rPr>
            </w:r>
            <w:r w:rsidRPr="00127842">
              <w:rPr>
                <w:noProof/>
                <w:webHidden/>
              </w:rPr>
              <w:fldChar w:fldCharType="separate"/>
            </w:r>
            <w:r w:rsidRPr="00127842">
              <w:rPr>
                <w:noProof/>
                <w:webHidden/>
              </w:rPr>
              <w:t>51</w:t>
            </w:r>
            <w:r w:rsidRPr="00127842">
              <w:rPr>
                <w:noProof/>
                <w:webHidden/>
              </w:rPr>
              <w:fldChar w:fldCharType="end"/>
            </w:r>
          </w:hyperlink>
        </w:p>
        <w:p w14:paraId="307BB384" w14:textId="40A8BEEC"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8" w:history="1">
            <w:r w:rsidRPr="00127842">
              <w:rPr>
                <w:rStyle w:val="Hyperlink"/>
                <w:rFonts w:ascii="Times New Roman" w:hAnsi="Times New Roman"/>
                <w:noProof/>
              </w:rPr>
              <w:t>6.5.3.4.6</w:t>
            </w:r>
            <w:r w:rsidRPr="00127842">
              <w:rPr>
                <w:rFonts w:eastAsiaTheme="minorEastAsia" w:cstheme="minorBidi"/>
                <w:noProof/>
                <w:sz w:val="24"/>
                <w:szCs w:val="24"/>
                <w:lang w:val="en-NL"/>
              </w:rPr>
              <w:tab/>
            </w:r>
            <w:r w:rsidRPr="00127842">
              <w:rPr>
                <w:rStyle w:val="Hyperlink"/>
                <w:rFonts w:ascii="Times New Roman" w:hAnsi="Times New Roman"/>
                <w:noProof/>
              </w:rPr>
              <w:t>MEDICAL_OBSERVATIONS table</w:t>
            </w:r>
            <w:r w:rsidRPr="00127842">
              <w:rPr>
                <w:noProof/>
                <w:webHidden/>
              </w:rPr>
              <w:tab/>
            </w:r>
            <w:r w:rsidRPr="00127842">
              <w:rPr>
                <w:noProof/>
                <w:webHidden/>
              </w:rPr>
              <w:fldChar w:fldCharType="begin"/>
            </w:r>
            <w:r w:rsidRPr="00127842">
              <w:rPr>
                <w:noProof/>
                <w:webHidden/>
              </w:rPr>
              <w:instrText xml:space="preserve"> PAGEREF _Toc67318458 \h </w:instrText>
            </w:r>
            <w:r w:rsidRPr="00127842">
              <w:rPr>
                <w:noProof/>
                <w:webHidden/>
              </w:rPr>
            </w:r>
            <w:r w:rsidRPr="00127842">
              <w:rPr>
                <w:noProof/>
                <w:webHidden/>
              </w:rPr>
              <w:fldChar w:fldCharType="separate"/>
            </w:r>
            <w:r w:rsidRPr="00127842">
              <w:rPr>
                <w:noProof/>
                <w:webHidden/>
              </w:rPr>
              <w:t>55</w:t>
            </w:r>
            <w:r w:rsidRPr="00127842">
              <w:rPr>
                <w:noProof/>
                <w:webHidden/>
              </w:rPr>
              <w:fldChar w:fldCharType="end"/>
            </w:r>
          </w:hyperlink>
        </w:p>
        <w:p w14:paraId="14A28FD8" w14:textId="0718B877"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59" w:history="1">
            <w:r w:rsidRPr="00127842">
              <w:rPr>
                <w:rStyle w:val="Hyperlink"/>
                <w:rFonts w:ascii="Times New Roman" w:hAnsi="Times New Roman"/>
                <w:noProof/>
              </w:rPr>
              <w:t>6.5.3.4.7</w:t>
            </w:r>
            <w:r w:rsidRPr="00127842">
              <w:rPr>
                <w:rFonts w:eastAsiaTheme="minorEastAsia" w:cstheme="minorBidi"/>
                <w:noProof/>
                <w:sz w:val="24"/>
                <w:szCs w:val="24"/>
                <w:lang w:val="en-NL"/>
              </w:rPr>
              <w:tab/>
            </w:r>
            <w:r w:rsidRPr="00127842">
              <w:rPr>
                <w:rStyle w:val="Hyperlink"/>
                <w:rFonts w:ascii="Times New Roman" w:hAnsi="Times New Roman"/>
                <w:noProof/>
              </w:rPr>
              <w:t>SURVEY_ID table</w:t>
            </w:r>
            <w:r w:rsidRPr="00127842">
              <w:rPr>
                <w:noProof/>
                <w:webHidden/>
              </w:rPr>
              <w:tab/>
            </w:r>
            <w:r w:rsidRPr="00127842">
              <w:rPr>
                <w:noProof/>
                <w:webHidden/>
              </w:rPr>
              <w:fldChar w:fldCharType="begin"/>
            </w:r>
            <w:r w:rsidRPr="00127842">
              <w:rPr>
                <w:noProof/>
                <w:webHidden/>
              </w:rPr>
              <w:instrText xml:space="preserve"> PAGEREF _Toc67318459 \h </w:instrText>
            </w:r>
            <w:r w:rsidRPr="00127842">
              <w:rPr>
                <w:noProof/>
                <w:webHidden/>
              </w:rPr>
            </w:r>
            <w:r w:rsidRPr="00127842">
              <w:rPr>
                <w:noProof/>
                <w:webHidden/>
              </w:rPr>
              <w:fldChar w:fldCharType="separate"/>
            </w:r>
            <w:r w:rsidRPr="00127842">
              <w:rPr>
                <w:noProof/>
                <w:webHidden/>
              </w:rPr>
              <w:t>59</w:t>
            </w:r>
            <w:r w:rsidRPr="00127842">
              <w:rPr>
                <w:noProof/>
                <w:webHidden/>
              </w:rPr>
              <w:fldChar w:fldCharType="end"/>
            </w:r>
          </w:hyperlink>
        </w:p>
        <w:p w14:paraId="3B75107C" w14:textId="10B25B81"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60" w:history="1">
            <w:r w:rsidRPr="00127842">
              <w:rPr>
                <w:rStyle w:val="Hyperlink"/>
                <w:rFonts w:ascii="Times New Roman" w:hAnsi="Times New Roman"/>
                <w:noProof/>
              </w:rPr>
              <w:t>6.5.3.4.8</w:t>
            </w:r>
            <w:r w:rsidRPr="00127842">
              <w:rPr>
                <w:rFonts w:eastAsiaTheme="minorEastAsia" w:cstheme="minorBidi"/>
                <w:noProof/>
                <w:sz w:val="24"/>
                <w:szCs w:val="24"/>
                <w:lang w:val="en-NL"/>
              </w:rPr>
              <w:tab/>
            </w:r>
            <w:r w:rsidRPr="00127842">
              <w:rPr>
                <w:rStyle w:val="Hyperlink"/>
                <w:rFonts w:ascii="Times New Roman" w:hAnsi="Times New Roman"/>
                <w:noProof/>
              </w:rPr>
              <w:t>SURVEY_OBSERVATIONS table</w:t>
            </w:r>
            <w:r w:rsidRPr="00127842">
              <w:rPr>
                <w:noProof/>
                <w:webHidden/>
              </w:rPr>
              <w:tab/>
            </w:r>
            <w:r w:rsidRPr="00127842">
              <w:rPr>
                <w:noProof/>
                <w:webHidden/>
              </w:rPr>
              <w:fldChar w:fldCharType="begin"/>
            </w:r>
            <w:r w:rsidRPr="00127842">
              <w:rPr>
                <w:noProof/>
                <w:webHidden/>
              </w:rPr>
              <w:instrText xml:space="preserve"> PAGEREF _Toc67318460 \h </w:instrText>
            </w:r>
            <w:r w:rsidRPr="00127842">
              <w:rPr>
                <w:noProof/>
                <w:webHidden/>
              </w:rPr>
            </w:r>
            <w:r w:rsidRPr="00127842">
              <w:rPr>
                <w:noProof/>
                <w:webHidden/>
              </w:rPr>
              <w:fldChar w:fldCharType="separate"/>
            </w:r>
            <w:r w:rsidRPr="00127842">
              <w:rPr>
                <w:noProof/>
                <w:webHidden/>
              </w:rPr>
              <w:t>62</w:t>
            </w:r>
            <w:r w:rsidRPr="00127842">
              <w:rPr>
                <w:noProof/>
                <w:webHidden/>
              </w:rPr>
              <w:fldChar w:fldCharType="end"/>
            </w:r>
          </w:hyperlink>
        </w:p>
        <w:p w14:paraId="150635AC" w14:textId="0F03E90F" w:rsidR="00127842" w:rsidRPr="00127842" w:rsidRDefault="00127842">
          <w:pPr>
            <w:pStyle w:val="TOC5"/>
            <w:tabs>
              <w:tab w:val="left" w:pos="1010"/>
              <w:tab w:val="right" w:pos="9350"/>
            </w:tabs>
            <w:rPr>
              <w:rFonts w:eastAsiaTheme="minorEastAsia" w:cstheme="minorBidi"/>
              <w:noProof/>
              <w:sz w:val="24"/>
              <w:szCs w:val="24"/>
              <w:lang w:val="en-NL"/>
            </w:rPr>
          </w:pPr>
          <w:hyperlink w:anchor="_Toc67318461" w:history="1">
            <w:r w:rsidRPr="00127842">
              <w:rPr>
                <w:rStyle w:val="Hyperlink"/>
                <w:rFonts w:ascii="Times New Roman" w:hAnsi="Times New Roman"/>
                <w:noProof/>
              </w:rPr>
              <w:t>6.5.3.4.9</w:t>
            </w:r>
            <w:r w:rsidRPr="00127842">
              <w:rPr>
                <w:rFonts w:eastAsiaTheme="minorEastAsia" w:cstheme="minorBidi"/>
                <w:noProof/>
                <w:sz w:val="24"/>
                <w:szCs w:val="24"/>
                <w:lang w:val="en-NL"/>
              </w:rPr>
              <w:tab/>
            </w:r>
            <w:r w:rsidRPr="00127842">
              <w:rPr>
                <w:rStyle w:val="Hyperlink"/>
                <w:rFonts w:ascii="Times New Roman" w:hAnsi="Times New Roman"/>
                <w:noProof/>
              </w:rPr>
              <w:t>PERSONS table</w:t>
            </w:r>
            <w:r w:rsidRPr="00127842">
              <w:rPr>
                <w:noProof/>
                <w:webHidden/>
              </w:rPr>
              <w:tab/>
            </w:r>
            <w:r w:rsidRPr="00127842">
              <w:rPr>
                <w:noProof/>
                <w:webHidden/>
              </w:rPr>
              <w:fldChar w:fldCharType="begin"/>
            </w:r>
            <w:r w:rsidRPr="00127842">
              <w:rPr>
                <w:noProof/>
                <w:webHidden/>
              </w:rPr>
              <w:instrText xml:space="preserve"> PAGEREF _Toc67318461 \h </w:instrText>
            </w:r>
            <w:r w:rsidRPr="00127842">
              <w:rPr>
                <w:noProof/>
                <w:webHidden/>
              </w:rPr>
            </w:r>
            <w:r w:rsidRPr="00127842">
              <w:rPr>
                <w:noProof/>
                <w:webHidden/>
              </w:rPr>
              <w:fldChar w:fldCharType="separate"/>
            </w:r>
            <w:r w:rsidRPr="00127842">
              <w:rPr>
                <w:noProof/>
                <w:webHidden/>
              </w:rPr>
              <w:t>65</w:t>
            </w:r>
            <w:r w:rsidRPr="00127842">
              <w:rPr>
                <w:noProof/>
                <w:webHidden/>
              </w:rPr>
              <w:fldChar w:fldCharType="end"/>
            </w:r>
          </w:hyperlink>
        </w:p>
        <w:p w14:paraId="2A45CC0C" w14:textId="0A34E30C" w:rsidR="00127842" w:rsidRPr="00127842" w:rsidRDefault="00127842">
          <w:pPr>
            <w:pStyle w:val="TOC5"/>
            <w:tabs>
              <w:tab w:val="left" w:pos="1120"/>
              <w:tab w:val="right" w:pos="9350"/>
            </w:tabs>
            <w:rPr>
              <w:rFonts w:eastAsiaTheme="minorEastAsia" w:cstheme="minorBidi"/>
              <w:noProof/>
              <w:sz w:val="24"/>
              <w:szCs w:val="24"/>
              <w:lang w:val="en-NL"/>
            </w:rPr>
          </w:pPr>
          <w:hyperlink w:anchor="_Toc67318462" w:history="1">
            <w:r w:rsidRPr="00127842">
              <w:rPr>
                <w:rStyle w:val="Hyperlink"/>
                <w:rFonts w:ascii="Times New Roman" w:hAnsi="Times New Roman"/>
                <w:noProof/>
              </w:rPr>
              <w:t>6.5.3.4.10</w:t>
            </w:r>
            <w:r w:rsidRPr="00127842">
              <w:rPr>
                <w:rFonts w:eastAsiaTheme="minorEastAsia" w:cstheme="minorBidi"/>
                <w:noProof/>
                <w:sz w:val="24"/>
                <w:szCs w:val="24"/>
                <w:lang w:val="en-NL"/>
              </w:rPr>
              <w:tab/>
            </w:r>
            <w:r w:rsidRPr="00127842">
              <w:rPr>
                <w:rStyle w:val="Hyperlink"/>
                <w:rFonts w:ascii="Times New Roman" w:hAnsi="Times New Roman"/>
                <w:noProof/>
              </w:rPr>
              <w:t>OBSERVATION_PERIODS table</w:t>
            </w:r>
            <w:r w:rsidRPr="00127842">
              <w:rPr>
                <w:noProof/>
                <w:webHidden/>
              </w:rPr>
              <w:tab/>
            </w:r>
            <w:r w:rsidRPr="00127842">
              <w:rPr>
                <w:noProof/>
                <w:webHidden/>
              </w:rPr>
              <w:fldChar w:fldCharType="begin"/>
            </w:r>
            <w:r w:rsidRPr="00127842">
              <w:rPr>
                <w:noProof/>
                <w:webHidden/>
              </w:rPr>
              <w:instrText xml:space="preserve"> PAGEREF _Toc67318462 \h </w:instrText>
            </w:r>
            <w:r w:rsidRPr="00127842">
              <w:rPr>
                <w:noProof/>
                <w:webHidden/>
              </w:rPr>
            </w:r>
            <w:r w:rsidRPr="00127842">
              <w:rPr>
                <w:noProof/>
                <w:webHidden/>
              </w:rPr>
              <w:fldChar w:fldCharType="separate"/>
            </w:r>
            <w:r w:rsidRPr="00127842">
              <w:rPr>
                <w:noProof/>
                <w:webHidden/>
              </w:rPr>
              <w:t>68</w:t>
            </w:r>
            <w:r w:rsidRPr="00127842">
              <w:rPr>
                <w:noProof/>
                <w:webHidden/>
              </w:rPr>
              <w:fldChar w:fldCharType="end"/>
            </w:r>
          </w:hyperlink>
        </w:p>
        <w:p w14:paraId="52B1A38D" w14:textId="3EF77246" w:rsidR="00127842" w:rsidRPr="00127842" w:rsidRDefault="00127842">
          <w:pPr>
            <w:pStyle w:val="TOC5"/>
            <w:tabs>
              <w:tab w:val="left" w:pos="1120"/>
              <w:tab w:val="right" w:pos="9350"/>
            </w:tabs>
            <w:rPr>
              <w:rFonts w:eastAsiaTheme="minorEastAsia" w:cstheme="minorBidi"/>
              <w:noProof/>
              <w:sz w:val="24"/>
              <w:szCs w:val="24"/>
              <w:lang w:val="en-NL"/>
            </w:rPr>
          </w:pPr>
          <w:hyperlink w:anchor="_Toc67318463" w:history="1">
            <w:r w:rsidRPr="00127842">
              <w:rPr>
                <w:rStyle w:val="Hyperlink"/>
                <w:rFonts w:ascii="Times New Roman" w:hAnsi="Times New Roman"/>
                <w:noProof/>
              </w:rPr>
              <w:t>6.5.3.4.11</w:t>
            </w:r>
            <w:r w:rsidRPr="00127842">
              <w:rPr>
                <w:rFonts w:eastAsiaTheme="minorEastAsia" w:cstheme="minorBidi"/>
                <w:noProof/>
                <w:sz w:val="24"/>
                <w:szCs w:val="24"/>
                <w:lang w:val="en-NL"/>
              </w:rPr>
              <w:tab/>
            </w:r>
            <w:r w:rsidRPr="00127842">
              <w:rPr>
                <w:rStyle w:val="Hyperlink"/>
                <w:rFonts w:ascii="Times New Roman" w:hAnsi="Times New Roman"/>
                <w:noProof/>
              </w:rPr>
              <w:t>PERSON_RELATIONSHIPS table</w:t>
            </w:r>
            <w:r w:rsidRPr="00127842">
              <w:rPr>
                <w:noProof/>
                <w:webHidden/>
              </w:rPr>
              <w:tab/>
            </w:r>
            <w:r w:rsidRPr="00127842">
              <w:rPr>
                <w:noProof/>
                <w:webHidden/>
              </w:rPr>
              <w:fldChar w:fldCharType="begin"/>
            </w:r>
            <w:r w:rsidRPr="00127842">
              <w:rPr>
                <w:noProof/>
                <w:webHidden/>
              </w:rPr>
              <w:instrText xml:space="preserve"> PAGEREF _Toc67318463 \h </w:instrText>
            </w:r>
            <w:r w:rsidRPr="00127842">
              <w:rPr>
                <w:noProof/>
                <w:webHidden/>
              </w:rPr>
            </w:r>
            <w:r w:rsidRPr="00127842">
              <w:rPr>
                <w:noProof/>
                <w:webHidden/>
              </w:rPr>
              <w:fldChar w:fldCharType="separate"/>
            </w:r>
            <w:r w:rsidRPr="00127842">
              <w:rPr>
                <w:noProof/>
                <w:webHidden/>
              </w:rPr>
              <w:t>71</w:t>
            </w:r>
            <w:r w:rsidRPr="00127842">
              <w:rPr>
                <w:noProof/>
                <w:webHidden/>
              </w:rPr>
              <w:fldChar w:fldCharType="end"/>
            </w:r>
          </w:hyperlink>
        </w:p>
        <w:p w14:paraId="03DC4519" w14:textId="6351DE86" w:rsidR="00127842" w:rsidRPr="00127842" w:rsidRDefault="00127842">
          <w:pPr>
            <w:pStyle w:val="TOC5"/>
            <w:tabs>
              <w:tab w:val="left" w:pos="1120"/>
              <w:tab w:val="right" w:pos="9350"/>
            </w:tabs>
            <w:rPr>
              <w:rFonts w:eastAsiaTheme="minorEastAsia" w:cstheme="minorBidi"/>
              <w:noProof/>
              <w:sz w:val="24"/>
              <w:szCs w:val="24"/>
              <w:lang w:val="en-NL"/>
            </w:rPr>
          </w:pPr>
          <w:hyperlink w:anchor="_Toc67318464" w:history="1">
            <w:r w:rsidRPr="00127842">
              <w:rPr>
                <w:rStyle w:val="Hyperlink"/>
                <w:rFonts w:ascii="Times New Roman" w:hAnsi="Times New Roman"/>
                <w:noProof/>
              </w:rPr>
              <w:t>6.5.3.4.12</w:t>
            </w:r>
            <w:r w:rsidRPr="00127842">
              <w:rPr>
                <w:rFonts w:eastAsiaTheme="minorEastAsia" w:cstheme="minorBidi"/>
                <w:noProof/>
                <w:sz w:val="24"/>
                <w:szCs w:val="24"/>
                <w:lang w:val="en-NL"/>
              </w:rPr>
              <w:tab/>
            </w:r>
            <w:r w:rsidRPr="00127842">
              <w:rPr>
                <w:rStyle w:val="Hyperlink"/>
                <w:rFonts w:ascii="Times New Roman" w:hAnsi="Times New Roman"/>
                <w:noProof/>
              </w:rPr>
              <w:t>PRODUCTS table</w:t>
            </w:r>
            <w:r w:rsidRPr="00127842">
              <w:rPr>
                <w:noProof/>
                <w:webHidden/>
              </w:rPr>
              <w:tab/>
            </w:r>
            <w:r w:rsidRPr="00127842">
              <w:rPr>
                <w:noProof/>
                <w:webHidden/>
              </w:rPr>
              <w:fldChar w:fldCharType="begin"/>
            </w:r>
            <w:r w:rsidRPr="00127842">
              <w:rPr>
                <w:noProof/>
                <w:webHidden/>
              </w:rPr>
              <w:instrText xml:space="preserve"> PAGEREF _Toc67318464 \h </w:instrText>
            </w:r>
            <w:r w:rsidRPr="00127842">
              <w:rPr>
                <w:noProof/>
                <w:webHidden/>
              </w:rPr>
            </w:r>
            <w:r w:rsidRPr="00127842">
              <w:rPr>
                <w:noProof/>
                <w:webHidden/>
              </w:rPr>
              <w:fldChar w:fldCharType="separate"/>
            </w:r>
            <w:r w:rsidRPr="00127842">
              <w:rPr>
                <w:noProof/>
                <w:webHidden/>
              </w:rPr>
              <w:t>73</w:t>
            </w:r>
            <w:r w:rsidRPr="00127842">
              <w:rPr>
                <w:noProof/>
                <w:webHidden/>
              </w:rPr>
              <w:fldChar w:fldCharType="end"/>
            </w:r>
          </w:hyperlink>
        </w:p>
        <w:p w14:paraId="345380A3" w14:textId="6A40DA95" w:rsidR="00127842" w:rsidRDefault="00127842">
          <w:pPr>
            <w:pStyle w:val="TOC3"/>
            <w:rPr>
              <w:rFonts w:eastAsiaTheme="minorEastAsia" w:cstheme="minorBidi"/>
              <w:i w:val="0"/>
              <w:iCs w:val="0"/>
              <w:smallCaps w:val="0"/>
              <w:sz w:val="24"/>
              <w:szCs w:val="24"/>
              <w:lang w:val="en-NL"/>
            </w:rPr>
          </w:pPr>
          <w:hyperlink w:anchor="_Toc67318465" w:history="1">
            <w:r w:rsidRPr="00F00D54">
              <w:rPr>
                <w:rStyle w:val="Hyperlink"/>
              </w:rPr>
              <w:t>6.5.4</w:t>
            </w:r>
            <w:r>
              <w:rPr>
                <w:rFonts w:eastAsiaTheme="minorEastAsia" w:cstheme="minorBidi"/>
                <w:i w:val="0"/>
                <w:iCs w:val="0"/>
                <w:smallCaps w:val="0"/>
                <w:sz w:val="24"/>
                <w:szCs w:val="24"/>
                <w:lang w:val="en-NL"/>
              </w:rPr>
              <w:tab/>
            </w:r>
            <w:r w:rsidRPr="00F00D54">
              <w:rPr>
                <w:rStyle w:val="Hyperlink"/>
              </w:rPr>
              <w:t>Data analysis steps per objective: Level 2</w:t>
            </w:r>
            <w:r>
              <w:rPr>
                <w:webHidden/>
              </w:rPr>
              <w:tab/>
            </w:r>
            <w:r>
              <w:rPr>
                <w:webHidden/>
              </w:rPr>
              <w:fldChar w:fldCharType="begin"/>
            </w:r>
            <w:r>
              <w:rPr>
                <w:webHidden/>
              </w:rPr>
              <w:instrText xml:space="preserve"> PAGEREF _Toc67318465 \h </w:instrText>
            </w:r>
            <w:r>
              <w:rPr>
                <w:webHidden/>
              </w:rPr>
            </w:r>
            <w:r>
              <w:rPr>
                <w:webHidden/>
              </w:rPr>
              <w:fldChar w:fldCharType="separate"/>
            </w:r>
            <w:r>
              <w:rPr>
                <w:webHidden/>
              </w:rPr>
              <w:t>77</w:t>
            </w:r>
            <w:r>
              <w:rPr>
                <w:webHidden/>
              </w:rPr>
              <w:fldChar w:fldCharType="end"/>
            </w:r>
          </w:hyperlink>
        </w:p>
        <w:p w14:paraId="027ABBAB" w14:textId="50C5CDE3" w:rsidR="00127842" w:rsidRDefault="00127842">
          <w:pPr>
            <w:pStyle w:val="TOC4"/>
            <w:tabs>
              <w:tab w:val="left" w:pos="853"/>
              <w:tab w:val="right" w:pos="9350"/>
            </w:tabs>
            <w:rPr>
              <w:rFonts w:eastAsiaTheme="minorEastAsia" w:cstheme="minorBidi"/>
              <w:noProof/>
              <w:sz w:val="24"/>
              <w:szCs w:val="24"/>
              <w:lang w:val="en-NL"/>
            </w:rPr>
          </w:pPr>
          <w:hyperlink w:anchor="_Toc67318466" w:history="1">
            <w:r w:rsidRPr="00F00D54">
              <w:rPr>
                <w:rStyle w:val="Hyperlink"/>
                <w:noProof/>
              </w:rPr>
              <w:t>6.5.4.1</w:t>
            </w:r>
            <w:r>
              <w:rPr>
                <w:rFonts w:eastAsiaTheme="minorEastAsia" w:cstheme="minorBidi"/>
                <w:noProof/>
                <w:sz w:val="24"/>
                <w:szCs w:val="24"/>
                <w:lang w:val="en-NL"/>
              </w:rPr>
              <w:tab/>
            </w:r>
            <w:r w:rsidRPr="00F00D54">
              <w:rPr>
                <w:rStyle w:val="Hyperlink"/>
                <w:noProof/>
              </w:rPr>
              <w:t>Event dates before date of birth</w:t>
            </w:r>
            <w:r>
              <w:rPr>
                <w:noProof/>
                <w:webHidden/>
              </w:rPr>
              <w:tab/>
            </w:r>
            <w:r>
              <w:rPr>
                <w:noProof/>
                <w:webHidden/>
              </w:rPr>
              <w:fldChar w:fldCharType="begin"/>
            </w:r>
            <w:r>
              <w:rPr>
                <w:noProof/>
                <w:webHidden/>
              </w:rPr>
              <w:instrText xml:space="preserve"> PAGEREF _Toc67318466 \h </w:instrText>
            </w:r>
            <w:r>
              <w:rPr>
                <w:noProof/>
                <w:webHidden/>
              </w:rPr>
            </w:r>
            <w:r>
              <w:rPr>
                <w:noProof/>
                <w:webHidden/>
              </w:rPr>
              <w:fldChar w:fldCharType="separate"/>
            </w:r>
            <w:r>
              <w:rPr>
                <w:noProof/>
                <w:webHidden/>
              </w:rPr>
              <w:t>77</w:t>
            </w:r>
            <w:r>
              <w:rPr>
                <w:noProof/>
                <w:webHidden/>
              </w:rPr>
              <w:fldChar w:fldCharType="end"/>
            </w:r>
          </w:hyperlink>
        </w:p>
        <w:p w14:paraId="397E496B" w14:textId="734CF49F" w:rsidR="00127842" w:rsidRDefault="00127842">
          <w:pPr>
            <w:pStyle w:val="TOC4"/>
            <w:tabs>
              <w:tab w:val="left" w:pos="853"/>
              <w:tab w:val="right" w:pos="9350"/>
            </w:tabs>
            <w:rPr>
              <w:rFonts w:eastAsiaTheme="minorEastAsia" w:cstheme="minorBidi"/>
              <w:noProof/>
              <w:sz w:val="24"/>
              <w:szCs w:val="24"/>
              <w:lang w:val="en-NL"/>
            </w:rPr>
          </w:pPr>
          <w:hyperlink w:anchor="_Toc67318467" w:history="1">
            <w:r w:rsidRPr="00F00D54">
              <w:rPr>
                <w:rStyle w:val="Hyperlink"/>
                <w:noProof/>
              </w:rPr>
              <w:t>6.5.4.2</w:t>
            </w:r>
            <w:r>
              <w:rPr>
                <w:rFonts w:eastAsiaTheme="minorEastAsia" w:cstheme="minorBidi"/>
                <w:noProof/>
                <w:sz w:val="24"/>
                <w:szCs w:val="24"/>
                <w:lang w:val="en-NL"/>
              </w:rPr>
              <w:tab/>
            </w:r>
            <w:r w:rsidRPr="00F00D54">
              <w:rPr>
                <w:rStyle w:val="Hyperlink"/>
                <w:noProof/>
              </w:rPr>
              <w:t>Event dates after date of death</w:t>
            </w:r>
            <w:r>
              <w:rPr>
                <w:noProof/>
                <w:webHidden/>
              </w:rPr>
              <w:tab/>
            </w:r>
            <w:r>
              <w:rPr>
                <w:noProof/>
                <w:webHidden/>
              </w:rPr>
              <w:fldChar w:fldCharType="begin"/>
            </w:r>
            <w:r>
              <w:rPr>
                <w:noProof/>
                <w:webHidden/>
              </w:rPr>
              <w:instrText xml:space="preserve"> PAGEREF _Toc67318467 \h </w:instrText>
            </w:r>
            <w:r>
              <w:rPr>
                <w:noProof/>
                <w:webHidden/>
              </w:rPr>
            </w:r>
            <w:r>
              <w:rPr>
                <w:noProof/>
                <w:webHidden/>
              </w:rPr>
              <w:fldChar w:fldCharType="separate"/>
            </w:r>
            <w:r>
              <w:rPr>
                <w:noProof/>
                <w:webHidden/>
              </w:rPr>
              <w:t>78</w:t>
            </w:r>
            <w:r>
              <w:rPr>
                <w:noProof/>
                <w:webHidden/>
              </w:rPr>
              <w:fldChar w:fldCharType="end"/>
            </w:r>
          </w:hyperlink>
        </w:p>
        <w:p w14:paraId="3CD34D7D" w14:textId="51560C8C" w:rsidR="00127842" w:rsidRDefault="00127842">
          <w:pPr>
            <w:pStyle w:val="TOC4"/>
            <w:tabs>
              <w:tab w:val="left" w:pos="853"/>
              <w:tab w:val="right" w:pos="9350"/>
            </w:tabs>
            <w:rPr>
              <w:rFonts w:eastAsiaTheme="minorEastAsia" w:cstheme="minorBidi"/>
              <w:noProof/>
              <w:sz w:val="24"/>
              <w:szCs w:val="24"/>
              <w:lang w:val="en-NL"/>
            </w:rPr>
          </w:pPr>
          <w:hyperlink w:anchor="_Toc67318468" w:history="1">
            <w:r w:rsidRPr="00F00D54">
              <w:rPr>
                <w:rStyle w:val="Hyperlink"/>
                <w:noProof/>
              </w:rPr>
              <w:t>6.5.4.3</w:t>
            </w:r>
            <w:r>
              <w:rPr>
                <w:rFonts w:eastAsiaTheme="minorEastAsia" w:cstheme="minorBidi"/>
                <w:noProof/>
                <w:sz w:val="24"/>
                <w:szCs w:val="24"/>
                <w:lang w:val="en-NL"/>
              </w:rPr>
              <w:tab/>
            </w:r>
            <w:r w:rsidRPr="00F00D54">
              <w:rPr>
                <w:rStyle w:val="Hyperlink"/>
                <w:noProof/>
              </w:rPr>
              <w:t>Event dates outside observation periods</w:t>
            </w:r>
            <w:r>
              <w:rPr>
                <w:noProof/>
                <w:webHidden/>
              </w:rPr>
              <w:tab/>
            </w:r>
            <w:r>
              <w:rPr>
                <w:noProof/>
                <w:webHidden/>
              </w:rPr>
              <w:fldChar w:fldCharType="begin"/>
            </w:r>
            <w:r>
              <w:rPr>
                <w:noProof/>
                <w:webHidden/>
              </w:rPr>
              <w:instrText xml:space="preserve"> PAGEREF _Toc67318468 \h </w:instrText>
            </w:r>
            <w:r>
              <w:rPr>
                <w:noProof/>
                <w:webHidden/>
              </w:rPr>
            </w:r>
            <w:r>
              <w:rPr>
                <w:noProof/>
                <w:webHidden/>
              </w:rPr>
              <w:fldChar w:fldCharType="separate"/>
            </w:r>
            <w:r>
              <w:rPr>
                <w:noProof/>
                <w:webHidden/>
              </w:rPr>
              <w:t>79</w:t>
            </w:r>
            <w:r>
              <w:rPr>
                <w:noProof/>
                <w:webHidden/>
              </w:rPr>
              <w:fldChar w:fldCharType="end"/>
            </w:r>
          </w:hyperlink>
        </w:p>
        <w:p w14:paraId="1150870F" w14:textId="3E444814" w:rsidR="00127842" w:rsidRDefault="00127842">
          <w:pPr>
            <w:pStyle w:val="TOC4"/>
            <w:tabs>
              <w:tab w:val="left" w:pos="853"/>
              <w:tab w:val="right" w:pos="9350"/>
            </w:tabs>
            <w:rPr>
              <w:rFonts w:eastAsiaTheme="minorEastAsia" w:cstheme="minorBidi"/>
              <w:noProof/>
              <w:sz w:val="24"/>
              <w:szCs w:val="24"/>
              <w:lang w:val="en-NL"/>
            </w:rPr>
          </w:pPr>
          <w:hyperlink w:anchor="_Toc67318469" w:history="1">
            <w:r w:rsidRPr="00F00D54">
              <w:rPr>
                <w:rStyle w:val="Hyperlink"/>
                <w:noProof/>
              </w:rPr>
              <w:t>6.5.4.4</w:t>
            </w:r>
            <w:r>
              <w:rPr>
                <w:rFonts w:eastAsiaTheme="minorEastAsia" w:cstheme="minorBidi"/>
                <w:noProof/>
                <w:sz w:val="24"/>
                <w:szCs w:val="24"/>
                <w:lang w:val="en-NL"/>
              </w:rPr>
              <w:tab/>
            </w:r>
            <w:r w:rsidRPr="00F00D54">
              <w:rPr>
                <w:rStyle w:val="Hyperlink"/>
                <w:noProof/>
              </w:rPr>
              <w:t>Observations in a table of interest without a corresponding record in the PERSONS table</w:t>
            </w:r>
            <w:r>
              <w:rPr>
                <w:noProof/>
                <w:webHidden/>
              </w:rPr>
              <w:tab/>
            </w:r>
            <w:r>
              <w:rPr>
                <w:noProof/>
                <w:webHidden/>
              </w:rPr>
              <w:fldChar w:fldCharType="begin"/>
            </w:r>
            <w:r>
              <w:rPr>
                <w:noProof/>
                <w:webHidden/>
              </w:rPr>
              <w:instrText xml:space="preserve"> PAGEREF _Toc67318469 \h </w:instrText>
            </w:r>
            <w:r>
              <w:rPr>
                <w:noProof/>
                <w:webHidden/>
              </w:rPr>
            </w:r>
            <w:r>
              <w:rPr>
                <w:noProof/>
                <w:webHidden/>
              </w:rPr>
              <w:fldChar w:fldCharType="separate"/>
            </w:r>
            <w:r>
              <w:rPr>
                <w:noProof/>
                <w:webHidden/>
              </w:rPr>
              <w:t>80</w:t>
            </w:r>
            <w:r>
              <w:rPr>
                <w:noProof/>
                <w:webHidden/>
              </w:rPr>
              <w:fldChar w:fldCharType="end"/>
            </w:r>
          </w:hyperlink>
        </w:p>
        <w:p w14:paraId="595A0B56" w14:textId="247937A2" w:rsidR="00127842" w:rsidRDefault="00127842">
          <w:pPr>
            <w:pStyle w:val="TOC4"/>
            <w:tabs>
              <w:tab w:val="left" w:pos="853"/>
              <w:tab w:val="right" w:pos="9350"/>
            </w:tabs>
            <w:rPr>
              <w:rFonts w:eastAsiaTheme="minorEastAsia" w:cstheme="minorBidi"/>
              <w:noProof/>
              <w:sz w:val="24"/>
              <w:szCs w:val="24"/>
              <w:lang w:val="en-NL"/>
            </w:rPr>
          </w:pPr>
          <w:hyperlink w:anchor="_Toc67318470" w:history="1">
            <w:r w:rsidRPr="00F00D54">
              <w:rPr>
                <w:rStyle w:val="Hyperlink"/>
                <w:noProof/>
              </w:rPr>
              <w:t>6.5.4.5</w:t>
            </w:r>
            <w:r>
              <w:rPr>
                <w:rFonts w:eastAsiaTheme="minorEastAsia" w:cstheme="minorBidi"/>
                <w:noProof/>
                <w:sz w:val="24"/>
                <w:szCs w:val="24"/>
                <w:lang w:val="en-NL"/>
              </w:rPr>
              <w:tab/>
            </w:r>
            <w:r w:rsidRPr="00F00D54">
              <w:rPr>
                <w:rStyle w:val="Hyperlink"/>
                <w:noProof/>
              </w:rPr>
              <w:t>Observations associated with a visit_occurrence_id which occur before the visit_start_date</w:t>
            </w:r>
            <w:r>
              <w:rPr>
                <w:noProof/>
                <w:webHidden/>
              </w:rPr>
              <w:tab/>
            </w:r>
            <w:r>
              <w:rPr>
                <w:noProof/>
                <w:webHidden/>
              </w:rPr>
              <w:fldChar w:fldCharType="begin"/>
            </w:r>
            <w:r>
              <w:rPr>
                <w:noProof/>
                <w:webHidden/>
              </w:rPr>
              <w:instrText xml:space="preserve"> PAGEREF _Toc67318470 \h </w:instrText>
            </w:r>
            <w:r>
              <w:rPr>
                <w:noProof/>
                <w:webHidden/>
              </w:rPr>
            </w:r>
            <w:r>
              <w:rPr>
                <w:noProof/>
                <w:webHidden/>
              </w:rPr>
              <w:fldChar w:fldCharType="separate"/>
            </w:r>
            <w:r>
              <w:rPr>
                <w:noProof/>
                <w:webHidden/>
              </w:rPr>
              <w:t>81</w:t>
            </w:r>
            <w:r>
              <w:rPr>
                <w:noProof/>
                <w:webHidden/>
              </w:rPr>
              <w:fldChar w:fldCharType="end"/>
            </w:r>
          </w:hyperlink>
        </w:p>
        <w:p w14:paraId="6E71C79E" w14:textId="6C11995E" w:rsidR="00127842" w:rsidRDefault="00127842">
          <w:pPr>
            <w:pStyle w:val="TOC4"/>
            <w:tabs>
              <w:tab w:val="left" w:pos="853"/>
              <w:tab w:val="right" w:pos="9350"/>
            </w:tabs>
            <w:rPr>
              <w:rFonts w:eastAsiaTheme="minorEastAsia" w:cstheme="minorBidi"/>
              <w:noProof/>
              <w:sz w:val="24"/>
              <w:szCs w:val="24"/>
              <w:lang w:val="en-NL"/>
            </w:rPr>
          </w:pPr>
          <w:hyperlink w:anchor="_Toc67318471" w:history="1">
            <w:r w:rsidRPr="00F00D54">
              <w:rPr>
                <w:rStyle w:val="Hyperlink"/>
                <w:noProof/>
              </w:rPr>
              <w:t>6.5.4.6</w:t>
            </w:r>
            <w:r>
              <w:rPr>
                <w:rFonts w:eastAsiaTheme="minorEastAsia" w:cstheme="minorBidi"/>
                <w:noProof/>
                <w:sz w:val="24"/>
                <w:szCs w:val="24"/>
                <w:lang w:val="en-NL"/>
              </w:rPr>
              <w:tab/>
            </w:r>
            <w:r w:rsidRPr="00F00D54">
              <w:rPr>
                <w:rStyle w:val="Hyperlink"/>
                <w:noProof/>
              </w:rPr>
              <w:t>Observations associated with a visit_occurrence_id which occur after the visit_end_date</w:t>
            </w:r>
            <w:r>
              <w:rPr>
                <w:noProof/>
                <w:webHidden/>
              </w:rPr>
              <w:tab/>
            </w:r>
            <w:r>
              <w:rPr>
                <w:noProof/>
                <w:webHidden/>
              </w:rPr>
              <w:fldChar w:fldCharType="begin"/>
            </w:r>
            <w:r>
              <w:rPr>
                <w:noProof/>
                <w:webHidden/>
              </w:rPr>
              <w:instrText xml:space="preserve"> PAGEREF _Toc67318471 \h </w:instrText>
            </w:r>
            <w:r>
              <w:rPr>
                <w:noProof/>
                <w:webHidden/>
              </w:rPr>
            </w:r>
            <w:r>
              <w:rPr>
                <w:noProof/>
                <w:webHidden/>
              </w:rPr>
              <w:fldChar w:fldCharType="separate"/>
            </w:r>
            <w:r>
              <w:rPr>
                <w:noProof/>
                <w:webHidden/>
              </w:rPr>
              <w:t>82</w:t>
            </w:r>
            <w:r>
              <w:rPr>
                <w:noProof/>
                <w:webHidden/>
              </w:rPr>
              <w:fldChar w:fldCharType="end"/>
            </w:r>
          </w:hyperlink>
        </w:p>
        <w:p w14:paraId="1E03EF63" w14:textId="409B3930" w:rsidR="00127842" w:rsidRDefault="00127842">
          <w:pPr>
            <w:pStyle w:val="TOC4"/>
            <w:tabs>
              <w:tab w:val="left" w:pos="853"/>
              <w:tab w:val="right" w:pos="9350"/>
            </w:tabs>
            <w:rPr>
              <w:rFonts w:eastAsiaTheme="minorEastAsia" w:cstheme="minorBidi"/>
              <w:noProof/>
              <w:sz w:val="24"/>
              <w:szCs w:val="24"/>
              <w:lang w:val="en-NL"/>
            </w:rPr>
          </w:pPr>
          <w:hyperlink w:anchor="_Toc67318472" w:history="1">
            <w:r w:rsidRPr="00F00D54">
              <w:rPr>
                <w:rStyle w:val="Hyperlink"/>
                <w:noProof/>
              </w:rPr>
              <w:t>6.5.4.7</w:t>
            </w:r>
            <w:r>
              <w:rPr>
                <w:rFonts w:eastAsiaTheme="minorEastAsia" w:cstheme="minorBidi"/>
                <w:noProof/>
                <w:sz w:val="24"/>
                <w:szCs w:val="24"/>
                <w:lang w:val="en-NL"/>
              </w:rPr>
              <w:tab/>
            </w:r>
            <w:r w:rsidRPr="00F00D54">
              <w:rPr>
                <w:rStyle w:val="Hyperlink"/>
                <w:noProof/>
              </w:rPr>
              <w:t>Observations associated with a visit_occurrence_id for which the associated person_id differs from that in the VISIT_OCCURRENCE table</w:t>
            </w:r>
            <w:r>
              <w:rPr>
                <w:noProof/>
                <w:webHidden/>
              </w:rPr>
              <w:tab/>
            </w:r>
            <w:r>
              <w:rPr>
                <w:noProof/>
                <w:webHidden/>
              </w:rPr>
              <w:fldChar w:fldCharType="begin"/>
            </w:r>
            <w:r>
              <w:rPr>
                <w:noProof/>
                <w:webHidden/>
              </w:rPr>
              <w:instrText xml:space="preserve"> PAGEREF _Toc67318472 \h </w:instrText>
            </w:r>
            <w:r>
              <w:rPr>
                <w:noProof/>
                <w:webHidden/>
              </w:rPr>
            </w:r>
            <w:r>
              <w:rPr>
                <w:noProof/>
                <w:webHidden/>
              </w:rPr>
              <w:fldChar w:fldCharType="separate"/>
            </w:r>
            <w:r>
              <w:rPr>
                <w:noProof/>
                <w:webHidden/>
              </w:rPr>
              <w:t>83</w:t>
            </w:r>
            <w:r>
              <w:rPr>
                <w:noProof/>
                <w:webHidden/>
              </w:rPr>
              <w:fldChar w:fldCharType="end"/>
            </w:r>
          </w:hyperlink>
        </w:p>
        <w:p w14:paraId="18036D87" w14:textId="255BD516" w:rsidR="00127842" w:rsidRDefault="00127842">
          <w:pPr>
            <w:pStyle w:val="TOC4"/>
            <w:tabs>
              <w:tab w:val="left" w:pos="853"/>
              <w:tab w:val="right" w:pos="9350"/>
            </w:tabs>
            <w:rPr>
              <w:rFonts w:eastAsiaTheme="minorEastAsia" w:cstheme="minorBidi"/>
              <w:noProof/>
              <w:sz w:val="24"/>
              <w:szCs w:val="24"/>
              <w:lang w:val="en-NL"/>
            </w:rPr>
          </w:pPr>
          <w:hyperlink w:anchor="_Toc67318473" w:history="1">
            <w:r w:rsidRPr="00F00D54">
              <w:rPr>
                <w:rStyle w:val="Hyperlink"/>
                <w:noProof/>
              </w:rPr>
              <w:t>6.5.4.8</w:t>
            </w:r>
            <w:r>
              <w:rPr>
                <w:rFonts w:eastAsiaTheme="minorEastAsia" w:cstheme="minorBidi"/>
                <w:noProof/>
                <w:sz w:val="24"/>
                <w:szCs w:val="24"/>
                <w:lang w:val="en-NL"/>
              </w:rPr>
              <w:tab/>
            </w:r>
            <w:r w:rsidRPr="00F00D54">
              <w:rPr>
                <w:rStyle w:val="Hyperlink"/>
                <w:noProof/>
              </w:rPr>
              <w:t>Subjects indicated in PERSON_RELATIONSHIPS as the parent of a child with a birthdate less than 12 years prior to the recorded birthdate of the associated child</w:t>
            </w:r>
            <w:r>
              <w:rPr>
                <w:noProof/>
                <w:webHidden/>
              </w:rPr>
              <w:tab/>
            </w:r>
            <w:r>
              <w:rPr>
                <w:noProof/>
                <w:webHidden/>
              </w:rPr>
              <w:fldChar w:fldCharType="begin"/>
            </w:r>
            <w:r>
              <w:rPr>
                <w:noProof/>
                <w:webHidden/>
              </w:rPr>
              <w:instrText xml:space="preserve"> PAGEREF _Toc67318473 \h </w:instrText>
            </w:r>
            <w:r>
              <w:rPr>
                <w:noProof/>
                <w:webHidden/>
              </w:rPr>
            </w:r>
            <w:r>
              <w:rPr>
                <w:noProof/>
                <w:webHidden/>
              </w:rPr>
              <w:fldChar w:fldCharType="separate"/>
            </w:r>
            <w:r>
              <w:rPr>
                <w:noProof/>
                <w:webHidden/>
              </w:rPr>
              <w:t>84</w:t>
            </w:r>
            <w:r>
              <w:rPr>
                <w:noProof/>
                <w:webHidden/>
              </w:rPr>
              <w:fldChar w:fldCharType="end"/>
            </w:r>
          </w:hyperlink>
        </w:p>
        <w:p w14:paraId="568D8F3C" w14:textId="7D831C55"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4" w:history="1">
            <w:r w:rsidRPr="00F00D54">
              <w:rPr>
                <w:rStyle w:val="Hyperlink"/>
              </w:rPr>
              <w:t>7</w:t>
            </w:r>
            <w:r>
              <w:rPr>
                <w:rFonts w:asciiTheme="minorHAnsi" w:eastAsiaTheme="minorEastAsia" w:hAnsiTheme="minorHAnsi" w:cstheme="minorBidi"/>
                <w:b w:val="0"/>
                <w:bCs w:val="0"/>
                <w:caps w:val="0"/>
                <w:sz w:val="24"/>
                <w:szCs w:val="24"/>
                <w:u w:val="none"/>
                <w:lang w:val="en-NL"/>
              </w:rPr>
              <w:tab/>
            </w:r>
            <w:r w:rsidRPr="00F00D54">
              <w:rPr>
                <w:rStyle w:val="Hyperlink"/>
              </w:rPr>
              <w:t>References</w:t>
            </w:r>
            <w:r>
              <w:rPr>
                <w:webHidden/>
              </w:rPr>
              <w:tab/>
            </w:r>
            <w:r>
              <w:rPr>
                <w:webHidden/>
              </w:rPr>
              <w:fldChar w:fldCharType="begin"/>
            </w:r>
            <w:r>
              <w:rPr>
                <w:webHidden/>
              </w:rPr>
              <w:instrText xml:space="preserve"> PAGEREF _Toc67318474 \h </w:instrText>
            </w:r>
            <w:r>
              <w:rPr>
                <w:webHidden/>
              </w:rPr>
            </w:r>
            <w:r>
              <w:rPr>
                <w:webHidden/>
              </w:rPr>
              <w:fldChar w:fldCharType="separate"/>
            </w:r>
            <w:r>
              <w:rPr>
                <w:webHidden/>
              </w:rPr>
              <w:t>85</w:t>
            </w:r>
            <w:r>
              <w:rPr>
                <w:webHidden/>
              </w:rPr>
              <w:fldChar w:fldCharType="end"/>
            </w:r>
          </w:hyperlink>
        </w:p>
        <w:p w14:paraId="0FBCDDAC" w14:textId="6F6F1610"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5" w:history="1">
            <w:r w:rsidRPr="00F00D54">
              <w:rPr>
                <w:rStyle w:val="Hyperlink"/>
              </w:rPr>
              <w:t>8</w:t>
            </w:r>
            <w:r>
              <w:rPr>
                <w:rFonts w:asciiTheme="minorHAnsi" w:eastAsiaTheme="minorEastAsia" w:hAnsiTheme="minorHAnsi" w:cstheme="minorBidi"/>
                <w:b w:val="0"/>
                <w:bCs w:val="0"/>
                <w:caps w:val="0"/>
                <w:sz w:val="24"/>
                <w:szCs w:val="24"/>
                <w:u w:val="none"/>
                <w:lang w:val="en-NL"/>
              </w:rPr>
              <w:tab/>
            </w:r>
            <w:r w:rsidRPr="00F00D54">
              <w:rPr>
                <w:rStyle w:val="Hyperlink"/>
              </w:rPr>
              <w:t>Annex 1:  Characteristics of the databases</w:t>
            </w:r>
            <w:r>
              <w:rPr>
                <w:webHidden/>
              </w:rPr>
              <w:tab/>
            </w:r>
            <w:r>
              <w:rPr>
                <w:webHidden/>
              </w:rPr>
              <w:fldChar w:fldCharType="begin"/>
            </w:r>
            <w:r>
              <w:rPr>
                <w:webHidden/>
              </w:rPr>
              <w:instrText xml:space="preserve"> PAGEREF _Toc67318475 \h </w:instrText>
            </w:r>
            <w:r>
              <w:rPr>
                <w:webHidden/>
              </w:rPr>
            </w:r>
            <w:r>
              <w:rPr>
                <w:webHidden/>
              </w:rPr>
              <w:fldChar w:fldCharType="separate"/>
            </w:r>
            <w:r>
              <w:rPr>
                <w:webHidden/>
              </w:rPr>
              <w:t>86</w:t>
            </w:r>
            <w:r>
              <w:rPr>
                <w:webHidden/>
              </w:rPr>
              <w:fldChar w:fldCharType="end"/>
            </w:r>
          </w:hyperlink>
        </w:p>
        <w:p w14:paraId="5B90C009" w14:textId="5EB43014"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6" w:history="1">
            <w:r w:rsidRPr="00F00D54">
              <w:rPr>
                <w:rStyle w:val="Hyperlink"/>
              </w:rPr>
              <w:t>9</w:t>
            </w:r>
            <w:r>
              <w:rPr>
                <w:rFonts w:asciiTheme="minorHAnsi" w:eastAsiaTheme="minorEastAsia" w:hAnsiTheme="minorHAnsi" w:cstheme="minorBidi"/>
                <w:b w:val="0"/>
                <w:bCs w:val="0"/>
                <w:caps w:val="0"/>
                <w:sz w:val="24"/>
                <w:szCs w:val="24"/>
                <w:u w:val="none"/>
                <w:lang w:val="en-NL"/>
              </w:rPr>
              <w:tab/>
            </w:r>
            <w:r w:rsidRPr="00F00D54">
              <w:rPr>
                <w:rStyle w:val="Hyperlink"/>
              </w:rPr>
              <w:t>Annex 2: Event and Procedure codes</w:t>
            </w:r>
            <w:r>
              <w:rPr>
                <w:webHidden/>
              </w:rPr>
              <w:tab/>
            </w:r>
            <w:r>
              <w:rPr>
                <w:webHidden/>
              </w:rPr>
              <w:fldChar w:fldCharType="begin"/>
            </w:r>
            <w:r>
              <w:rPr>
                <w:webHidden/>
              </w:rPr>
              <w:instrText xml:space="preserve"> PAGEREF _Toc67318476 \h </w:instrText>
            </w:r>
            <w:r>
              <w:rPr>
                <w:webHidden/>
              </w:rPr>
            </w:r>
            <w:r>
              <w:rPr>
                <w:webHidden/>
              </w:rPr>
              <w:fldChar w:fldCharType="separate"/>
            </w:r>
            <w:r>
              <w:rPr>
                <w:webHidden/>
              </w:rPr>
              <w:t>86</w:t>
            </w:r>
            <w:r>
              <w:rPr>
                <w:webHidden/>
              </w:rPr>
              <w:fldChar w:fldCharType="end"/>
            </w:r>
          </w:hyperlink>
        </w:p>
        <w:p w14:paraId="5B240E15" w14:textId="44F1E482"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7" w:history="1">
            <w:r w:rsidRPr="00F00D54">
              <w:rPr>
                <w:rStyle w:val="Hyperlink"/>
              </w:rPr>
              <w:t>10</w:t>
            </w:r>
            <w:r>
              <w:rPr>
                <w:rFonts w:asciiTheme="minorHAnsi" w:eastAsiaTheme="minorEastAsia" w:hAnsiTheme="minorHAnsi" w:cstheme="minorBidi"/>
                <w:b w:val="0"/>
                <w:bCs w:val="0"/>
                <w:caps w:val="0"/>
                <w:sz w:val="24"/>
                <w:szCs w:val="24"/>
                <w:u w:val="none"/>
                <w:lang w:val="en-NL"/>
              </w:rPr>
              <w:tab/>
            </w:r>
            <w:r w:rsidRPr="00F00D54">
              <w:rPr>
                <w:rStyle w:val="Hyperlink"/>
              </w:rPr>
              <w:t>Annex 3: Drug and Vaccine codes</w:t>
            </w:r>
            <w:r>
              <w:rPr>
                <w:webHidden/>
              </w:rPr>
              <w:tab/>
            </w:r>
            <w:r>
              <w:rPr>
                <w:webHidden/>
              </w:rPr>
              <w:fldChar w:fldCharType="begin"/>
            </w:r>
            <w:r>
              <w:rPr>
                <w:webHidden/>
              </w:rPr>
              <w:instrText xml:space="preserve"> PAGEREF _Toc67318477 \h </w:instrText>
            </w:r>
            <w:r>
              <w:rPr>
                <w:webHidden/>
              </w:rPr>
            </w:r>
            <w:r>
              <w:rPr>
                <w:webHidden/>
              </w:rPr>
              <w:fldChar w:fldCharType="separate"/>
            </w:r>
            <w:r>
              <w:rPr>
                <w:webHidden/>
              </w:rPr>
              <w:t>86</w:t>
            </w:r>
            <w:r>
              <w:rPr>
                <w:webHidden/>
              </w:rPr>
              <w:fldChar w:fldCharType="end"/>
            </w:r>
          </w:hyperlink>
        </w:p>
        <w:p w14:paraId="113D1C4A" w14:textId="54FC4622"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8" w:history="1">
            <w:r w:rsidRPr="00F00D54">
              <w:rPr>
                <w:rStyle w:val="Hyperlink"/>
              </w:rPr>
              <w:t>11</w:t>
            </w:r>
            <w:r>
              <w:rPr>
                <w:rFonts w:asciiTheme="minorHAnsi" w:eastAsiaTheme="minorEastAsia" w:hAnsiTheme="minorHAnsi" w:cstheme="minorBidi"/>
                <w:b w:val="0"/>
                <w:bCs w:val="0"/>
                <w:caps w:val="0"/>
                <w:sz w:val="24"/>
                <w:szCs w:val="24"/>
                <w:u w:val="none"/>
                <w:lang w:val="en-NL"/>
              </w:rPr>
              <w:tab/>
            </w:r>
            <w:r w:rsidRPr="00F00D54">
              <w:rPr>
                <w:rStyle w:val="Hyperlink"/>
              </w:rPr>
              <w:t>Annex 4: ConcePTION anDREa SOP</w:t>
            </w:r>
            <w:r>
              <w:rPr>
                <w:webHidden/>
              </w:rPr>
              <w:tab/>
            </w:r>
            <w:r>
              <w:rPr>
                <w:webHidden/>
              </w:rPr>
              <w:fldChar w:fldCharType="begin"/>
            </w:r>
            <w:r>
              <w:rPr>
                <w:webHidden/>
              </w:rPr>
              <w:instrText xml:space="preserve"> PAGEREF _Toc67318478 \h </w:instrText>
            </w:r>
            <w:r>
              <w:rPr>
                <w:webHidden/>
              </w:rPr>
            </w:r>
            <w:r>
              <w:rPr>
                <w:webHidden/>
              </w:rPr>
              <w:fldChar w:fldCharType="separate"/>
            </w:r>
            <w:r>
              <w:rPr>
                <w:webHidden/>
              </w:rPr>
              <w:t>87</w:t>
            </w:r>
            <w:r>
              <w:rPr>
                <w:webHidden/>
              </w:rPr>
              <w:fldChar w:fldCharType="end"/>
            </w:r>
          </w:hyperlink>
        </w:p>
        <w:p w14:paraId="7073027F" w14:textId="04A1C43B"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79" w:history="1">
            <w:r w:rsidRPr="00F00D54">
              <w:rPr>
                <w:rStyle w:val="Hyperlink"/>
              </w:rPr>
              <w:t>12</w:t>
            </w:r>
            <w:r>
              <w:rPr>
                <w:rFonts w:asciiTheme="minorHAnsi" w:eastAsiaTheme="minorEastAsia" w:hAnsiTheme="minorHAnsi" w:cstheme="minorBidi"/>
                <w:b w:val="0"/>
                <w:bCs w:val="0"/>
                <w:caps w:val="0"/>
                <w:sz w:val="24"/>
                <w:szCs w:val="24"/>
                <w:u w:val="none"/>
                <w:lang w:val="en-NL"/>
              </w:rPr>
              <w:tab/>
            </w:r>
            <w:r w:rsidRPr="00F00D54">
              <w:rPr>
                <w:rStyle w:val="Hyperlink"/>
              </w:rPr>
              <w:t>Annex 5: Mock tables</w:t>
            </w:r>
            <w:r>
              <w:rPr>
                <w:webHidden/>
              </w:rPr>
              <w:tab/>
            </w:r>
            <w:r>
              <w:rPr>
                <w:webHidden/>
              </w:rPr>
              <w:fldChar w:fldCharType="begin"/>
            </w:r>
            <w:r>
              <w:rPr>
                <w:webHidden/>
              </w:rPr>
              <w:instrText xml:space="preserve"> PAGEREF _Toc67318479 \h </w:instrText>
            </w:r>
            <w:r>
              <w:rPr>
                <w:webHidden/>
              </w:rPr>
            </w:r>
            <w:r>
              <w:rPr>
                <w:webHidden/>
              </w:rPr>
              <w:fldChar w:fldCharType="separate"/>
            </w:r>
            <w:r>
              <w:rPr>
                <w:webHidden/>
              </w:rPr>
              <w:t>87</w:t>
            </w:r>
            <w:r>
              <w:rPr>
                <w:webHidden/>
              </w:rPr>
              <w:fldChar w:fldCharType="end"/>
            </w:r>
          </w:hyperlink>
        </w:p>
        <w:p w14:paraId="0733A426" w14:textId="6FCABE97" w:rsidR="00127842" w:rsidRDefault="00127842">
          <w:pPr>
            <w:pStyle w:val="TOC2"/>
            <w:tabs>
              <w:tab w:val="left" w:pos="633"/>
              <w:tab w:val="right" w:pos="9350"/>
            </w:tabs>
            <w:rPr>
              <w:rFonts w:eastAsiaTheme="minorEastAsia" w:cstheme="minorBidi"/>
              <w:b w:val="0"/>
              <w:bCs w:val="0"/>
              <w:smallCaps w:val="0"/>
              <w:noProof/>
              <w:sz w:val="24"/>
              <w:szCs w:val="24"/>
              <w:lang w:val="en-NL"/>
            </w:rPr>
          </w:pPr>
          <w:hyperlink w:anchor="_Toc67318480" w:history="1">
            <w:r w:rsidRPr="00F00D54">
              <w:rPr>
                <w:rStyle w:val="Hyperlink"/>
                <w:noProof/>
              </w:rPr>
              <w:t>12.1</w:t>
            </w:r>
            <w:r>
              <w:rPr>
                <w:rFonts w:eastAsiaTheme="minorEastAsia" w:cstheme="minorBidi"/>
                <w:b w:val="0"/>
                <w:bCs w:val="0"/>
                <w:smallCaps w:val="0"/>
                <w:noProof/>
                <w:sz w:val="24"/>
                <w:szCs w:val="24"/>
                <w:lang w:val="en-NL"/>
              </w:rPr>
              <w:tab/>
            </w:r>
            <w:r w:rsidRPr="00F00D54">
              <w:rPr>
                <w:rStyle w:val="Hyperlink"/>
                <w:noProof/>
              </w:rPr>
              <w:t>Level 1</w:t>
            </w:r>
            <w:r>
              <w:rPr>
                <w:noProof/>
                <w:webHidden/>
              </w:rPr>
              <w:tab/>
            </w:r>
            <w:r>
              <w:rPr>
                <w:noProof/>
                <w:webHidden/>
              </w:rPr>
              <w:fldChar w:fldCharType="begin"/>
            </w:r>
            <w:r>
              <w:rPr>
                <w:noProof/>
                <w:webHidden/>
              </w:rPr>
              <w:instrText xml:space="preserve"> PAGEREF _Toc67318480 \h </w:instrText>
            </w:r>
            <w:r>
              <w:rPr>
                <w:noProof/>
                <w:webHidden/>
              </w:rPr>
            </w:r>
            <w:r>
              <w:rPr>
                <w:noProof/>
                <w:webHidden/>
              </w:rPr>
              <w:fldChar w:fldCharType="separate"/>
            </w:r>
            <w:r>
              <w:rPr>
                <w:noProof/>
                <w:webHidden/>
              </w:rPr>
              <w:t>87</w:t>
            </w:r>
            <w:r>
              <w:rPr>
                <w:noProof/>
                <w:webHidden/>
              </w:rPr>
              <w:fldChar w:fldCharType="end"/>
            </w:r>
          </w:hyperlink>
        </w:p>
        <w:p w14:paraId="632CE965" w14:textId="11CF8A27" w:rsidR="00127842" w:rsidRDefault="00127842">
          <w:pPr>
            <w:pStyle w:val="TOC4"/>
            <w:tabs>
              <w:tab w:val="right" w:pos="9350"/>
            </w:tabs>
            <w:rPr>
              <w:rFonts w:eastAsiaTheme="minorEastAsia" w:cstheme="minorBidi"/>
              <w:noProof/>
              <w:sz w:val="24"/>
              <w:szCs w:val="24"/>
              <w:lang w:val="en-NL"/>
            </w:rPr>
          </w:pPr>
          <w:hyperlink w:anchor="_Toc67318481" w:history="1">
            <w:r w:rsidRPr="00F00D54">
              <w:rPr>
                <w:rStyle w:val="Hyperlink"/>
                <w:b/>
                <w:bCs/>
                <w:noProof/>
              </w:rPr>
              <w:t>Counts stratified by meaning (2 or more categories)</w:t>
            </w:r>
            <w:r>
              <w:rPr>
                <w:noProof/>
                <w:webHidden/>
              </w:rPr>
              <w:tab/>
            </w:r>
            <w:r>
              <w:rPr>
                <w:noProof/>
                <w:webHidden/>
              </w:rPr>
              <w:fldChar w:fldCharType="begin"/>
            </w:r>
            <w:r>
              <w:rPr>
                <w:noProof/>
                <w:webHidden/>
              </w:rPr>
              <w:instrText xml:space="preserve"> PAGEREF _Toc67318481 \h </w:instrText>
            </w:r>
            <w:r>
              <w:rPr>
                <w:noProof/>
                <w:webHidden/>
              </w:rPr>
            </w:r>
            <w:r>
              <w:rPr>
                <w:noProof/>
                <w:webHidden/>
              </w:rPr>
              <w:fldChar w:fldCharType="separate"/>
            </w:r>
            <w:r>
              <w:rPr>
                <w:noProof/>
                <w:webHidden/>
              </w:rPr>
              <w:t>87</w:t>
            </w:r>
            <w:r>
              <w:rPr>
                <w:noProof/>
                <w:webHidden/>
              </w:rPr>
              <w:fldChar w:fldCharType="end"/>
            </w:r>
          </w:hyperlink>
        </w:p>
        <w:p w14:paraId="4D02AC3F" w14:textId="601E00BC" w:rsidR="00127842" w:rsidRDefault="00127842">
          <w:pPr>
            <w:pStyle w:val="TOC4"/>
            <w:tabs>
              <w:tab w:val="right" w:pos="9350"/>
            </w:tabs>
            <w:rPr>
              <w:rFonts w:eastAsiaTheme="minorEastAsia" w:cstheme="minorBidi"/>
              <w:noProof/>
              <w:sz w:val="24"/>
              <w:szCs w:val="24"/>
              <w:lang w:val="en-NL"/>
            </w:rPr>
          </w:pPr>
          <w:hyperlink w:anchor="_Toc67318482" w:history="1">
            <w:r w:rsidRPr="00F00D54">
              <w:rPr>
                <w:rStyle w:val="Hyperlink"/>
                <w:b/>
                <w:bCs/>
                <w:noProof/>
              </w:rPr>
              <w:t>Counts stratified by meaning (other variables)</w:t>
            </w:r>
            <w:r>
              <w:rPr>
                <w:noProof/>
                <w:webHidden/>
              </w:rPr>
              <w:tab/>
            </w:r>
            <w:r>
              <w:rPr>
                <w:noProof/>
                <w:webHidden/>
              </w:rPr>
              <w:fldChar w:fldCharType="begin"/>
            </w:r>
            <w:r>
              <w:rPr>
                <w:noProof/>
                <w:webHidden/>
              </w:rPr>
              <w:instrText xml:space="preserve"> PAGEREF _Toc67318482 \h </w:instrText>
            </w:r>
            <w:r>
              <w:rPr>
                <w:noProof/>
                <w:webHidden/>
              </w:rPr>
            </w:r>
            <w:r>
              <w:rPr>
                <w:noProof/>
                <w:webHidden/>
              </w:rPr>
              <w:fldChar w:fldCharType="separate"/>
            </w:r>
            <w:r>
              <w:rPr>
                <w:noProof/>
                <w:webHidden/>
              </w:rPr>
              <w:t>88</w:t>
            </w:r>
            <w:r>
              <w:rPr>
                <w:noProof/>
                <w:webHidden/>
              </w:rPr>
              <w:fldChar w:fldCharType="end"/>
            </w:r>
          </w:hyperlink>
        </w:p>
        <w:p w14:paraId="7A96BD95" w14:textId="01C2E865" w:rsidR="00127842" w:rsidRDefault="00127842">
          <w:pPr>
            <w:pStyle w:val="TOC4"/>
            <w:tabs>
              <w:tab w:val="right" w:pos="9350"/>
            </w:tabs>
            <w:rPr>
              <w:rFonts w:eastAsiaTheme="minorEastAsia" w:cstheme="minorBidi"/>
              <w:noProof/>
              <w:sz w:val="24"/>
              <w:szCs w:val="24"/>
              <w:lang w:val="en-NL"/>
            </w:rPr>
          </w:pPr>
          <w:hyperlink w:anchor="_Toc67318483" w:history="1">
            <w:r w:rsidRPr="00F00D54">
              <w:rPr>
                <w:rStyle w:val="Hyperlink"/>
                <w:b/>
                <w:bCs/>
                <w:noProof/>
              </w:rPr>
              <w:t>Counts stratified by meaning and year (2 or more categories)</w:t>
            </w:r>
            <w:r>
              <w:rPr>
                <w:noProof/>
                <w:webHidden/>
              </w:rPr>
              <w:tab/>
            </w:r>
            <w:r>
              <w:rPr>
                <w:noProof/>
                <w:webHidden/>
              </w:rPr>
              <w:fldChar w:fldCharType="begin"/>
            </w:r>
            <w:r>
              <w:rPr>
                <w:noProof/>
                <w:webHidden/>
              </w:rPr>
              <w:instrText xml:space="preserve"> PAGEREF _Toc67318483 \h </w:instrText>
            </w:r>
            <w:r>
              <w:rPr>
                <w:noProof/>
                <w:webHidden/>
              </w:rPr>
            </w:r>
            <w:r>
              <w:rPr>
                <w:noProof/>
                <w:webHidden/>
              </w:rPr>
              <w:fldChar w:fldCharType="separate"/>
            </w:r>
            <w:r>
              <w:rPr>
                <w:noProof/>
                <w:webHidden/>
              </w:rPr>
              <w:t>88</w:t>
            </w:r>
            <w:r>
              <w:rPr>
                <w:noProof/>
                <w:webHidden/>
              </w:rPr>
              <w:fldChar w:fldCharType="end"/>
            </w:r>
          </w:hyperlink>
        </w:p>
        <w:p w14:paraId="03F3EF06" w14:textId="2E76C89E" w:rsidR="00127842" w:rsidRDefault="00127842">
          <w:pPr>
            <w:pStyle w:val="TOC4"/>
            <w:tabs>
              <w:tab w:val="right" w:pos="9350"/>
            </w:tabs>
            <w:rPr>
              <w:rFonts w:eastAsiaTheme="minorEastAsia" w:cstheme="minorBidi"/>
              <w:noProof/>
              <w:sz w:val="24"/>
              <w:szCs w:val="24"/>
              <w:lang w:val="en-NL"/>
            </w:rPr>
          </w:pPr>
          <w:hyperlink w:anchor="_Toc67318484" w:history="1">
            <w:r w:rsidRPr="00F00D54">
              <w:rPr>
                <w:rStyle w:val="Hyperlink"/>
                <w:b/>
                <w:bCs/>
                <w:noProof/>
              </w:rPr>
              <w:t>Counts stratified by meaning and year (other variables)</w:t>
            </w:r>
            <w:r>
              <w:rPr>
                <w:noProof/>
                <w:webHidden/>
              </w:rPr>
              <w:tab/>
            </w:r>
            <w:r>
              <w:rPr>
                <w:noProof/>
                <w:webHidden/>
              </w:rPr>
              <w:fldChar w:fldCharType="begin"/>
            </w:r>
            <w:r>
              <w:rPr>
                <w:noProof/>
                <w:webHidden/>
              </w:rPr>
              <w:instrText xml:space="preserve"> PAGEREF _Toc67318484 \h </w:instrText>
            </w:r>
            <w:r>
              <w:rPr>
                <w:noProof/>
                <w:webHidden/>
              </w:rPr>
            </w:r>
            <w:r>
              <w:rPr>
                <w:noProof/>
                <w:webHidden/>
              </w:rPr>
              <w:fldChar w:fldCharType="separate"/>
            </w:r>
            <w:r>
              <w:rPr>
                <w:noProof/>
                <w:webHidden/>
              </w:rPr>
              <w:t>88</w:t>
            </w:r>
            <w:r>
              <w:rPr>
                <w:noProof/>
                <w:webHidden/>
              </w:rPr>
              <w:fldChar w:fldCharType="end"/>
            </w:r>
          </w:hyperlink>
        </w:p>
        <w:p w14:paraId="40257041" w14:textId="17AAEFDE" w:rsidR="00127842" w:rsidRDefault="00127842">
          <w:pPr>
            <w:pStyle w:val="TOC4"/>
            <w:tabs>
              <w:tab w:val="right" w:pos="9350"/>
            </w:tabs>
            <w:rPr>
              <w:rFonts w:eastAsiaTheme="minorEastAsia" w:cstheme="minorBidi"/>
              <w:noProof/>
              <w:sz w:val="24"/>
              <w:szCs w:val="24"/>
              <w:lang w:val="en-NL"/>
            </w:rPr>
          </w:pPr>
          <w:hyperlink w:anchor="_Toc67318485" w:history="1">
            <w:r w:rsidRPr="00F00D54">
              <w:rPr>
                <w:rStyle w:val="Hyperlink"/>
                <w:b/>
                <w:bCs/>
                <w:noProof/>
              </w:rPr>
              <w:t>Date counts stratified by meaning</w:t>
            </w:r>
            <w:r>
              <w:rPr>
                <w:noProof/>
                <w:webHidden/>
              </w:rPr>
              <w:tab/>
            </w:r>
            <w:r>
              <w:rPr>
                <w:noProof/>
                <w:webHidden/>
              </w:rPr>
              <w:fldChar w:fldCharType="begin"/>
            </w:r>
            <w:r>
              <w:rPr>
                <w:noProof/>
                <w:webHidden/>
              </w:rPr>
              <w:instrText xml:space="preserve"> PAGEREF _Toc67318485 \h </w:instrText>
            </w:r>
            <w:r>
              <w:rPr>
                <w:noProof/>
                <w:webHidden/>
              </w:rPr>
            </w:r>
            <w:r>
              <w:rPr>
                <w:noProof/>
                <w:webHidden/>
              </w:rPr>
              <w:fldChar w:fldCharType="separate"/>
            </w:r>
            <w:r>
              <w:rPr>
                <w:noProof/>
                <w:webHidden/>
              </w:rPr>
              <w:t>88</w:t>
            </w:r>
            <w:r>
              <w:rPr>
                <w:noProof/>
                <w:webHidden/>
              </w:rPr>
              <w:fldChar w:fldCharType="end"/>
            </w:r>
          </w:hyperlink>
        </w:p>
        <w:p w14:paraId="7750347E" w14:textId="727D0D08" w:rsidR="00127842" w:rsidRDefault="00127842">
          <w:pPr>
            <w:pStyle w:val="TOC4"/>
            <w:tabs>
              <w:tab w:val="right" w:pos="9350"/>
            </w:tabs>
            <w:rPr>
              <w:rFonts w:eastAsiaTheme="minorEastAsia" w:cstheme="minorBidi"/>
              <w:noProof/>
              <w:sz w:val="24"/>
              <w:szCs w:val="24"/>
              <w:lang w:val="en-NL"/>
            </w:rPr>
          </w:pPr>
          <w:hyperlink w:anchor="_Toc67318486" w:history="1">
            <w:r w:rsidRPr="00F00D54">
              <w:rPr>
                <w:rStyle w:val="Hyperlink"/>
                <w:b/>
                <w:bCs/>
                <w:noProof/>
              </w:rPr>
              <w:t>Date counts stratified by meaning and year</w:t>
            </w:r>
            <w:r>
              <w:rPr>
                <w:noProof/>
                <w:webHidden/>
              </w:rPr>
              <w:tab/>
            </w:r>
            <w:r>
              <w:rPr>
                <w:noProof/>
                <w:webHidden/>
              </w:rPr>
              <w:fldChar w:fldCharType="begin"/>
            </w:r>
            <w:r>
              <w:rPr>
                <w:noProof/>
                <w:webHidden/>
              </w:rPr>
              <w:instrText xml:space="preserve"> PAGEREF _Toc67318486 \h </w:instrText>
            </w:r>
            <w:r>
              <w:rPr>
                <w:noProof/>
                <w:webHidden/>
              </w:rPr>
            </w:r>
            <w:r>
              <w:rPr>
                <w:noProof/>
                <w:webHidden/>
              </w:rPr>
              <w:fldChar w:fldCharType="separate"/>
            </w:r>
            <w:r>
              <w:rPr>
                <w:noProof/>
                <w:webHidden/>
              </w:rPr>
              <w:t>88</w:t>
            </w:r>
            <w:r>
              <w:rPr>
                <w:noProof/>
                <w:webHidden/>
              </w:rPr>
              <w:fldChar w:fldCharType="end"/>
            </w:r>
          </w:hyperlink>
        </w:p>
        <w:p w14:paraId="5AFABF88" w14:textId="4E62D2EF" w:rsidR="00127842" w:rsidRDefault="00127842">
          <w:pPr>
            <w:pStyle w:val="TOC2"/>
            <w:tabs>
              <w:tab w:val="left" w:pos="633"/>
              <w:tab w:val="right" w:pos="9350"/>
            </w:tabs>
            <w:rPr>
              <w:rFonts w:eastAsiaTheme="minorEastAsia" w:cstheme="minorBidi"/>
              <w:b w:val="0"/>
              <w:bCs w:val="0"/>
              <w:smallCaps w:val="0"/>
              <w:noProof/>
              <w:sz w:val="24"/>
              <w:szCs w:val="24"/>
              <w:lang w:val="en-NL"/>
            </w:rPr>
          </w:pPr>
          <w:hyperlink w:anchor="_Toc67318487" w:history="1">
            <w:r w:rsidRPr="00F00D54">
              <w:rPr>
                <w:rStyle w:val="Hyperlink"/>
                <w:noProof/>
              </w:rPr>
              <w:t>12.2</w:t>
            </w:r>
            <w:r>
              <w:rPr>
                <w:rFonts w:eastAsiaTheme="minorEastAsia" w:cstheme="minorBidi"/>
                <w:b w:val="0"/>
                <w:bCs w:val="0"/>
                <w:smallCaps w:val="0"/>
                <w:noProof/>
                <w:sz w:val="24"/>
                <w:szCs w:val="24"/>
                <w:lang w:val="en-NL"/>
              </w:rPr>
              <w:tab/>
            </w:r>
            <w:r w:rsidRPr="00F00D54">
              <w:rPr>
                <w:rStyle w:val="Hyperlink"/>
                <w:noProof/>
              </w:rPr>
              <w:t>Level 2</w:t>
            </w:r>
            <w:r>
              <w:rPr>
                <w:noProof/>
                <w:webHidden/>
              </w:rPr>
              <w:tab/>
            </w:r>
            <w:r>
              <w:rPr>
                <w:noProof/>
                <w:webHidden/>
              </w:rPr>
              <w:fldChar w:fldCharType="begin"/>
            </w:r>
            <w:r>
              <w:rPr>
                <w:noProof/>
                <w:webHidden/>
              </w:rPr>
              <w:instrText xml:space="preserve"> PAGEREF _Toc67318487 \h </w:instrText>
            </w:r>
            <w:r>
              <w:rPr>
                <w:noProof/>
                <w:webHidden/>
              </w:rPr>
            </w:r>
            <w:r>
              <w:rPr>
                <w:noProof/>
                <w:webHidden/>
              </w:rPr>
              <w:fldChar w:fldCharType="separate"/>
            </w:r>
            <w:r>
              <w:rPr>
                <w:noProof/>
                <w:webHidden/>
              </w:rPr>
              <w:t>88</w:t>
            </w:r>
            <w:r>
              <w:rPr>
                <w:noProof/>
                <w:webHidden/>
              </w:rPr>
              <w:fldChar w:fldCharType="end"/>
            </w:r>
          </w:hyperlink>
        </w:p>
        <w:p w14:paraId="6092A4B0" w14:textId="6EF0225F" w:rsidR="00127842" w:rsidRDefault="00127842">
          <w:pPr>
            <w:pStyle w:val="TOC1"/>
            <w:rPr>
              <w:rFonts w:asciiTheme="minorHAnsi" w:eastAsiaTheme="minorEastAsia" w:hAnsiTheme="minorHAnsi" w:cstheme="minorBidi"/>
              <w:b w:val="0"/>
              <w:bCs w:val="0"/>
              <w:caps w:val="0"/>
              <w:sz w:val="24"/>
              <w:szCs w:val="24"/>
              <w:u w:val="none"/>
              <w:lang w:val="en-NL"/>
            </w:rPr>
          </w:pPr>
          <w:hyperlink w:anchor="_Toc67318488" w:history="1">
            <w:r w:rsidRPr="00F00D54">
              <w:rPr>
                <w:rStyle w:val="Hyperlink"/>
              </w:rPr>
              <w:t>13</w:t>
            </w:r>
            <w:r>
              <w:rPr>
                <w:rFonts w:asciiTheme="minorHAnsi" w:eastAsiaTheme="minorEastAsia" w:hAnsiTheme="minorHAnsi" w:cstheme="minorBidi"/>
                <w:b w:val="0"/>
                <w:bCs w:val="0"/>
                <w:caps w:val="0"/>
                <w:sz w:val="24"/>
                <w:szCs w:val="24"/>
                <w:u w:val="none"/>
                <w:lang w:val="en-NL"/>
              </w:rPr>
              <w:tab/>
            </w:r>
            <w:r w:rsidRPr="00F00D54">
              <w:rPr>
                <w:rStyle w:val="Hyperlink"/>
              </w:rPr>
              <w:t>Annex 6: Mock report tables and graphics (html markdown report)</w:t>
            </w:r>
            <w:r>
              <w:rPr>
                <w:webHidden/>
              </w:rPr>
              <w:tab/>
            </w:r>
            <w:r>
              <w:rPr>
                <w:webHidden/>
              </w:rPr>
              <w:fldChar w:fldCharType="begin"/>
            </w:r>
            <w:r>
              <w:rPr>
                <w:webHidden/>
              </w:rPr>
              <w:instrText xml:space="preserve"> PAGEREF _Toc67318488 \h </w:instrText>
            </w:r>
            <w:r>
              <w:rPr>
                <w:webHidden/>
              </w:rPr>
            </w:r>
            <w:r>
              <w:rPr>
                <w:webHidden/>
              </w:rPr>
              <w:fldChar w:fldCharType="separate"/>
            </w:r>
            <w:r>
              <w:rPr>
                <w:webHidden/>
              </w:rPr>
              <w:t>88</w:t>
            </w:r>
            <w:r>
              <w:rPr>
                <w:webHidden/>
              </w:rPr>
              <w:fldChar w:fldCharType="end"/>
            </w:r>
          </w:hyperlink>
        </w:p>
        <w:p w14:paraId="74C4DD6F" w14:textId="0BFF7AEE" w:rsidR="00127842" w:rsidRDefault="00127842">
          <w:pPr>
            <w:pStyle w:val="TOC2"/>
            <w:tabs>
              <w:tab w:val="left" w:pos="633"/>
              <w:tab w:val="right" w:pos="9350"/>
            </w:tabs>
            <w:rPr>
              <w:rFonts w:eastAsiaTheme="minorEastAsia" w:cstheme="minorBidi"/>
              <w:b w:val="0"/>
              <w:bCs w:val="0"/>
              <w:smallCaps w:val="0"/>
              <w:noProof/>
              <w:sz w:val="24"/>
              <w:szCs w:val="24"/>
              <w:lang w:val="en-NL"/>
            </w:rPr>
          </w:pPr>
          <w:hyperlink w:anchor="_Toc67318489" w:history="1">
            <w:r w:rsidRPr="00F00D54">
              <w:rPr>
                <w:rStyle w:val="Hyperlink"/>
                <w:noProof/>
              </w:rPr>
              <w:t>13.1</w:t>
            </w:r>
            <w:r>
              <w:rPr>
                <w:rFonts w:eastAsiaTheme="minorEastAsia" w:cstheme="minorBidi"/>
                <w:b w:val="0"/>
                <w:bCs w:val="0"/>
                <w:smallCaps w:val="0"/>
                <w:noProof/>
                <w:sz w:val="24"/>
                <w:szCs w:val="24"/>
                <w:lang w:val="en-NL"/>
              </w:rPr>
              <w:tab/>
            </w:r>
            <w:r w:rsidRPr="00F00D54">
              <w:rPr>
                <w:rStyle w:val="Hyperlink"/>
                <w:noProof/>
              </w:rPr>
              <w:t>Level 1</w:t>
            </w:r>
            <w:r>
              <w:rPr>
                <w:noProof/>
                <w:webHidden/>
              </w:rPr>
              <w:tab/>
            </w:r>
            <w:r>
              <w:rPr>
                <w:noProof/>
                <w:webHidden/>
              </w:rPr>
              <w:fldChar w:fldCharType="begin"/>
            </w:r>
            <w:r>
              <w:rPr>
                <w:noProof/>
                <w:webHidden/>
              </w:rPr>
              <w:instrText xml:space="preserve"> PAGEREF _Toc67318489 \h </w:instrText>
            </w:r>
            <w:r>
              <w:rPr>
                <w:noProof/>
                <w:webHidden/>
              </w:rPr>
            </w:r>
            <w:r>
              <w:rPr>
                <w:noProof/>
                <w:webHidden/>
              </w:rPr>
              <w:fldChar w:fldCharType="separate"/>
            </w:r>
            <w:r>
              <w:rPr>
                <w:noProof/>
                <w:webHidden/>
              </w:rPr>
              <w:t>88</w:t>
            </w:r>
            <w:r>
              <w:rPr>
                <w:noProof/>
                <w:webHidden/>
              </w:rPr>
              <w:fldChar w:fldCharType="end"/>
            </w:r>
          </w:hyperlink>
        </w:p>
        <w:p w14:paraId="3F6FE1F0" w14:textId="65B41504" w:rsidR="00127842" w:rsidRDefault="00127842">
          <w:pPr>
            <w:pStyle w:val="TOC2"/>
            <w:tabs>
              <w:tab w:val="left" w:pos="633"/>
              <w:tab w:val="right" w:pos="9350"/>
            </w:tabs>
            <w:rPr>
              <w:rFonts w:eastAsiaTheme="minorEastAsia" w:cstheme="minorBidi"/>
              <w:b w:val="0"/>
              <w:bCs w:val="0"/>
              <w:smallCaps w:val="0"/>
              <w:noProof/>
              <w:sz w:val="24"/>
              <w:szCs w:val="24"/>
              <w:lang w:val="en-NL"/>
            </w:rPr>
          </w:pPr>
          <w:hyperlink w:anchor="_Toc67318490" w:history="1">
            <w:r w:rsidRPr="00F00D54">
              <w:rPr>
                <w:rStyle w:val="Hyperlink"/>
                <w:noProof/>
              </w:rPr>
              <w:t>13.2</w:t>
            </w:r>
            <w:r>
              <w:rPr>
                <w:rFonts w:eastAsiaTheme="minorEastAsia" w:cstheme="minorBidi"/>
                <w:b w:val="0"/>
                <w:bCs w:val="0"/>
                <w:smallCaps w:val="0"/>
                <w:noProof/>
                <w:sz w:val="24"/>
                <w:szCs w:val="24"/>
                <w:lang w:val="en-NL"/>
              </w:rPr>
              <w:tab/>
            </w:r>
            <w:r w:rsidRPr="00F00D54">
              <w:rPr>
                <w:rStyle w:val="Hyperlink"/>
                <w:noProof/>
              </w:rPr>
              <w:t xml:space="preserve"> Level 2</w:t>
            </w:r>
            <w:r>
              <w:rPr>
                <w:noProof/>
                <w:webHidden/>
              </w:rPr>
              <w:tab/>
            </w:r>
            <w:r>
              <w:rPr>
                <w:noProof/>
                <w:webHidden/>
              </w:rPr>
              <w:fldChar w:fldCharType="begin"/>
            </w:r>
            <w:r>
              <w:rPr>
                <w:noProof/>
                <w:webHidden/>
              </w:rPr>
              <w:instrText xml:space="preserve"> PAGEREF _Toc67318490 \h </w:instrText>
            </w:r>
            <w:r>
              <w:rPr>
                <w:noProof/>
                <w:webHidden/>
              </w:rPr>
            </w:r>
            <w:r>
              <w:rPr>
                <w:noProof/>
                <w:webHidden/>
              </w:rPr>
              <w:fldChar w:fldCharType="separate"/>
            </w:r>
            <w:r>
              <w:rPr>
                <w:noProof/>
                <w:webHidden/>
              </w:rPr>
              <w:t>98</w:t>
            </w:r>
            <w:r>
              <w:rPr>
                <w:noProof/>
                <w:webHidden/>
              </w:rPr>
              <w:fldChar w:fldCharType="end"/>
            </w:r>
          </w:hyperlink>
        </w:p>
        <w:p w14:paraId="0FC12383" w14:textId="423B7C58" w:rsidR="006C0B68" w:rsidRPr="00D647C6" w:rsidRDefault="00801D03">
          <w:pPr>
            <w:rPr>
              <w:caps/>
              <w:sz w:val="22"/>
              <w:szCs w:val="22"/>
              <w:u w:val="single"/>
            </w:rPr>
          </w:pPr>
          <w:r w:rsidRPr="00D647C6">
            <w:rPr>
              <w:caps/>
              <w:sz w:val="22"/>
              <w:szCs w:val="22"/>
              <w:u w:val="single"/>
            </w:rPr>
            <w:fldChar w:fldCharType="end"/>
          </w:r>
        </w:p>
      </w:sdtContent>
    </w:sdt>
    <w:p w14:paraId="71770D1D" w14:textId="51F17181" w:rsidR="00C00EBA" w:rsidRPr="00D647C6" w:rsidRDefault="00C00EBA">
      <w:pPr>
        <w:pStyle w:val="TableofFigures"/>
        <w:tabs>
          <w:tab w:val="right" w:pos="9350"/>
        </w:tabs>
        <w:rPr>
          <w:rFonts w:ascii="Times New Roman" w:hAnsi="Times New Roman"/>
          <w:b/>
          <w:bCs/>
          <w:color w:val="000000" w:themeColor="text1"/>
          <w:sz w:val="22"/>
          <w:szCs w:val="22"/>
        </w:rPr>
      </w:pPr>
      <w:r w:rsidRPr="00D647C6">
        <w:rPr>
          <w:rFonts w:ascii="Times New Roman" w:hAnsi="Times New Roman"/>
          <w:b/>
          <w:bCs/>
          <w:caps w:val="0"/>
          <w:color w:val="000000" w:themeColor="text1"/>
          <w:sz w:val="22"/>
          <w:szCs w:val="22"/>
        </w:rPr>
        <w:t>List of tables:</w:t>
      </w:r>
    </w:p>
    <w:p w14:paraId="0D04B8B5" w14:textId="77777777" w:rsidR="00C00EBA" w:rsidRPr="00D647C6" w:rsidRDefault="00C00EBA">
      <w:pPr>
        <w:pStyle w:val="TableofFigures"/>
        <w:tabs>
          <w:tab w:val="right" w:pos="9350"/>
        </w:tabs>
        <w:rPr>
          <w:rFonts w:ascii="Times New Roman" w:hAnsi="Times New Roman"/>
          <w:color w:val="000000" w:themeColor="text1"/>
          <w:sz w:val="22"/>
          <w:szCs w:val="22"/>
        </w:rPr>
      </w:pPr>
    </w:p>
    <w:p w14:paraId="76BEA90D" w14:textId="6C90E5B8" w:rsidR="00C00EBA" w:rsidRPr="00D647C6" w:rsidRDefault="00C00EBA">
      <w:pPr>
        <w:pStyle w:val="TableofFigures"/>
        <w:tabs>
          <w:tab w:val="right" w:pos="9350"/>
        </w:tabs>
        <w:rPr>
          <w:rFonts w:ascii="Times New Roman" w:eastAsiaTheme="minorEastAsia" w:hAnsi="Times New Roman"/>
          <w:caps w:val="0"/>
          <w:noProof/>
          <w:sz w:val="22"/>
          <w:szCs w:val="22"/>
        </w:rPr>
      </w:pPr>
      <w:r w:rsidRPr="00D647C6">
        <w:rPr>
          <w:rFonts w:ascii="Times New Roman" w:hAnsi="Times New Roman"/>
          <w:color w:val="000000" w:themeColor="text1"/>
          <w:sz w:val="22"/>
          <w:szCs w:val="22"/>
        </w:rPr>
        <w:fldChar w:fldCharType="begin"/>
      </w:r>
      <w:r w:rsidRPr="00D647C6">
        <w:rPr>
          <w:rFonts w:ascii="Times New Roman" w:hAnsi="Times New Roman"/>
          <w:color w:val="000000" w:themeColor="text1"/>
          <w:sz w:val="22"/>
          <w:szCs w:val="22"/>
        </w:rPr>
        <w:instrText xml:space="preserve"> TOC \h \z \c "Table" </w:instrText>
      </w:r>
      <w:r w:rsidRPr="00D647C6">
        <w:rPr>
          <w:rFonts w:ascii="Times New Roman" w:hAnsi="Times New Roman"/>
          <w:color w:val="000000" w:themeColor="text1"/>
          <w:sz w:val="22"/>
          <w:szCs w:val="22"/>
        </w:rPr>
        <w:fldChar w:fldCharType="separate"/>
      </w:r>
      <w:hyperlink w:anchor="_Toc66086552" w:history="1">
        <w:r w:rsidRPr="00D647C6">
          <w:rPr>
            <w:rStyle w:val="Hyperlink"/>
            <w:rFonts w:ascii="Times New Roman" w:hAnsi="Times New Roman"/>
            <w:caps w:val="0"/>
            <w:noProof/>
            <w:sz w:val="22"/>
            <w:szCs w:val="22"/>
          </w:rPr>
          <w:t>Table 1. Data sources included in the data characterization</w:t>
        </w:r>
        <w:r w:rsidRPr="00D647C6">
          <w:rPr>
            <w:rFonts w:ascii="Times New Roman" w:hAnsi="Times New Roman"/>
            <w:noProof/>
            <w:webHidden/>
            <w:sz w:val="22"/>
            <w:szCs w:val="22"/>
          </w:rPr>
          <w:tab/>
        </w:r>
        <w:r w:rsidRPr="00D647C6">
          <w:rPr>
            <w:rFonts w:ascii="Times New Roman" w:hAnsi="Times New Roman"/>
            <w:noProof/>
            <w:webHidden/>
            <w:sz w:val="22"/>
            <w:szCs w:val="22"/>
          </w:rPr>
          <w:fldChar w:fldCharType="begin"/>
        </w:r>
        <w:r w:rsidRPr="00D647C6">
          <w:rPr>
            <w:rFonts w:ascii="Times New Roman" w:hAnsi="Times New Roman"/>
            <w:noProof/>
            <w:webHidden/>
            <w:sz w:val="22"/>
            <w:szCs w:val="22"/>
          </w:rPr>
          <w:instrText xml:space="preserve"> PAGEREF _Toc66086552 \h </w:instrText>
        </w:r>
        <w:r w:rsidRPr="00D647C6">
          <w:rPr>
            <w:rFonts w:ascii="Times New Roman" w:hAnsi="Times New Roman"/>
            <w:noProof/>
            <w:webHidden/>
            <w:sz w:val="22"/>
            <w:szCs w:val="22"/>
          </w:rPr>
        </w:r>
        <w:r w:rsidRPr="00D647C6">
          <w:rPr>
            <w:rFonts w:ascii="Times New Roman" w:hAnsi="Times New Roman"/>
            <w:noProof/>
            <w:webHidden/>
            <w:sz w:val="22"/>
            <w:szCs w:val="22"/>
          </w:rPr>
          <w:fldChar w:fldCharType="separate"/>
        </w:r>
        <w:r w:rsidRPr="00D647C6">
          <w:rPr>
            <w:rFonts w:ascii="Times New Roman" w:hAnsi="Times New Roman"/>
            <w:noProof/>
            <w:webHidden/>
            <w:sz w:val="22"/>
            <w:szCs w:val="22"/>
          </w:rPr>
          <w:t>10</w:t>
        </w:r>
        <w:r w:rsidRPr="00D647C6">
          <w:rPr>
            <w:rFonts w:ascii="Times New Roman" w:hAnsi="Times New Roman"/>
            <w:noProof/>
            <w:webHidden/>
            <w:sz w:val="22"/>
            <w:szCs w:val="22"/>
          </w:rPr>
          <w:fldChar w:fldCharType="end"/>
        </w:r>
      </w:hyperlink>
    </w:p>
    <w:p w14:paraId="0B684053" w14:textId="62F9559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3" w:history="1">
        <w:r w:rsidR="00C00EBA" w:rsidRPr="00D647C6">
          <w:rPr>
            <w:rStyle w:val="Hyperlink"/>
            <w:rFonts w:ascii="Times New Roman" w:hAnsi="Times New Roman"/>
            <w:caps w:val="0"/>
            <w:noProof/>
            <w:sz w:val="22"/>
            <w:szCs w:val="22"/>
          </w:rPr>
          <w:t>Table 2. METDATA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_Toc66086553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28</w:t>
        </w:r>
        <w:r w:rsidR="00C00EBA" w:rsidRPr="00D647C6">
          <w:rPr>
            <w:rFonts w:ascii="Times New Roman" w:hAnsi="Times New Roman"/>
            <w:noProof/>
            <w:webHidden/>
            <w:sz w:val="22"/>
            <w:szCs w:val="22"/>
          </w:rPr>
          <w:fldChar w:fldCharType="end"/>
        </w:r>
      </w:hyperlink>
    </w:p>
    <w:p w14:paraId="39787982" w14:textId="6C8B549D"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4" w:history="1">
        <w:r w:rsidR="00C00EBA" w:rsidRPr="00D647C6">
          <w:rPr>
            <w:rStyle w:val="Hyperlink"/>
            <w:rFonts w:ascii="Times New Roman" w:hAnsi="Times New Roman"/>
            <w:caps w:val="0"/>
            <w:noProof/>
            <w:sz w:val="22"/>
            <w:szCs w:val="22"/>
          </w:rPr>
          <w:t>Table 3. CDM_SOURCE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_Toc66086554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35</w:t>
        </w:r>
        <w:r w:rsidR="00C00EBA" w:rsidRPr="00D647C6">
          <w:rPr>
            <w:rFonts w:ascii="Times New Roman" w:hAnsi="Times New Roman"/>
            <w:noProof/>
            <w:webHidden/>
            <w:sz w:val="22"/>
            <w:szCs w:val="22"/>
          </w:rPr>
          <w:fldChar w:fldCharType="end"/>
        </w:r>
      </w:hyperlink>
    </w:p>
    <w:p w14:paraId="5DDA4365" w14:textId="6761DC78"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5" w:history="1">
        <w:r w:rsidR="00C00EBA" w:rsidRPr="00D647C6">
          <w:rPr>
            <w:rStyle w:val="Hyperlink"/>
            <w:rFonts w:ascii="Times New Roman" w:hAnsi="Times New Roman"/>
            <w:caps w:val="0"/>
            <w:noProof/>
            <w:sz w:val="22"/>
            <w:szCs w:val="22"/>
          </w:rPr>
          <w:t>Table 4. INSTANCE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_Toc66086555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36</w:t>
        </w:r>
        <w:r w:rsidR="00C00EBA" w:rsidRPr="00D647C6">
          <w:rPr>
            <w:rFonts w:ascii="Times New Roman" w:hAnsi="Times New Roman"/>
            <w:noProof/>
            <w:webHidden/>
            <w:sz w:val="22"/>
            <w:szCs w:val="22"/>
          </w:rPr>
          <w:fldChar w:fldCharType="end"/>
        </w:r>
      </w:hyperlink>
    </w:p>
    <w:p w14:paraId="19586B5C" w14:textId="643D7439"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6" w:history="1">
        <w:r w:rsidR="00C00EBA" w:rsidRPr="00D647C6">
          <w:rPr>
            <w:rStyle w:val="Hyperlink"/>
            <w:rFonts w:ascii="Times New Roman" w:hAnsi="Times New Roman"/>
            <w:caps w:val="0"/>
            <w:noProof/>
            <w:sz w:val="22"/>
            <w:szCs w:val="22"/>
          </w:rPr>
          <w:t>Table 5. VISIT_OCCURRENCE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_Toc66086556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39</w:t>
        </w:r>
        <w:r w:rsidR="00C00EBA" w:rsidRPr="00D647C6">
          <w:rPr>
            <w:rFonts w:ascii="Times New Roman" w:hAnsi="Times New Roman"/>
            <w:noProof/>
            <w:webHidden/>
            <w:sz w:val="22"/>
            <w:szCs w:val="22"/>
          </w:rPr>
          <w:fldChar w:fldCharType="end"/>
        </w:r>
      </w:hyperlink>
    </w:p>
    <w:p w14:paraId="701B70F3" w14:textId="0F3823D8"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7" w:history="1">
        <w:r w:rsidR="00C00EBA" w:rsidRPr="00D647C6">
          <w:rPr>
            <w:rStyle w:val="Hyperlink"/>
            <w:rFonts w:ascii="Times New Roman" w:hAnsi="Times New Roman"/>
            <w:caps w:val="0"/>
            <w:noProof/>
            <w:sz w:val="22"/>
            <w:szCs w:val="22"/>
          </w:rPr>
          <w:t>Table 6. EVENTS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_Toc66086557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42</w:t>
        </w:r>
        <w:r w:rsidR="00C00EBA" w:rsidRPr="00D647C6">
          <w:rPr>
            <w:rFonts w:ascii="Times New Roman" w:hAnsi="Times New Roman"/>
            <w:noProof/>
            <w:webHidden/>
            <w:sz w:val="22"/>
            <w:szCs w:val="22"/>
          </w:rPr>
          <w:fldChar w:fldCharType="end"/>
        </w:r>
      </w:hyperlink>
    </w:p>
    <w:p w14:paraId="67C913E2" w14:textId="37D2C0C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8" w:history="1">
        <w:r w:rsidR="00C00EBA" w:rsidRPr="00D647C6">
          <w:rPr>
            <w:rStyle w:val="Hyperlink"/>
            <w:rFonts w:ascii="Times New Roman" w:hAnsi="Times New Roman"/>
            <w:caps w:val="0"/>
            <w:noProof/>
            <w:sz w:val="22"/>
            <w:szCs w:val="22"/>
          </w:rPr>
          <w:t>Table 7. MEDICINES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_Toc66086558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47</w:t>
        </w:r>
        <w:r w:rsidR="00C00EBA" w:rsidRPr="00D647C6">
          <w:rPr>
            <w:rFonts w:ascii="Times New Roman" w:hAnsi="Times New Roman"/>
            <w:noProof/>
            <w:webHidden/>
            <w:sz w:val="22"/>
            <w:szCs w:val="22"/>
          </w:rPr>
          <w:fldChar w:fldCharType="end"/>
        </w:r>
      </w:hyperlink>
    </w:p>
    <w:p w14:paraId="280CBDD0" w14:textId="6021C467"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59" w:history="1">
        <w:r w:rsidR="00C00EBA" w:rsidRPr="00D647C6">
          <w:rPr>
            <w:rStyle w:val="Hyperlink"/>
            <w:rFonts w:ascii="Times New Roman" w:hAnsi="Times New Roman"/>
            <w:caps w:val="0"/>
            <w:noProof/>
            <w:sz w:val="22"/>
            <w:szCs w:val="22"/>
          </w:rPr>
          <w:t>Table 8. PROCEDURES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_Toc66086559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49</w:t>
        </w:r>
        <w:r w:rsidR="00C00EBA" w:rsidRPr="00D647C6">
          <w:rPr>
            <w:rFonts w:ascii="Times New Roman" w:hAnsi="Times New Roman"/>
            <w:noProof/>
            <w:webHidden/>
            <w:sz w:val="22"/>
            <w:szCs w:val="22"/>
          </w:rPr>
          <w:fldChar w:fldCharType="end"/>
        </w:r>
      </w:hyperlink>
    </w:p>
    <w:p w14:paraId="0BDA9FF2" w14:textId="024E62EA"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0" w:history="1">
        <w:r w:rsidR="00C00EBA" w:rsidRPr="00D647C6">
          <w:rPr>
            <w:rStyle w:val="Hyperlink"/>
            <w:rFonts w:ascii="Times New Roman" w:hAnsi="Times New Roman"/>
            <w:caps w:val="0"/>
            <w:noProof/>
            <w:sz w:val="22"/>
            <w:szCs w:val="22"/>
          </w:rPr>
          <w:t>Table 9. VACCINES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_Toc66086560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52</w:t>
        </w:r>
        <w:r w:rsidR="00C00EBA" w:rsidRPr="00D647C6">
          <w:rPr>
            <w:rFonts w:ascii="Times New Roman" w:hAnsi="Times New Roman"/>
            <w:noProof/>
            <w:webHidden/>
            <w:sz w:val="22"/>
            <w:szCs w:val="22"/>
          </w:rPr>
          <w:fldChar w:fldCharType="end"/>
        </w:r>
      </w:hyperlink>
    </w:p>
    <w:p w14:paraId="5D36B00C" w14:textId="41E7021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1" w:history="1">
        <w:r w:rsidR="00C00EBA" w:rsidRPr="00D647C6">
          <w:rPr>
            <w:rStyle w:val="Hyperlink"/>
            <w:rFonts w:ascii="Times New Roman" w:hAnsi="Times New Roman"/>
            <w:caps w:val="0"/>
            <w:noProof/>
            <w:sz w:val="22"/>
            <w:szCs w:val="22"/>
          </w:rPr>
          <w:t>Table 10. MEDICAL_OBSERVATIONS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_Toc66086561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56</w:t>
        </w:r>
        <w:r w:rsidR="00C00EBA" w:rsidRPr="00D647C6">
          <w:rPr>
            <w:rFonts w:ascii="Times New Roman" w:hAnsi="Times New Roman"/>
            <w:noProof/>
            <w:webHidden/>
            <w:sz w:val="22"/>
            <w:szCs w:val="22"/>
          </w:rPr>
          <w:fldChar w:fldCharType="end"/>
        </w:r>
      </w:hyperlink>
    </w:p>
    <w:p w14:paraId="160CB1DA" w14:textId="1E182960"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2" w:history="1">
        <w:r w:rsidR="00C00EBA" w:rsidRPr="00D647C6">
          <w:rPr>
            <w:rStyle w:val="Hyperlink"/>
            <w:rFonts w:ascii="Times New Roman" w:hAnsi="Times New Roman"/>
            <w:caps w:val="0"/>
            <w:noProof/>
            <w:sz w:val="22"/>
            <w:szCs w:val="22"/>
          </w:rPr>
          <w:t>Table 11. SURVEY_ID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_Toc66086562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59</w:t>
        </w:r>
        <w:r w:rsidR="00C00EBA" w:rsidRPr="00D647C6">
          <w:rPr>
            <w:rFonts w:ascii="Times New Roman" w:hAnsi="Times New Roman"/>
            <w:noProof/>
            <w:webHidden/>
            <w:sz w:val="22"/>
            <w:szCs w:val="22"/>
          </w:rPr>
          <w:fldChar w:fldCharType="end"/>
        </w:r>
      </w:hyperlink>
    </w:p>
    <w:p w14:paraId="000FA47B" w14:textId="72EA48D3"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3" w:history="1">
        <w:r w:rsidR="00C00EBA" w:rsidRPr="00D647C6">
          <w:rPr>
            <w:rStyle w:val="Hyperlink"/>
            <w:rFonts w:ascii="Times New Roman" w:hAnsi="Times New Roman"/>
            <w:caps w:val="0"/>
            <w:noProof/>
            <w:sz w:val="22"/>
            <w:szCs w:val="22"/>
          </w:rPr>
          <w:t>Table 12. SURVEY_OBSERVATIONS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_Toc66086563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62</w:t>
        </w:r>
        <w:r w:rsidR="00C00EBA" w:rsidRPr="00D647C6">
          <w:rPr>
            <w:rFonts w:ascii="Times New Roman" w:hAnsi="Times New Roman"/>
            <w:noProof/>
            <w:webHidden/>
            <w:sz w:val="22"/>
            <w:szCs w:val="22"/>
          </w:rPr>
          <w:fldChar w:fldCharType="end"/>
        </w:r>
      </w:hyperlink>
    </w:p>
    <w:p w14:paraId="7325C392" w14:textId="5EDD7E9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4" w:history="1">
        <w:r w:rsidR="00C00EBA" w:rsidRPr="00D647C6">
          <w:rPr>
            <w:rStyle w:val="Hyperlink"/>
            <w:rFonts w:ascii="Times New Roman" w:hAnsi="Times New Roman"/>
            <w:caps w:val="0"/>
            <w:noProof/>
            <w:sz w:val="22"/>
            <w:szCs w:val="22"/>
          </w:rPr>
          <w:t>Table 13. PERSONS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_Toc66086564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64</w:t>
        </w:r>
        <w:r w:rsidR="00C00EBA" w:rsidRPr="00D647C6">
          <w:rPr>
            <w:rFonts w:ascii="Times New Roman" w:hAnsi="Times New Roman"/>
            <w:noProof/>
            <w:webHidden/>
            <w:sz w:val="22"/>
            <w:szCs w:val="22"/>
          </w:rPr>
          <w:fldChar w:fldCharType="end"/>
        </w:r>
      </w:hyperlink>
    </w:p>
    <w:p w14:paraId="0ACC9D6C" w14:textId="42366F01"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5" w:history="1">
        <w:r w:rsidR="00C00EBA" w:rsidRPr="00D647C6">
          <w:rPr>
            <w:rStyle w:val="Hyperlink"/>
            <w:rFonts w:ascii="Times New Roman" w:hAnsi="Times New Roman"/>
            <w:caps w:val="0"/>
            <w:noProof/>
            <w:sz w:val="22"/>
            <w:szCs w:val="22"/>
          </w:rPr>
          <w:t>Table 14. OBSERVATION_PERIODS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_Toc66086565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66</w:t>
        </w:r>
        <w:r w:rsidR="00C00EBA" w:rsidRPr="00D647C6">
          <w:rPr>
            <w:rFonts w:ascii="Times New Roman" w:hAnsi="Times New Roman"/>
            <w:noProof/>
            <w:webHidden/>
            <w:sz w:val="22"/>
            <w:szCs w:val="22"/>
          </w:rPr>
          <w:fldChar w:fldCharType="end"/>
        </w:r>
      </w:hyperlink>
    </w:p>
    <w:p w14:paraId="66BFF034" w14:textId="20BBEFF8"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6" w:history="1">
        <w:r w:rsidR="00C00EBA" w:rsidRPr="00D647C6">
          <w:rPr>
            <w:rStyle w:val="Hyperlink"/>
            <w:rFonts w:ascii="Times New Roman" w:hAnsi="Times New Roman"/>
            <w:caps w:val="0"/>
            <w:noProof/>
            <w:sz w:val="22"/>
            <w:szCs w:val="22"/>
          </w:rPr>
          <w:t>Table 15. PERSON_RELATIONSHIPS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_Toc66086566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68</w:t>
        </w:r>
        <w:r w:rsidR="00C00EBA" w:rsidRPr="00D647C6">
          <w:rPr>
            <w:rFonts w:ascii="Times New Roman" w:hAnsi="Times New Roman"/>
            <w:noProof/>
            <w:webHidden/>
            <w:sz w:val="22"/>
            <w:szCs w:val="22"/>
          </w:rPr>
          <w:fldChar w:fldCharType="end"/>
        </w:r>
      </w:hyperlink>
    </w:p>
    <w:p w14:paraId="6C6EEF07" w14:textId="5B595E87"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567" w:history="1">
        <w:r w:rsidR="00C00EBA" w:rsidRPr="00D647C6">
          <w:rPr>
            <w:rStyle w:val="Hyperlink"/>
            <w:rFonts w:ascii="Times New Roman" w:hAnsi="Times New Roman"/>
            <w:caps w:val="0"/>
            <w:noProof/>
            <w:sz w:val="22"/>
            <w:szCs w:val="22"/>
          </w:rPr>
          <w:t>Table 16. PRODUCTS table</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_Toc66086567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70</w:t>
        </w:r>
        <w:r w:rsidR="00C00EBA" w:rsidRPr="00D647C6">
          <w:rPr>
            <w:rFonts w:ascii="Times New Roman" w:hAnsi="Times New Roman"/>
            <w:noProof/>
            <w:webHidden/>
            <w:sz w:val="22"/>
            <w:szCs w:val="22"/>
          </w:rPr>
          <w:fldChar w:fldCharType="end"/>
        </w:r>
      </w:hyperlink>
    </w:p>
    <w:p w14:paraId="7D60B4B6" w14:textId="75A255FE" w:rsidR="00C73D81" w:rsidRPr="00D647C6" w:rsidRDefault="00C00EBA">
      <w:pPr>
        <w:rPr>
          <w:color w:val="000000" w:themeColor="text1"/>
          <w:sz w:val="22"/>
          <w:szCs w:val="22"/>
        </w:rPr>
      </w:pPr>
      <w:r w:rsidRPr="00D647C6">
        <w:rPr>
          <w:color w:val="000000" w:themeColor="text1"/>
          <w:sz w:val="22"/>
          <w:szCs w:val="22"/>
        </w:rPr>
        <w:fldChar w:fldCharType="end"/>
      </w:r>
    </w:p>
    <w:p w14:paraId="6FC9DC58" w14:textId="10F8F015" w:rsidR="00C00EBA" w:rsidRPr="00D647C6" w:rsidRDefault="00C00EBA">
      <w:pPr>
        <w:rPr>
          <w:b/>
          <w:bCs/>
          <w:color w:val="000000" w:themeColor="text1"/>
          <w:sz w:val="22"/>
          <w:szCs w:val="22"/>
        </w:rPr>
      </w:pPr>
      <w:r w:rsidRPr="00D647C6">
        <w:rPr>
          <w:b/>
          <w:bCs/>
          <w:color w:val="000000" w:themeColor="text1"/>
          <w:sz w:val="22"/>
          <w:szCs w:val="22"/>
        </w:rPr>
        <w:t>List of figures:</w:t>
      </w:r>
    </w:p>
    <w:p w14:paraId="391F1FE2" w14:textId="21939A3E" w:rsidR="00C00EBA" w:rsidRPr="00D647C6" w:rsidRDefault="00C00EBA">
      <w:pPr>
        <w:rPr>
          <w:color w:val="000000" w:themeColor="text1"/>
          <w:sz w:val="22"/>
          <w:szCs w:val="22"/>
        </w:rPr>
      </w:pPr>
    </w:p>
    <w:p w14:paraId="761733AC" w14:textId="6F2E210C" w:rsidR="00C00EBA" w:rsidRPr="00D647C6" w:rsidRDefault="00C00EBA">
      <w:pPr>
        <w:pStyle w:val="TableofFigures"/>
        <w:tabs>
          <w:tab w:val="right" w:pos="9350"/>
        </w:tabs>
        <w:rPr>
          <w:rFonts w:ascii="Times New Roman" w:eastAsiaTheme="minorEastAsia" w:hAnsi="Times New Roman"/>
          <w:caps w:val="0"/>
          <w:noProof/>
          <w:sz w:val="22"/>
          <w:szCs w:val="22"/>
        </w:rPr>
      </w:pPr>
      <w:r w:rsidRPr="00D647C6">
        <w:rPr>
          <w:rFonts w:ascii="Times New Roman" w:hAnsi="Times New Roman"/>
          <w:color w:val="000000" w:themeColor="text1"/>
          <w:sz w:val="22"/>
          <w:szCs w:val="22"/>
        </w:rPr>
        <w:fldChar w:fldCharType="begin"/>
      </w:r>
      <w:r w:rsidRPr="00D647C6">
        <w:rPr>
          <w:rFonts w:ascii="Times New Roman" w:hAnsi="Times New Roman"/>
          <w:color w:val="000000" w:themeColor="text1"/>
          <w:sz w:val="22"/>
          <w:szCs w:val="22"/>
        </w:rPr>
        <w:instrText xml:space="preserve"> TOC \h \z \c "Figure" </w:instrText>
      </w:r>
      <w:r w:rsidRPr="00D647C6">
        <w:rPr>
          <w:rFonts w:ascii="Times New Roman" w:hAnsi="Times New Roman"/>
          <w:color w:val="000000" w:themeColor="text1"/>
          <w:sz w:val="22"/>
          <w:szCs w:val="22"/>
        </w:rPr>
        <w:fldChar w:fldCharType="separate"/>
      </w:r>
      <w:hyperlink w:anchor="_Toc66086830" w:history="1">
        <w:r w:rsidRPr="00D647C6">
          <w:rPr>
            <w:rStyle w:val="Hyperlink"/>
            <w:rFonts w:ascii="Times New Roman" w:hAnsi="Times New Roman"/>
            <w:caps w:val="0"/>
            <w:noProof/>
            <w:sz w:val="22"/>
            <w:szCs w:val="22"/>
          </w:rPr>
          <w:t>Figure 1. Steps from original data to results (per database)</w:t>
        </w:r>
        <w:r w:rsidRPr="00D647C6">
          <w:rPr>
            <w:rFonts w:ascii="Times New Roman" w:hAnsi="Times New Roman"/>
            <w:noProof/>
            <w:webHidden/>
            <w:sz w:val="22"/>
            <w:szCs w:val="22"/>
          </w:rPr>
          <w:tab/>
        </w:r>
        <w:r w:rsidRPr="00D647C6">
          <w:rPr>
            <w:rFonts w:ascii="Times New Roman" w:hAnsi="Times New Roman"/>
            <w:noProof/>
            <w:webHidden/>
            <w:sz w:val="22"/>
            <w:szCs w:val="22"/>
          </w:rPr>
          <w:fldChar w:fldCharType="begin"/>
        </w:r>
        <w:r w:rsidRPr="00D647C6">
          <w:rPr>
            <w:rFonts w:ascii="Times New Roman" w:hAnsi="Times New Roman"/>
            <w:noProof/>
            <w:webHidden/>
            <w:sz w:val="22"/>
            <w:szCs w:val="22"/>
          </w:rPr>
          <w:instrText xml:space="preserve"> PAGEREF _Toc66086830 \h </w:instrText>
        </w:r>
        <w:r w:rsidRPr="00D647C6">
          <w:rPr>
            <w:rFonts w:ascii="Times New Roman" w:hAnsi="Times New Roman"/>
            <w:noProof/>
            <w:webHidden/>
            <w:sz w:val="22"/>
            <w:szCs w:val="22"/>
          </w:rPr>
        </w:r>
        <w:r w:rsidRPr="00D647C6">
          <w:rPr>
            <w:rFonts w:ascii="Times New Roman" w:hAnsi="Times New Roman"/>
            <w:noProof/>
            <w:webHidden/>
            <w:sz w:val="22"/>
            <w:szCs w:val="22"/>
          </w:rPr>
          <w:fldChar w:fldCharType="separate"/>
        </w:r>
        <w:r w:rsidRPr="00D647C6">
          <w:rPr>
            <w:rFonts w:ascii="Times New Roman" w:hAnsi="Times New Roman"/>
            <w:noProof/>
            <w:webHidden/>
            <w:sz w:val="22"/>
            <w:szCs w:val="22"/>
          </w:rPr>
          <w:t>11</w:t>
        </w:r>
        <w:r w:rsidRPr="00D647C6">
          <w:rPr>
            <w:rFonts w:ascii="Times New Roman" w:hAnsi="Times New Roman"/>
            <w:noProof/>
            <w:webHidden/>
            <w:sz w:val="22"/>
            <w:szCs w:val="22"/>
          </w:rPr>
          <w:fldChar w:fldCharType="end"/>
        </w:r>
      </w:hyperlink>
    </w:p>
    <w:p w14:paraId="73263542" w14:textId="6151DF4E"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1" w:history="1">
        <w:r w:rsidR="00C00EBA" w:rsidRPr="00D647C6">
          <w:rPr>
            <w:rStyle w:val="Hyperlink"/>
            <w:rFonts w:ascii="Times New Roman" w:hAnsi="Times New Roman"/>
            <w:caps w:val="0"/>
            <w:noProof/>
            <w:sz w:val="22"/>
            <w:szCs w:val="22"/>
          </w:rPr>
          <w:t>Figure 2. Steps of the data processing step between original data and the analytical dataset</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_Toc66086831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11</w:t>
        </w:r>
        <w:r w:rsidR="00C00EBA" w:rsidRPr="00D647C6">
          <w:rPr>
            <w:rFonts w:ascii="Times New Roman" w:hAnsi="Times New Roman"/>
            <w:noProof/>
            <w:webHidden/>
            <w:sz w:val="22"/>
            <w:szCs w:val="22"/>
          </w:rPr>
          <w:fldChar w:fldCharType="end"/>
        </w:r>
      </w:hyperlink>
    </w:p>
    <w:p w14:paraId="1BD614D9" w14:textId="0172A0DD"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2" w:history="1">
        <w:r w:rsidR="00C00EBA" w:rsidRPr="00D647C6">
          <w:rPr>
            <w:rStyle w:val="Hyperlink"/>
            <w:rFonts w:ascii="Times New Roman" w:hAnsi="Times New Roman"/>
            <w:caps w:val="0"/>
            <w:noProof/>
            <w:sz w:val="22"/>
            <w:szCs w:val="22"/>
          </w:rPr>
          <w:t>Figure 3. Data management plan</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_Toc66086832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14</w:t>
        </w:r>
        <w:r w:rsidR="00C00EBA" w:rsidRPr="00D647C6">
          <w:rPr>
            <w:rFonts w:ascii="Times New Roman" w:hAnsi="Times New Roman"/>
            <w:noProof/>
            <w:webHidden/>
            <w:sz w:val="22"/>
            <w:szCs w:val="22"/>
          </w:rPr>
          <w:fldChar w:fldCharType="end"/>
        </w:r>
      </w:hyperlink>
    </w:p>
    <w:p w14:paraId="7EEA83A6" w14:textId="7792B7A9"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3" w:history="1">
        <w:r w:rsidR="00C00EBA" w:rsidRPr="00D647C6">
          <w:rPr>
            <w:rStyle w:val="Hyperlink"/>
            <w:rFonts w:ascii="Times New Roman" w:hAnsi="Times New Roman"/>
            <w:caps w:val="0"/>
            <w:noProof/>
            <w:sz w:val="22"/>
            <w:szCs w:val="22"/>
          </w:rPr>
          <w:t>Figure 4. Schematic representation of the conception cdmv2.0</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_Toc66086833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17</w:t>
        </w:r>
        <w:r w:rsidR="00C00EBA" w:rsidRPr="00D647C6">
          <w:rPr>
            <w:rFonts w:ascii="Times New Roman" w:hAnsi="Times New Roman"/>
            <w:noProof/>
            <w:webHidden/>
            <w:sz w:val="22"/>
            <w:szCs w:val="22"/>
          </w:rPr>
          <w:fldChar w:fldCharType="end"/>
        </w:r>
      </w:hyperlink>
    </w:p>
    <w:p w14:paraId="05C967B3" w14:textId="6CFF43E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4" w:history="1">
        <w:r w:rsidR="00C00EBA" w:rsidRPr="00D647C6">
          <w:rPr>
            <w:rStyle w:val="Hyperlink"/>
            <w:rFonts w:ascii="Times New Roman" w:hAnsi="Times New Roman"/>
            <w:caps w:val="0"/>
            <w:noProof/>
            <w:sz w:val="22"/>
            <w:szCs w:val="22"/>
          </w:rPr>
          <w:t>Figure 5. Scheme of level 1 checks</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_Toc66086834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26</w:t>
        </w:r>
        <w:r w:rsidR="00C00EBA" w:rsidRPr="00D647C6">
          <w:rPr>
            <w:rFonts w:ascii="Times New Roman" w:hAnsi="Times New Roman"/>
            <w:noProof/>
            <w:webHidden/>
            <w:sz w:val="22"/>
            <w:szCs w:val="22"/>
          </w:rPr>
          <w:fldChar w:fldCharType="end"/>
        </w:r>
      </w:hyperlink>
    </w:p>
    <w:p w14:paraId="1A9C0330" w14:textId="4FE78AE8"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5" w:history="1">
        <w:r w:rsidR="00C00EBA" w:rsidRPr="00D647C6">
          <w:rPr>
            <w:rStyle w:val="Hyperlink"/>
            <w:rFonts w:ascii="Times New Roman" w:hAnsi="Times New Roman"/>
            <w:caps w:val="0"/>
            <w:noProof/>
            <w:sz w:val="22"/>
            <w:szCs w:val="22"/>
          </w:rPr>
          <w:t>Figure 6. Data quality workflow</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_Toc66086835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27</w:t>
        </w:r>
        <w:r w:rsidR="00C00EBA" w:rsidRPr="00D647C6">
          <w:rPr>
            <w:rFonts w:ascii="Times New Roman" w:hAnsi="Times New Roman"/>
            <w:noProof/>
            <w:webHidden/>
            <w:sz w:val="22"/>
            <w:szCs w:val="22"/>
          </w:rPr>
          <w:fldChar w:fldCharType="end"/>
        </w:r>
      </w:hyperlink>
    </w:p>
    <w:p w14:paraId="6E331503" w14:textId="25848C25"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36" w:history="1">
        <w:r w:rsidR="00C00EBA" w:rsidRPr="00D647C6">
          <w:rPr>
            <w:rStyle w:val="Hyperlink"/>
            <w:rFonts w:ascii="Times New Roman" w:hAnsi="Times New Roman"/>
            <w:caps w:val="0"/>
            <w:noProof/>
            <w:sz w:val="22"/>
            <w:szCs w:val="22"/>
          </w:rPr>
          <w:t>Figure 7. Decision tree example of how each table is verified in step 1 to 3 of level 1 checks (preliminary checks)</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_Toc66086836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31</w:t>
        </w:r>
        <w:r w:rsidR="00C00EBA" w:rsidRPr="00D647C6">
          <w:rPr>
            <w:rFonts w:ascii="Times New Roman" w:hAnsi="Times New Roman"/>
            <w:noProof/>
            <w:webHidden/>
            <w:sz w:val="22"/>
            <w:szCs w:val="22"/>
          </w:rPr>
          <w:fldChar w:fldCharType="end"/>
        </w:r>
      </w:hyperlink>
    </w:p>
    <w:p w14:paraId="3690F16C" w14:textId="1860FA3E" w:rsidR="00C00EBA" w:rsidRPr="00D647C6" w:rsidRDefault="00C00EBA">
      <w:pPr>
        <w:rPr>
          <w:color w:val="000000" w:themeColor="text1"/>
          <w:sz w:val="22"/>
          <w:szCs w:val="22"/>
        </w:rPr>
      </w:pPr>
      <w:r w:rsidRPr="00D647C6">
        <w:rPr>
          <w:color w:val="000000" w:themeColor="text1"/>
          <w:sz w:val="22"/>
          <w:szCs w:val="22"/>
        </w:rPr>
        <w:fldChar w:fldCharType="end"/>
      </w:r>
    </w:p>
    <w:p w14:paraId="5B6CC86E" w14:textId="747B8B90" w:rsidR="00C00EBA" w:rsidRPr="00D647C6" w:rsidRDefault="00C00EBA">
      <w:pPr>
        <w:rPr>
          <w:b/>
          <w:bCs/>
          <w:color w:val="000000" w:themeColor="text1"/>
          <w:sz w:val="22"/>
          <w:szCs w:val="22"/>
        </w:rPr>
      </w:pPr>
      <w:r w:rsidRPr="00D647C6">
        <w:rPr>
          <w:b/>
          <w:bCs/>
          <w:color w:val="000000" w:themeColor="text1"/>
          <w:sz w:val="22"/>
          <w:szCs w:val="22"/>
        </w:rPr>
        <w:t>List of boxes:</w:t>
      </w:r>
    </w:p>
    <w:p w14:paraId="42A61BD5" w14:textId="76DD1181" w:rsidR="00C00EBA" w:rsidRPr="00D647C6" w:rsidRDefault="00C00EBA">
      <w:pPr>
        <w:rPr>
          <w:color w:val="000000" w:themeColor="text1"/>
          <w:sz w:val="22"/>
          <w:szCs w:val="22"/>
        </w:rPr>
      </w:pPr>
    </w:p>
    <w:p w14:paraId="14B2E852" w14:textId="5059472D" w:rsidR="00C00EBA" w:rsidRPr="00D647C6" w:rsidRDefault="00C00EBA">
      <w:pPr>
        <w:pStyle w:val="TableofFigures"/>
        <w:tabs>
          <w:tab w:val="right" w:pos="9350"/>
        </w:tabs>
        <w:rPr>
          <w:rFonts w:ascii="Times New Roman" w:eastAsiaTheme="minorEastAsia" w:hAnsi="Times New Roman"/>
          <w:caps w:val="0"/>
          <w:noProof/>
          <w:sz w:val="22"/>
          <w:szCs w:val="22"/>
        </w:rPr>
      </w:pPr>
      <w:r w:rsidRPr="00D647C6">
        <w:rPr>
          <w:rFonts w:ascii="Times New Roman" w:hAnsi="Times New Roman"/>
          <w:color w:val="000000" w:themeColor="text1"/>
          <w:sz w:val="22"/>
          <w:szCs w:val="22"/>
        </w:rPr>
        <w:fldChar w:fldCharType="begin"/>
      </w:r>
      <w:r w:rsidRPr="00D647C6">
        <w:rPr>
          <w:rFonts w:ascii="Times New Roman" w:hAnsi="Times New Roman"/>
          <w:color w:val="000000" w:themeColor="text1"/>
          <w:sz w:val="22"/>
          <w:szCs w:val="22"/>
        </w:rPr>
        <w:instrText xml:space="preserve"> TOC \h \z \c "Box" </w:instrText>
      </w:r>
      <w:r w:rsidRPr="00D647C6">
        <w:rPr>
          <w:rFonts w:ascii="Times New Roman" w:hAnsi="Times New Roman"/>
          <w:color w:val="000000" w:themeColor="text1"/>
          <w:sz w:val="22"/>
          <w:szCs w:val="22"/>
        </w:rPr>
        <w:fldChar w:fldCharType="separate"/>
      </w:r>
      <w:hyperlink w:anchor="_Toc66086885" w:history="1">
        <w:r w:rsidRPr="00D647C6">
          <w:rPr>
            <w:rStyle w:val="Hyperlink"/>
            <w:rFonts w:ascii="Times New Roman" w:hAnsi="Times New Roman"/>
            <w:caps w:val="0"/>
            <w:noProof/>
            <w:sz w:val="22"/>
            <w:szCs w:val="22"/>
          </w:rPr>
          <w:t>Box 1. Cdm tables</w:t>
        </w:r>
        <w:r w:rsidRPr="00D647C6">
          <w:rPr>
            <w:rFonts w:ascii="Times New Roman" w:hAnsi="Times New Roman"/>
            <w:noProof/>
            <w:webHidden/>
            <w:sz w:val="22"/>
            <w:szCs w:val="22"/>
          </w:rPr>
          <w:tab/>
        </w:r>
        <w:r w:rsidRPr="00D647C6">
          <w:rPr>
            <w:rFonts w:ascii="Times New Roman" w:hAnsi="Times New Roman"/>
            <w:noProof/>
            <w:webHidden/>
            <w:sz w:val="22"/>
            <w:szCs w:val="22"/>
          </w:rPr>
          <w:fldChar w:fldCharType="begin"/>
        </w:r>
        <w:r w:rsidRPr="00D647C6">
          <w:rPr>
            <w:rFonts w:ascii="Times New Roman" w:hAnsi="Times New Roman"/>
            <w:noProof/>
            <w:webHidden/>
            <w:sz w:val="22"/>
            <w:szCs w:val="22"/>
          </w:rPr>
          <w:instrText xml:space="preserve"> PAGEREF _Toc66086885 \h </w:instrText>
        </w:r>
        <w:r w:rsidRPr="00D647C6">
          <w:rPr>
            <w:rFonts w:ascii="Times New Roman" w:hAnsi="Times New Roman"/>
            <w:noProof/>
            <w:webHidden/>
            <w:sz w:val="22"/>
            <w:szCs w:val="22"/>
          </w:rPr>
        </w:r>
        <w:r w:rsidRPr="00D647C6">
          <w:rPr>
            <w:rFonts w:ascii="Times New Roman" w:hAnsi="Times New Roman"/>
            <w:noProof/>
            <w:webHidden/>
            <w:sz w:val="22"/>
            <w:szCs w:val="22"/>
          </w:rPr>
          <w:fldChar w:fldCharType="separate"/>
        </w:r>
        <w:r w:rsidRPr="00D647C6">
          <w:rPr>
            <w:rFonts w:ascii="Times New Roman" w:hAnsi="Times New Roman"/>
            <w:noProof/>
            <w:webHidden/>
            <w:sz w:val="22"/>
            <w:szCs w:val="22"/>
          </w:rPr>
          <w:t>14</w:t>
        </w:r>
        <w:r w:rsidRPr="00D647C6">
          <w:rPr>
            <w:rFonts w:ascii="Times New Roman" w:hAnsi="Times New Roman"/>
            <w:noProof/>
            <w:webHidden/>
            <w:sz w:val="22"/>
            <w:szCs w:val="22"/>
          </w:rPr>
          <w:fldChar w:fldCharType="end"/>
        </w:r>
      </w:hyperlink>
    </w:p>
    <w:p w14:paraId="2E8741AB" w14:textId="3674AB14"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86" w:history="1">
        <w:r w:rsidR="00C00EBA" w:rsidRPr="00D647C6">
          <w:rPr>
            <w:rStyle w:val="Hyperlink"/>
            <w:rFonts w:ascii="Times New Roman" w:hAnsi="Times New Roman"/>
            <w:caps w:val="0"/>
            <w:noProof/>
            <w:sz w:val="22"/>
            <w:szCs w:val="22"/>
          </w:rPr>
          <w:t>Box 2. List of medicines to be extracted</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_Toc66086886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18</w:t>
        </w:r>
        <w:r w:rsidR="00C00EBA" w:rsidRPr="00D647C6">
          <w:rPr>
            <w:rFonts w:ascii="Times New Roman" w:hAnsi="Times New Roman"/>
            <w:noProof/>
            <w:webHidden/>
            <w:sz w:val="22"/>
            <w:szCs w:val="22"/>
          </w:rPr>
          <w:fldChar w:fldCharType="end"/>
        </w:r>
      </w:hyperlink>
    </w:p>
    <w:p w14:paraId="15EF1996" w14:textId="108348A0"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87" w:history="1">
        <w:r w:rsidR="00C00EBA" w:rsidRPr="00D647C6">
          <w:rPr>
            <w:rStyle w:val="Hyperlink"/>
            <w:rFonts w:ascii="Times New Roman" w:hAnsi="Times New Roman"/>
            <w:caps w:val="0"/>
            <w:noProof/>
            <w:sz w:val="22"/>
            <w:szCs w:val="22"/>
          </w:rPr>
          <w:t>Box 3. List of events to be extracted</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_Toc66086887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18</w:t>
        </w:r>
        <w:r w:rsidR="00C00EBA" w:rsidRPr="00D647C6">
          <w:rPr>
            <w:rFonts w:ascii="Times New Roman" w:hAnsi="Times New Roman"/>
            <w:noProof/>
            <w:webHidden/>
            <w:sz w:val="22"/>
            <w:szCs w:val="22"/>
          </w:rPr>
          <w:fldChar w:fldCharType="end"/>
        </w:r>
      </w:hyperlink>
    </w:p>
    <w:p w14:paraId="10B54884" w14:textId="470B1772" w:rsidR="00C00EBA" w:rsidRPr="00D647C6" w:rsidRDefault="00D03EA0">
      <w:pPr>
        <w:pStyle w:val="TableofFigures"/>
        <w:tabs>
          <w:tab w:val="right" w:pos="9350"/>
        </w:tabs>
        <w:rPr>
          <w:rFonts w:ascii="Times New Roman" w:eastAsiaTheme="minorEastAsia" w:hAnsi="Times New Roman"/>
          <w:caps w:val="0"/>
          <w:noProof/>
          <w:sz w:val="22"/>
          <w:szCs w:val="22"/>
        </w:rPr>
      </w:pPr>
      <w:hyperlink w:anchor="_Toc66086888" w:history="1">
        <w:r w:rsidR="00C00EBA" w:rsidRPr="00D647C6">
          <w:rPr>
            <w:rStyle w:val="Hyperlink"/>
            <w:rFonts w:ascii="Times New Roman" w:hAnsi="Times New Roman"/>
            <w:caps w:val="0"/>
            <w:noProof/>
            <w:sz w:val="22"/>
            <w:szCs w:val="22"/>
          </w:rPr>
          <w:t>Box 4. List of measurements to be extracted</w:t>
        </w:r>
        <w:r w:rsidR="00C00EBA" w:rsidRPr="00D647C6">
          <w:rPr>
            <w:rFonts w:ascii="Times New Roman" w:hAnsi="Times New Roman"/>
            <w:noProof/>
            <w:webHidden/>
            <w:sz w:val="22"/>
            <w:szCs w:val="22"/>
          </w:rPr>
          <w:tab/>
        </w:r>
        <w:r w:rsidR="00C00EBA" w:rsidRPr="00D647C6">
          <w:rPr>
            <w:rFonts w:ascii="Times New Roman" w:hAnsi="Times New Roman"/>
            <w:noProof/>
            <w:webHidden/>
            <w:sz w:val="22"/>
            <w:szCs w:val="22"/>
          </w:rPr>
          <w:fldChar w:fldCharType="begin"/>
        </w:r>
        <w:r w:rsidR="00C00EBA" w:rsidRPr="00D647C6">
          <w:rPr>
            <w:rFonts w:ascii="Times New Roman" w:hAnsi="Times New Roman"/>
            <w:noProof/>
            <w:webHidden/>
            <w:sz w:val="22"/>
            <w:szCs w:val="22"/>
          </w:rPr>
          <w:instrText xml:space="preserve"> PAGEREF _Toc66086888 \h </w:instrText>
        </w:r>
        <w:r w:rsidR="00C00EBA" w:rsidRPr="00D647C6">
          <w:rPr>
            <w:rFonts w:ascii="Times New Roman" w:hAnsi="Times New Roman"/>
            <w:noProof/>
            <w:webHidden/>
            <w:sz w:val="22"/>
            <w:szCs w:val="22"/>
          </w:rPr>
        </w:r>
        <w:r w:rsidR="00C00EBA" w:rsidRPr="00D647C6">
          <w:rPr>
            <w:rFonts w:ascii="Times New Roman" w:hAnsi="Times New Roman"/>
            <w:noProof/>
            <w:webHidden/>
            <w:sz w:val="22"/>
            <w:szCs w:val="22"/>
          </w:rPr>
          <w:fldChar w:fldCharType="separate"/>
        </w:r>
        <w:r w:rsidR="00C00EBA" w:rsidRPr="00D647C6">
          <w:rPr>
            <w:rFonts w:ascii="Times New Roman" w:hAnsi="Times New Roman"/>
            <w:noProof/>
            <w:webHidden/>
            <w:sz w:val="22"/>
            <w:szCs w:val="22"/>
          </w:rPr>
          <w:t>19</w:t>
        </w:r>
        <w:r w:rsidR="00C00EBA" w:rsidRPr="00D647C6">
          <w:rPr>
            <w:rFonts w:ascii="Times New Roman" w:hAnsi="Times New Roman"/>
            <w:noProof/>
            <w:webHidden/>
            <w:sz w:val="22"/>
            <w:szCs w:val="22"/>
          </w:rPr>
          <w:fldChar w:fldCharType="end"/>
        </w:r>
      </w:hyperlink>
    </w:p>
    <w:p w14:paraId="19F58464" w14:textId="2DB04746" w:rsidR="00C00EBA" w:rsidRDefault="00C00EBA">
      <w:pPr>
        <w:rPr>
          <w:color w:val="000000" w:themeColor="text1"/>
          <w:sz w:val="22"/>
          <w:szCs w:val="22"/>
        </w:rPr>
      </w:pPr>
      <w:r w:rsidRPr="00D647C6">
        <w:rPr>
          <w:color w:val="000000" w:themeColor="text1"/>
          <w:sz w:val="22"/>
          <w:szCs w:val="22"/>
        </w:rPr>
        <w:fldChar w:fldCharType="end"/>
      </w:r>
    </w:p>
    <w:p w14:paraId="5EAB0E30" w14:textId="33CD4FF5" w:rsidR="00C32EE7" w:rsidRDefault="00C32EE7">
      <w:pPr>
        <w:rPr>
          <w:color w:val="000000" w:themeColor="text1"/>
          <w:sz w:val="22"/>
          <w:szCs w:val="22"/>
        </w:rPr>
      </w:pPr>
    </w:p>
    <w:p w14:paraId="66814796" w14:textId="03A3F8F6" w:rsidR="00C32EE7" w:rsidRDefault="00C32EE7">
      <w:pPr>
        <w:rPr>
          <w:color w:val="000000" w:themeColor="text1"/>
          <w:sz w:val="22"/>
          <w:szCs w:val="22"/>
        </w:rPr>
      </w:pPr>
    </w:p>
    <w:p w14:paraId="4492AA7E" w14:textId="538A2C47" w:rsidR="00C32EE7" w:rsidRDefault="00C32EE7">
      <w:pPr>
        <w:rPr>
          <w:color w:val="000000" w:themeColor="text1"/>
          <w:sz w:val="22"/>
          <w:szCs w:val="22"/>
        </w:rPr>
      </w:pPr>
    </w:p>
    <w:p w14:paraId="76D19128" w14:textId="336B8B6F" w:rsidR="00C32EE7" w:rsidRDefault="00C32EE7">
      <w:pPr>
        <w:rPr>
          <w:color w:val="000000" w:themeColor="text1"/>
          <w:sz w:val="22"/>
          <w:szCs w:val="22"/>
        </w:rPr>
      </w:pPr>
    </w:p>
    <w:p w14:paraId="3FD0F3F8" w14:textId="187ADFF5" w:rsidR="00C32EE7" w:rsidRDefault="00C32EE7">
      <w:pPr>
        <w:rPr>
          <w:color w:val="000000" w:themeColor="text1"/>
          <w:sz w:val="22"/>
          <w:szCs w:val="22"/>
        </w:rPr>
      </w:pPr>
    </w:p>
    <w:p w14:paraId="3CEE7E90" w14:textId="3CB5E53C" w:rsidR="00C32EE7" w:rsidRDefault="00C32EE7">
      <w:pPr>
        <w:rPr>
          <w:color w:val="000000" w:themeColor="text1"/>
          <w:sz w:val="22"/>
          <w:szCs w:val="22"/>
        </w:rPr>
      </w:pPr>
    </w:p>
    <w:p w14:paraId="2927FD40" w14:textId="77777777" w:rsidR="00C32EE7" w:rsidRPr="00D647C6" w:rsidRDefault="00C32EE7">
      <w:pPr>
        <w:rPr>
          <w:color w:val="000000" w:themeColor="text1"/>
          <w:sz w:val="22"/>
          <w:szCs w:val="22"/>
        </w:rPr>
      </w:pPr>
    </w:p>
    <w:p w14:paraId="00000076" w14:textId="5834CC45" w:rsidR="0082651E" w:rsidRPr="00D647C6" w:rsidRDefault="005E1C8C" w:rsidP="00D03EA0">
      <w:pPr>
        <w:pStyle w:val="Heading1"/>
        <w:rPr>
          <w:sz w:val="22"/>
          <w:szCs w:val="22"/>
        </w:rPr>
      </w:pPr>
      <w:bookmarkStart w:id="4" w:name="_Toc65767123"/>
      <w:bookmarkStart w:id="5" w:name="_Toc67318418"/>
      <w:r w:rsidRPr="00D647C6">
        <w:rPr>
          <w:sz w:val="22"/>
          <w:szCs w:val="22"/>
        </w:rPr>
        <w:lastRenderedPageBreak/>
        <w:t>List of abbreviations</w:t>
      </w:r>
      <w:bookmarkEnd w:id="4"/>
      <w:bookmarkEnd w:id="5"/>
    </w:p>
    <w:p w14:paraId="00000077" w14:textId="77777777" w:rsidR="0082651E" w:rsidRPr="00D647C6" w:rsidRDefault="005E1C8C">
      <w:pPr>
        <w:pBdr>
          <w:top w:val="nil"/>
          <w:left w:val="nil"/>
          <w:bottom w:val="nil"/>
          <w:right w:val="nil"/>
          <w:between w:val="nil"/>
        </w:pBdr>
        <w:rPr>
          <w:color w:val="000000" w:themeColor="text1"/>
          <w:sz w:val="22"/>
          <w:szCs w:val="22"/>
        </w:rPr>
      </w:pPr>
      <w:r w:rsidRPr="00D647C6">
        <w:rPr>
          <w:color w:val="000000" w:themeColor="text1"/>
          <w:sz w:val="22"/>
          <w:szCs w:val="22"/>
        </w:rPr>
        <w:t>The following abbreviations are used in this statistical analysis plan:</w:t>
      </w:r>
    </w:p>
    <w:tbl>
      <w:tblPr>
        <w:tblStyle w:val="a1"/>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20"/>
        <w:gridCol w:w="7330"/>
      </w:tblGrid>
      <w:tr w:rsidR="0082651E" w:rsidRPr="00D647C6" w14:paraId="4B4C278E" w14:textId="77777777" w:rsidTr="004E1E87">
        <w:tc>
          <w:tcPr>
            <w:tcW w:w="2020" w:type="dxa"/>
            <w:shd w:val="clear" w:color="auto" w:fill="auto"/>
          </w:tcPr>
          <w:p w14:paraId="00000078"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CDM</w:t>
            </w:r>
          </w:p>
        </w:tc>
        <w:tc>
          <w:tcPr>
            <w:tcW w:w="7330" w:type="dxa"/>
            <w:shd w:val="clear" w:color="auto" w:fill="auto"/>
          </w:tcPr>
          <w:p w14:paraId="00000079"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Common Data Model</w:t>
            </w:r>
          </w:p>
        </w:tc>
      </w:tr>
      <w:tr w:rsidR="0082651E" w:rsidRPr="00D647C6" w14:paraId="43963D84" w14:textId="77777777" w:rsidTr="004E1E87">
        <w:tc>
          <w:tcPr>
            <w:tcW w:w="2020" w:type="dxa"/>
            <w:shd w:val="clear" w:color="auto" w:fill="auto"/>
          </w:tcPr>
          <w:p w14:paraId="0000007A"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ETL</w:t>
            </w:r>
          </w:p>
        </w:tc>
        <w:tc>
          <w:tcPr>
            <w:tcW w:w="7330" w:type="dxa"/>
            <w:shd w:val="clear" w:color="auto" w:fill="auto"/>
          </w:tcPr>
          <w:p w14:paraId="0000007B"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Extract, Transform, and Load</w:t>
            </w:r>
          </w:p>
        </w:tc>
      </w:tr>
      <w:tr w:rsidR="0082651E" w:rsidRPr="00D647C6" w14:paraId="75C2BD01" w14:textId="77777777" w:rsidTr="004E1E87">
        <w:tc>
          <w:tcPr>
            <w:tcW w:w="2020" w:type="dxa"/>
            <w:shd w:val="clear" w:color="auto" w:fill="auto"/>
          </w:tcPr>
          <w:p w14:paraId="0000007C"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DAP</w:t>
            </w:r>
          </w:p>
        </w:tc>
        <w:tc>
          <w:tcPr>
            <w:tcW w:w="7330" w:type="dxa"/>
            <w:shd w:val="clear" w:color="auto" w:fill="auto"/>
          </w:tcPr>
          <w:p w14:paraId="0000007D"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Data Access Provider</w:t>
            </w:r>
          </w:p>
        </w:tc>
      </w:tr>
      <w:tr w:rsidR="0082651E" w:rsidRPr="00D647C6" w14:paraId="4AD9B737" w14:textId="77777777" w:rsidTr="004E1E87">
        <w:tc>
          <w:tcPr>
            <w:tcW w:w="2020" w:type="dxa"/>
            <w:shd w:val="clear" w:color="auto" w:fill="auto"/>
          </w:tcPr>
          <w:p w14:paraId="0000007E"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RWD</w:t>
            </w:r>
          </w:p>
        </w:tc>
        <w:tc>
          <w:tcPr>
            <w:tcW w:w="7330" w:type="dxa"/>
            <w:shd w:val="clear" w:color="auto" w:fill="auto"/>
          </w:tcPr>
          <w:p w14:paraId="0000007F"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Real World Data</w:t>
            </w:r>
          </w:p>
        </w:tc>
      </w:tr>
      <w:tr w:rsidR="0082651E" w:rsidRPr="00D647C6" w14:paraId="1D568988" w14:textId="77777777" w:rsidTr="004E1E87">
        <w:tc>
          <w:tcPr>
            <w:tcW w:w="2020" w:type="dxa"/>
            <w:shd w:val="clear" w:color="auto" w:fill="auto"/>
          </w:tcPr>
          <w:p w14:paraId="00000080"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RWE</w:t>
            </w:r>
          </w:p>
        </w:tc>
        <w:tc>
          <w:tcPr>
            <w:tcW w:w="7330" w:type="dxa"/>
            <w:shd w:val="clear" w:color="auto" w:fill="auto"/>
          </w:tcPr>
          <w:p w14:paraId="00000081"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Real World Evidence</w:t>
            </w:r>
          </w:p>
        </w:tc>
      </w:tr>
      <w:tr w:rsidR="0082651E" w:rsidRPr="00D647C6" w14:paraId="1BE6E400" w14:textId="77777777" w:rsidTr="004E1E87">
        <w:tc>
          <w:tcPr>
            <w:tcW w:w="2020" w:type="dxa"/>
            <w:shd w:val="clear" w:color="auto" w:fill="auto"/>
          </w:tcPr>
          <w:p w14:paraId="00000082"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SOP</w:t>
            </w:r>
          </w:p>
        </w:tc>
        <w:tc>
          <w:tcPr>
            <w:tcW w:w="7330" w:type="dxa"/>
            <w:shd w:val="clear" w:color="auto" w:fill="auto"/>
          </w:tcPr>
          <w:p w14:paraId="00000083"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Standard Operating Procedure</w:t>
            </w:r>
          </w:p>
        </w:tc>
      </w:tr>
      <w:tr w:rsidR="0082651E" w:rsidRPr="00D647C6" w14:paraId="03C59352" w14:textId="77777777" w:rsidTr="004E1E87">
        <w:tc>
          <w:tcPr>
            <w:tcW w:w="2020" w:type="dxa"/>
            <w:shd w:val="clear" w:color="auto" w:fill="auto"/>
          </w:tcPr>
          <w:p w14:paraId="00000084"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EHR</w:t>
            </w:r>
          </w:p>
        </w:tc>
        <w:tc>
          <w:tcPr>
            <w:tcW w:w="7330" w:type="dxa"/>
            <w:shd w:val="clear" w:color="auto" w:fill="auto"/>
          </w:tcPr>
          <w:p w14:paraId="00000085"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Electronic Health Record</w:t>
            </w:r>
          </w:p>
        </w:tc>
      </w:tr>
      <w:tr w:rsidR="0082651E" w:rsidRPr="00D647C6" w14:paraId="4DB1508F" w14:textId="77777777" w:rsidTr="004E1E87">
        <w:tc>
          <w:tcPr>
            <w:tcW w:w="2020" w:type="dxa"/>
            <w:shd w:val="clear" w:color="auto" w:fill="auto"/>
          </w:tcPr>
          <w:p w14:paraId="00000086"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LHS</w:t>
            </w:r>
          </w:p>
        </w:tc>
        <w:tc>
          <w:tcPr>
            <w:tcW w:w="7330" w:type="dxa"/>
            <w:shd w:val="clear" w:color="auto" w:fill="auto"/>
          </w:tcPr>
          <w:p w14:paraId="00000087"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Learning Healthcare System</w:t>
            </w:r>
          </w:p>
        </w:tc>
      </w:tr>
      <w:tr w:rsidR="0082651E" w:rsidRPr="00D647C6" w14:paraId="266C5864" w14:textId="77777777" w:rsidTr="004E1E87">
        <w:tc>
          <w:tcPr>
            <w:tcW w:w="2020" w:type="dxa"/>
            <w:shd w:val="clear" w:color="auto" w:fill="auto"/>
          </w:tcPr>
          <w:p w14:paraId="00000088"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DQA</w:t>
            </w:r>
          </w:p>
        </w:tc>
        <w:tc>
          <w:tcPr>
            <w:tcW w:w="7330" w:type="dxa"/>
            <w:shd w:val="clear" w:color="auto" w:fill="auto"/>
          </w:tcPr>
          <w:p w14:paraId="00000089"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Data Quality Assessment</w:t>
            </w:r>
          </w:p>
        </w:tc>
      </w:tr>
      <w:tr w:rsidR="0082651E" w:rsidRPr="00D647C6" w14:paraId="2587B106" w14:textId="77777777" w:rsidTr="004E1E87">
        <w:tc>
          <w:tcPr>
            <w:tcW w:w="2020" w:type="dxa"/>
            <w:shd w:val="clear" w:color="auto" w:fill="auto"/>
          </w:tcPr>
          <w:p w14:paraId="0000008A"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FDA</w:t>
            </w:r>
          </w:p>
        </w:tc>
        <w:tc>
          <w:tcPr>
            <w:tcW w:w="7330" w:type="dxa"/>
            <w:shd w:val="clear" w:color="auto" w:fill="auto"/>
          </w:tcPr>
          <w:p w14:paraId="0000008B" w14:textId="77777777" w:rsidR="0082651E" w:rsidRPr="00D647C6" w:rsidRDefault="005E1C8C">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Food and Drug Administration</w:t>
            </w:r>
          </w:p>
        </w:tc>
      </w:tr>
    </w:tbl>
    <w:p w14:paraId="0000008C" w14:textId="77777777" w:rsidR="0082651E" w:rsidRPr="00D647C6" w:rsidRDefault="005E1C8C">
      <w:pPr>
        <w:rPr>
          <w:color w:val="000000" w:themeColor="text1"/>
          <w:sz w:val="22"/>
          <w:szCs w:val="22"/>
        </w:rPr>
      </w:pPr>
      <w:r w:rsidRPr="00D647C6">
        <w:rPr>
          <w:color w:val="000000" w:themeColor="text1"/>
          <w:sz w:val="22"/>
          <w:szCs w:val="22"/>
        </w:rPr>
        <w:tab/>
      </w:r>
      <w:r w:rsidRPr="00D647C6">
        <w:rPr>
          <w:color w:val="000000" w:themeColor="text1"/>
          <w:sz w:val="22"/>
          <w:szCs w:val="22"/>
        </w:rPr>
        <w:tab/>
      </w:r>
    </w:p>
    <w:p w14:paraId="76AA9064" w14:textId="04FA3FAE" w:rsidR="000952D0" w:rsidRPr="00D647C6" w:rsidRDefault="005E1C8C" w:rsidP="00D03EA0">
      <w:pPr>
        <w:pStyle w:val="Heading1"/>
        <w:rPr>
          <w:sz w:val="22"/>
          <w:szCs w:val="22"/>
        </w:rPr>
      </w:pPr>
      <w:bookmarkStart w:id="6" w:name="_Toc65767124"/>
      <w:bookmarkStart w:id="7" w:name="_Toc67318419"/>
      <w:r w:rsidRPr="00D647C6">
        <w:rPr>
          <w:sz w:val="22"/>
          <w:szCs w:val="22"/>
        </w:rPr>
        <w:t>Responsible parties</w:t>
      </w:r>
      <w:bookmarkEnd w:id="6"/>
      <w:bookmarkEnd w:id="7"/>
    </w:p>
    <w:p w14:paraId="0000008E" w14:textId="5397D873" w:rsidR="0082651E" w:rsidRPr="00D647C6" w:rsidRDefault="000952D0" w:rsidP="00D03EA0">
      <w:pPr>
        <w:pStyle w:val="Heading2"/>
        <w:rPr>
          <w:rFonts w:cs="Times New Roman"/>
          <w:sz w:val="22"/>
          <w:szCs w:val="22"/>
        </w:rPr>
      </w:pPr>
      <w:r w:rsidRPr="00D647C6">
        <w:rPr>
          <w:rFonts w:cs="Times New Roman"/>
          <w:sz w:val="22"/>
          <w:szCs w:val="22"/>
        </w:rPr>
        <w:t xml:space="preserve"> </w:t>
      </w:r>
      <w:bookmarkStart w:id="8" w:name="_Toc65767125"/>
      <w:bookmarkStart w:id="9" w:name="_Toc67318420"/>
      <w:r w:rsidR="005E1C8C" w:rsidRPr="00D647C6">
        <w:rPr>
          <w:rFonts w:cs="Times New Roman"/>
          <w:sz w:val="22"/>
          <w:szCs w:val="22"/>
        </w:rPr>
        <w:t>Main Author(s) of the SAP</w:t>
      </w:r>
      <w:bookmarkEnd w:id="8"/>
      <w:bookmarkEnd w:id="9"/>
    </w:p>
    <w:tbl>
      <w:tblPr>
        <w:tblStyle w:val="a2"/>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45"/>
        <w:gridCol w:w="2769"/>
        <w:gridCol w:w="2126"/>
        <w:gridCol w:w="2410"/>
      </w:tblGrid>
      <w:tr w:rsidR="0082651E" w:rsidRPr="00D647C6" w14:paraId="619EEB99" w14:textId="77777777" w:rsidTr="004E1E87">
        <w:tc>
          <w:tcPr>
            <w:tcW w:w="2045" w:type="dxa"/>
            <w:shd w:val="clear" w:color="auto" w:fill="auto"/>
          </w:tcPr>
          <w:p w14:paraId="0000008F"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Name</w:t>
            </w:r>
          </w:p>
        </w:tc>
        <w:tc>
          <w:tcPr>
            <w:tcW w:w="2769" w:type="dxa"/>
            <w:shd w:val="clear" w:color="auto" w:fill="auto"/>
          </w:tcPr>
          <w:p w14:paraId="00000090"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Institution</w:t>
            </w:r>
          </w:p>
        </w:tc>
        <w:tc>
          <w:tcPr>
            <w:tcW w:w="2126" w:type="dxa"/>
            <w:shd w:val="clear" w:color="auto" w:fill="auto"/>
          </w:tcPr>
          <w:p w14:paraId="00000091"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Role</w:t>
            </w:r>
          </w:p>
        </w:tc>
        <w:tc>
          <w:tcPr>
            <w:tcW w:w="2410" w:type="dxa"/>
            <w:shd w:val="clear" w:color="auto" w:fill="auto"/>
          </w:tcPr>
          <w:p w14:paraId="00000092"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Contribution</w:t>
            </w:r>
          </w:p>
        </w:tc>
      </w:tr>
      <w:tr w:rsidR="00127842" w:rsidRPr="00D647C6" w14:paraId="5358CA46" w14:textId="77777777" w:rsidTr="00127842">
        <w:tc>
          <w:tcPr>
            <w:tcW w:w="2045" w:type="dxa"/>
            <w:shd w:val="clear" w:color="auto" w:fill="auto"/>
          </w:tcPr>
          <w:p w14:paraId="0A0C5EA3" w14:textId="77777777" w:rsidR="00127842" w:rsidRPr="00D647C6" w:rsidRDefault="00127842" w:rsidP="00127842">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Vjola Hoxhaj</w:t>
            </w:r>
          </w:p>
        </w:tc>
        <w:tc>
          <w:tcPr>
            <w:tcW w:w="2769" w:type="dxa"/>
            <w:shd w:val="clear" w:color="auto" w:fill="auto"/>
          </w:tcPr>
          <w:p w14:paraId="179736E2" w14:textId="77777777" w:rsidR="00127842" w:rsidRPr="00D647C6" w:rsidRDefault="00127842" w:rsidP="00127842">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UMC Utrecht</w:t>
            </w:r>
          </w:p>
        </w:tc>
        <w:tc>
          <w:tcPr>
            <w:tcW w:w="2126" w:type="dxa"/>
            <w:shd w:val="clear" w:color="auto" w:fill="auto"/>
          </w:tcPr>
          <w:p w14:paraId="1F214143" w14:textId="4BBE1226" w:rsidR="00127842" w:rsidRPr="00D647C6" w:rsidRDefault="00127842" w:rsidP="00127842">
            <w:pPr>
              <w:widowControl/>
              <w:pBdr>
                <w:top w:val="nil"/>
                <w:left w:val="nil"/>
                <w:bottom w:val="nil"/>
                <w:right w:val="nil"/>
                <w:between w:val="nil"/>
              </w:pBdr>
              <w:rPr>
                <w:rFonts w:ascii="Times New Roman" w:hAnsi="Times New Roman" w:cs="Times New Roman"/>
                <w:b w:val="0"/>
                <w:color w:val="000000" w:themeColor="text1"/>
                <w:sz w:val="22"/>
                <w:szCs w:val="22"/>
              </w:rPr>
            </w:pPr>
            <w:r>
              <w:rPr>
                <w:rFonts w:ascii="Times New Roman" w:hAnsi="Times New Roman" w:cs="Times New Roman"/>
                <w:b w:val="0"/>
                <w:color w:val="000000" w:themeColor="text1"/>
                <w:sz w:val="22"/>
                <w:szCs w:val="22"/>
                <w:lang w:val="en-US"/>
              </w:rPr>
              <w:t xml:space="preserve">PI, </w:t>
            </w:r>
            <w:r w:rsidRPr="00D647C6">
              <w:rPr>
                <w:rFonts w:ascii="Times New Roman" w:hAnsi="Times New Roman" w:cs="Times New Roman"/>
                <w:b w:val="0"/>
                <w:color w:val="000000" w:themeColor="text1"/>
                <w:sz w:val="22"/>
                <w:szCs w:val="22"/>
              </w:rPr>
              <w:t>Epidemiologist, Programmer</w:t>
            </w:r>
          </w:p>
        </w:tc>
        <w:tc>
          <w:tcPr>
            <w:tcW w:w="2410" w:type="dxa"/>
            <w:shd w:val="clear" w:color="auto" w:fill="auto"/>
          </w:tcPr>
          <w:p w14:paraId="59D173EA" w14:textId="77777777" w:rsidR="00127842" w:rsidRPr="00D647C6" w:rsidRDefault="00127842" w:rsidP="00127842">
            <w:pPr>
              <w:widowControl/>
              <w:pBdr>
                <w:top w:val="nil"/>
                <w:left w:val="nil"/>
                <w:bottom w:val="nil"/>
                <w:right w:val="nil"/>
                <w:between w:val="nil"/>
              </w:pBdr>
              <w:rPr>
                <w:rFonts w:ascii="Times New Roman" w:hAnsi="Times New Roman" w:cs="Times New Roman"/>
                <w:b w:val="0"/>
                <w:color w:val="000000" w:themeColor="text1"/>
                <w:sz w:val="22"/>
                <w:szCs w:val="22"/>
              </w:rPr>
            </w:pPr>
            <w:r>
              <w:rPr>
                <w:rFonts w:ascii="Times New Roman" w:hAnsi="Times New Roman" w:cs="Times New Roman"/>
                <w:b w:val="0"/>
                <w:color w:val="000000" w:themeColor="text1"/>
                <w:sz w:val="22"/>
                <w:szCs w:val="22"/>
                <w:lang w:val="en-US"/>
              </w:rPr>
              <w:t xml:space="preserve">Primary </w:t>
            </w:r>
            <w:r w:rsidRPr="00D647C6">
              <w:rPr>
                <w:rFonts w:ascii="Times New Roman" w:hAnsi="Times New Roman" w:cs="Times New Roman"/>
                <w:b w:val="0"/>
                <w:color w:val="000000" w:themeColor="text1"/>
                <w:sz w:val="22"/>
                <w:szCs w:val="22"/>
              </w:rPr>
              <w:t>Author</w:t>
            </w:r>
          </w:p>
        </w:tc>
      </w:tr>
      <w:tr w:rsidR="0082651E" w:rsidRPr="00D647C6" w14:paraId="28C1442B" w14:textId="77777777" w:rsidTr="004E1E87">
        <w:tc>
          <w:tcPr>
            <w:tcW w:w="2045" w:type="dxa"/>
            <w:shd w:val="clear" w:color="auto" w:fill="auto"/>
          </w:tcPr>
          <w:p w14:paraId="00000093"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Caitlin Dodd</w:t>
            </w:r>
          </w:p>
        </w:tc>
        <w:tc>
          <w:tcPr>
            <w:tcW w:w="2769" w:type="dxa"/>
            <w:shd w:val="clear" w:color="auto" w:fill="auto"/>
          </w:tcPr>
          <w:p w14:paraId="00000094"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UMC Utrecht</w:t>
            </w:r>
          </w:p>
        </w:tc>
        <w:tc>
          <w:tcPr>
            <w:tcW w:w="2126" w:type="dxa"/>
            <w:shd w:val="clear" w:color="auto" w:fill="auto"/>
          </w:tcPr>
          <w:p w14:paraId="00000095" w14:textId="0371BC5E" w:rsidR="0082651E" w:rsidRPr="00127842" w:rsidRDefault="00127842">
            <w:pPr>
              <w:widowControl/>
              <w:pBdr>
                <w:top w:val="nil"/>
                <w:left w:val="nil"/>
                <w:bottom w:val="nil"/>
                <w:right w:val="nil"/>
                <w:between w:val="nil"/>
              </w:pBdr>
              <w:rPr>
                <w:rFonts w:ascii="Times New Roman" w:hAnsi="Times New Roman" w:cs="Times New Roman"/>
                <w:b w:val="0"/>
                <w:color w:val="000000" w:themeColor="text1"/>
                <w:sz w:val="22"/>
                <w:szCs w:val="22"/>
                <w:lang w:val="en-US"/>
              </w:rPr>
            </w:pPr>
            <w:r>
              <w:rPr>
                <w:rFonts w:ascii="Times New Roman" w:hAnsi="Times New Roman" w:cs="Times New Roman"/>
                <w:b w:val="0"/>
                <w:color w:val="000000" w:themeColor="text1"/>
                <w:sz w:val="22"/>
                <w:szCs w:val="22"/>
                <w:lang w:val="en-US"/>
              </w:rPr>
              <w:t>Epidemiologist</w:t>
            </w:r>
          </w:p>
        </w:tc>
        <w:tc>
          <w:tcPr>
            <w:tcW w:w="2410" w:type="dxa"/>
            <w:shd w:val="clear" w:color="auto" w:fill="auto"/>
          </w:tcPr>
          <w:p w14:paraId="00000096"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Primary Author</w:t>
            </w:r>
          </w:p>
        </w:tc>
      </w:tr>
      <w:tr w:rsidR="0082651E" w:rsidRPr="00D647C6" w14:paraId="389FAA44" w14:textId="77777777" w:rsidTr="004E1E87">
        <w:tc>
          <w:tcPr>
            <w:tcW w:w="2045" w:type="dxa"/>
            <w:shd w:val="clear" w:color="auto" w:fill="auto"/>
          </w:tcPr>
          <w:p w14:paraId="0000009B"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Rutger van den Boer</w:t>
            </w:r>
          </w:p>
        </w:tc>
        <w:tc>
          <w:tcPr>
            <w:tcW w:w="2769" w:type="dxa"/>
            <w:shd w:val="clear" w:color="auto" w:fill="auto"/>
          </w:tcPr>
          <w:p w14:paraId="0000009C"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UMC Utrecht</w:t>
            </w:r>
          </w:p>
        </w:tc>
        <w:tc>
          <w:tcPr>
            <w:tcW w:w="2126" w:type="dxa"/>
            <w:shd w:val="clear" w:color="auto" w:fill="auto"/>
          </w:tcPr>
          <w:p w14:paraId="0000009D"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Statistician, Programmer</w:t>
            </w:r>
          </w:p>
        </w:tc>
        <w:tc>
          <w:tcPr>
            <w:tcW w:w="2410" w:type="dxa"/>
            <w:shd w:val="clear" w:color="auto" w:fill="auto"/>
          </w:tcPr>
          <w:p w14:paraId="0000009E"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Contributing Author</w:t>
            </w:r>
          </w:p>
        </w:tc>
      </w:tr>
    </w:tbl>
    <w:p w14:paraId="0000009F" w14:textId="77777777" w:rsidR="0082651E" w:rsidRPr="00D647C6" w:rsidRDefault="0082651E">
      <w:pPr>
        <w:rPr>
          <w:color w:val="000000" w:themeColor="text1"/>
          <w:sz w:val="22"/>
          <w:szCs w:val="22"/>
        </w:rPr>
      </w:pPr>
    </w:p>
    <w:p w14:paraId="000000A0" w14:textId="7CA8A904" w:rsidR="0082651E" w:rsidRPr="00D647C6" w:rsidRDefault="005E1C8C" w:rsidP="00D03EA0">
      <w:pPr>
        <w:pStyle w:val="Heading2"/>
        <w:rPr>
          <w:rFonts w:cs="Times New Roman"/>
          <w:sz w:val="22"/>
          <w:szCs w:val="22"/>
        </w:rPr>
      </w:pPr>
      <w:bookmarkStart w:id="10" w:name="_Toc65767126"/>
      <w:bookmarkStart w:id="11" w:name="_Toc67318421"/>
      <w:r w:rsidRPr="00D647C6">
        <w:rPr>
          <w:rFonts w:cs="Times New Roman"/>
          <w:sz w:val="22"/>
          <w:szCs w:val="22"/>
        </w:rPr>
        <w:t>Reviewers of the document</w:t>
      </w:r>
      <w:bookmarkEnd w:id="10"/>
      <w:bookmarkEnd w:id="11"/>
    </w:p>
    <w:tbl>
      <w:tblPr>
        <w:tblStyle w:val="a3"/>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045"/>
        <w:gridCol w:w="2769"/>
        <w:gridCol w:w="2126"/>
        <w:gridCol w:w="2410"/>
      </w:tblGrid>
      <w:tr w:rsidR="0082651E" w:rsidRPr="00D647C6" w14:paraId="6053BC35" w14:textId="77777777" w:rsidTr="004E1E87">
        <w:tc>
          <w:tcPr>
            <w:tcW w:w="2045" w:type="dxa"/>
            <w:shd w:val="clear" w:color="auto" w:fill="auto"/>
          </w:tcPr>
          <w:p w14:paraId="000000A1"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Name</w:t>
            </w:r>
          </w:p>
        </w:tc>
        <w:tc>
          <w:tcPr>
            <w:tcW w:w="2769" w:type="dxa"/>
            <w:shd w:val="clear" w:color="auto" w:fill="auto"/>
          </w:tcPr>
          <w:p w14:paraId="000000A2"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Institution</w:t>
            </w:r>
          </w:p>
        </w:tc>
        <w:tc>
          <w:tcPr>
            <w:tcW w:w="2126" w:type="dxa"/>
            <w:shd w:val="clear" w:color="auto" w:fill="auto"/>
          </w:tcPr>
          <w:p w14:paraId="000000A3"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Role</w:t>
            </w:r>
          </w:p>
        </w:tc>
        <w:tc>
          <w:tcPr>
            <w:tcW w:w="2410" w:type="dxa"/>
            <w:shd w:val="clear" w:color="auto" w:fill="auto"/>
          </w:tcPr>
          <w:p w14:paraId="000000A4" w14:textId="77777777" w:rsidR="0082651E" w:rsidRPr="00D647C6" w:rsidRDefault="005E1C8C">
            <w:pPr>
              <w:widowControl/>
              <w:pBdr>
                <w:top w:val="nil"/>
                <w:left w:val="nil"/>
                <w:bottom w:val="nil"/>
                <w:right w:val="nil"/>
                <w:between w:val="nil"/>
              </w:pBdr>
              <w:rPr>
                <w:rFonts w:ascii="Times New Roman" w:hAnsi="Times New Roman" w:cs="Times New Roman"/>
                <w:i/>
                <w:color w:val="000000" w:themeColor="text1"/>
                <w:sz w:val="22"/>
                <w:szCs w:val="22"/>
              </w:rPr>
            </w:pPr>
            <w:r w:rsidRPr="00D647C6">
              <w:rPr>
                <w:rFonts w:ascii="Times New Roman" w:hAnsi="Times New Roman" w:cs="Times New Roman"/>
                <w:i/>
                <w:color w:val="000000" w:themeColor="text1"/>
                <w:sz w:val="22"/>
                <w:szCs w:val="22"/>
              </w:rPr>
              <w:t>Contribution</w:t>
            </w:r>
          </w:p>
        </w:tc>
      </w:tr>
      <w:tr w:rsidR="0082651E" w:rsidRPr="00D647C6" w14:paraId="07681E5D" w14:textId="77777777" w:rsidTr="004E1E87">
        <w:tc>
          <w:tcPr>
            <w:tcW w:w="2045" w:type="dxa"/>
            <w:shd w:val="clear" w:color="auto" w:fill="auto"/>
          </w:tcPr>
          <w:p w14:paraId="000000A5"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Miriam Sturkenboom</w:t>
            </w:r>
          </w:p>
        </w:tc>
        <w:tc>
          <w:tcPr>
            <w:tcW w:w="2769" w:type="dxa"/>
            <w:shd w:val="clear" w:color="auto" w:fill="auto"/>
          </w:tcPr>
          <w:p w14:paraId="000000A6"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UMC Utrecht</w:t>
            </w:r>
          </w:p>
        </w:tc>
        <w:tc>
          <w:tcPr>
            <w:tcW w:w="2126" w:type="dxa"/>
            <w:shd w:val="clear" w:color="auto" w:fill="auto"/>
          </w:tcPr>
          <w:p w14:paraId="000000A7"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WP7 lead</w:t>
            </w:r>
          </w:p>
        </w:tc>
        <w:tc>
          <w:tcPr>
            <w:tcW w:w="2410" w:type="dxa"/>
            <w:shd w:val="clear" w:color="auto" w:fill="auto"/>
          </w:tcPr>
          <w:p w14:paraId="000000A8" w14:textId="77777777" w:rsidR="0082651E" w:rsidRPr="00D647C6" w:rsidRDefault="005E1C8C">
            <w:pPr>
              <w:widowControl/>
              <w:pBdr>
                <w:top w:val="nil"/>
                <w:left w:val="nil"/>
                <w:bottom w:val="nil"/>
                <w:right w:val="nil"/>
                <w:between w:val="nil"/>
              </w:pBdr>
              <w:rPr>
                <w:rFonts w:ascii="Times New Roman" w:hAnsi="Times New Roman" w:cs="Times New Roman"/>
                <w:b w:val="0"/>
                <w:color w:val="000000" w:themeColor="text1"/>
                <w:sz w:val="22"/>
                <w:szCs w:val="22"/>
              </w:rPr>
            </w:pPr>
            <w:r w:rsidRPr="00D647C6">
              <w:rPr>
                <w:rFonts w:ascii="Times New Roman" w:hAnsi="Times New Roman" w:cs="Times New Roman"/>
                <w:b w:val="0"/>
                <w:color w:val="000000" w:themeColor="text1"/>
                <w:sz w:val="22"/>
                <w:szCs w:val="22"/>
              </w:rPr>
              <w:t>Review</w:t>
            </w:r>
          </w:p>
        </w:tc>
      </w:tr>
      <w:tr w:rsidR="0082651E" w:rsidRPr="00D647C6" w14:paraId="406198D9" w14:textId="77777777" w:rsidTr="004E1E87">
        <w:tc>
          <w:tcPr>
            <w:tcW w:w="2045" w:type="dxa"/>
            <w:shd w:val="clear" w:color="auto" w:fill="auto"/>
          </w:tcPr>
          <w:p w14:paraId="000000A9"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769" w:type="dxa"/>
            <w:shd w:val="clear" w:color="auto" w:fill="auto"/>
          </w:tcPr>
          <w:p w14:paraId="000000AA"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126" w:type="dxa"/>
            <w:shd w:val="clear" w:color="auto" w:fill="auto"/>
          </w:tcPr>
          <w:p w14:paraId="000000AB"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410" w:type="dxa"/>
            <w:shd w:val="clear" w:color="auto" w:fill="auto"/>
          </w:tcPr>
          <w:p w14:paraId="000000AC"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r>
      <w:tr w:rsidR="0082651E" w:rsidRPr="00D647C6" w14:paraId="7B31861C" w14:textId="77777777" w:rsidTr="004E1E87">
        <w:tc>
          <w:tcPr>
            <w:tcW w:w="2045" w:type="dxa"/>
            <w:shd w:val="clear" w:color="auto" w:fill="auto"/>
          </w:tcPr>
          <w:p w14:paraId="000000AD"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769" w:type="dxa"/>
            <w:shd w:val="clear" w:color="auto" w:fill="auto"/>
          </w:tcPr>
          <w:p w14:paraId="000000AE"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126" w:type="dxa"/>
            <w:shd w:val="clear" w:color="auto" w:fill="auto"/>
          </w:tcPr>
          <w:p w14:paraId="000000AF"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c>
          <w:tcPr>
            <w:tcW w:w="2410" w:type="dxa"/>
            <w:shd w:val="clear" w:color="auto" w:fill="auto"/>
          </w:tcPr>
          <w:p w14:paraId="000000B0" w14:textId="77777777" w:rsidR="0082651E" w:rsidRPr="00D647C6" w:rsidRDefault="0082651E">
            <w:pPr>
              <w:widowControl/>
              <w:pBdr>
                <w:top w:val="nil"/>
                <w:left w:val="nil"/>
                <w:bottom w:val="nil"/>
                <w:right w:val="nil"/>
                <w:between w:val="nil"/>
              </w:pBdr>
              <w:rPr>
                <w:rFonts w:ascii="Times New Roman" w:hAnsi="Times New Roman" w:cs="Times New Roman"/>
                <w:b w:val="0"/>
                <w:color w:val="000000" w:themeColor="text1"/>
                <w:sz w:val="22"/>
                <w:szCs w:val="22"/>
              </w:rPr>
            </w:pPr>
          </w:p>
        </w:tc>
      </w:tr>
    </w:tbl>
    <w:p w14:paraId="000000B1" w14:textId="77777777" w:rsidR="0082651E" w:rsidRPr="00D647C6" w:rsidRDefault="0082651E">
      <w:pPr>
        <w:rPr>
          <w:color w:val="000000" w:themeColor="text1"/>
          <w:sz w:val="22"/>
          <w:szCs w:val="22"/>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9"/>
        <w:gridCol w:w="2517"/>
        <w:gridCol w:w="1348"/>
        <w:gridCol w:w="2158"/>
        <w:gridCol w:w="1438"/>
      </w:tblGrid>
      <w:tr w:rsidR="0082651E" w:rsidRPr="00D647C6" w14:paraId="35F2D2BD" w14:textId="77777777">
        <w:tc>
          <w:tcPr>
            <w:tcW w:w="1889" w:type="dxa"/>
          </w:tcPr>
          <w:p w14:paraId="000000B2" w14:textId="77777777" w:rsidR="0082651E" w:rsidRPr="00D647C6" w:rsidRDefault="005E1C8C">
            <w:pPr>
              <w:pBdr>
                <w:top w:val="nil"/>
                <w:left w:val="nil"/>
                <w:bottom w:val="nil"/>
                <w:right w:val="nil"/>
                <w:between w:val="nil"/>
              </w:pBdr>
              <w:rPr>
                <w:b/>
                <w:color w:val="000000" w:themeColor="text1"/>
                <w:sz w:val="22"/>
                <w:szCs w:val="22"/>
              </w:rPr>
            </w:pPr>
            <w:bookmarkStart w:id="12" w:name="_heading=h.1t3h5sf" w:colFirst="0" w:colLast="0"/>
            <w:bookmarkEnd w:id="12"/>
            <w:r w:rsidRPr="00D647C6">
              <w:rPr>
                <w:b/>
                <w:color w:val="000000" w:themeColor="text1"/>
                <w:sz w:val="22"/>
                <w:szCs w:val="22"/>
              </w:rPr>
              <w:t>SAP version</w:t>
            </w:r>
          </w:p>
        </w:tc>
        <w:tc>
          <w:tcPr>
            <w:tcW w:w="2517" w:type="dxa"/>
          </w:tcPr>
          <w:p w14:paraId="000000B3"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Read and approved by</w:t>
            </w:r>
          </w:p>
          <w:p w14:paraId="000000B4"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(name)</w:t>
            </w:r>
          </w:p>
        </w:tc>
        <w:tc>
          <w:tcPr>
            <w:tcW w:w="1348" w:type="dxa"/>
          </w:tcPr>
          <w:p w14:paraId="000000B5"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Role</w:t>
            </w:r>
          </w:p>
        </w:tc>
        <w:tc>
          <w:tcPr>
            <w:tcW w:w="2158" w:type="dxa"/>
          </w:tcPr>
          <w:p w14:paraId="000000B6"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Signature</w:t>
            </w:r>
          </w:p>
        </w:tc>
        <w:tc>
          <w:tcPr>
            <w:tcW w:w="1438" w:type="dxa"/>
          </w:tcPr>
          <w:p w14:paraId="000000B7"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Date</w:t>
            </w:r>
          </w:p>
        </w:tc>
      </w:tr>
      <w:tr w:rsidR="0082651E" w:rsidRPr="00D647C6" w14:paraId="3F8B6C29" w14:textId="77777777">
        <w:trPr>
          <w:trHeight w:val="1145"/>
        </w:trPr>
        <w:tc>
          <w:tcPr>
            <w:tcW w:w="1889" w:type="dxa"/>
          </w:tcPr>
          <w:p w14:paraId="000000B8" w14:textId="77777777" w:rsidR="0082651E" w:rsidRPr="00D647C6" w:rsidRDefault="0082651E">
            <w:pPr>
              <w:pBdr>
                <w:top w:val="nil"/>
                <w:left w:val="nil"/>
                <w:bottom w:val="nil"/>
                <w:right w:val="nil"/>
                <w:between w:val="nil"/>
              </w:pBdr>
              <w:rPr>
                <w:b/>
                <w:color w:val="000000" w:themeColor="text1"/>
                <w:sz w:val="22"/>
                <w:szCs w:val="22"/>
              </w:rPr>
            </w:pPr>
          </w:p>
        </w:tc>
        <w:tc>
          <w:tcPr>
            <w:tcW w:w="2517" w:type="dxa"/>
          </w:tcPr>
          <w:p w14:paraId="000000B9" w14:textId="77777777" w:rsidR="0082651E" w:rsidRPr="00D647C6" w:rsidRDefault="0082651E">
            <w:pPr>
              <w:pBdr>
                <w:top w:val="nil"/>
                <w:left w:val="nil"/>
                <w:bottom w:val="nil"/>
                <w:right w:val="nil"/>
                <w:between w:val="nil"/>
              </w:pBdr>
              <w:rPr>
                <w:color w:val="000000" w:themeColor="text1"/>
                <w:sz w:val="22"/>
                <w:szCs w:val="22"/>
              </w:rPr>
            </w:pPr>
          </w:p>
        </w:tc>
        <w:tc>
          <w:tcPr>
            <w:tcW w:w="1348" w:type="dxa"/>
          </w:tcPr>
          <w:p w14:paraId="000000BA" w14:textId="77777777" w:rsidR="0082651E" w:rsidRPr="00D647C6" w:rsidRDefault="0082651E">
            <w:pPr>
              <w:pBdr>
                <w:top w:val="nil"/>
                <w:left w:val="nil"/>
                <w:bottom w:val="nil"/>
                <w:right w:val="nil"/>
                <w:between w:val="nil"/>
              </w:pBdr>
              <w:rPr>
                <w:color w:val="000000" w:themeColor="text1"/>
                <w:sz w:val="22"/>
                <w:szCs w:val="22"/>
              </w:rPr>
            </w:pPr>
          </w:p>
        </w:tc>
        <w:tc>
          <w:tcPr>
            <w:tcW w:w="2158" w:type="dxa"/>
          </w:tcPr>
          <w:p w14:paraId="000000BB" w14:textId="77777777" w:rsidR="0082651E" w:rsidRPr="00D647C6" w:rsidRDefault="0082651E">
            <w:pPr>
              <w:pBdr>
                <w:top w:val="nil"/>
                <w:left w:val="nil"/>
                <w:bottom w:val="nil"/>
                <w:right w:val="nil"/>
                <w:between w:val="nil"/>
              </w:pBdr>
              <w:rPr>
                <w:color w:val="000000" w:themeColor="text1"/>
                <w:sz w:val="22"/>
                <w:szCs w:val="22"/>
              </w:rPr>
            </w:pPr>
          </w:p>
        </w:tc>
        <w:tc>
          <w:tcPr>
            <w:tcW w:w="1438" w:type="dxa"/>
          </w:tcPr>
          <w:p w14:paraId="000000BC" w14:textId="77777777" w:rsidR="0082651E" w:rsidRPr="00D647C6" w:rsidRDefault="0082651E">
            <w:pPr>
              <w:pBdr>
                <w:top w:val="nil"/>
                <w:left w:val="nil"/>
                <w:bottom w:val="nil"/>
                <w:right w:val="nil"/>
                <w:between w:val="nil"/>
              </w:pBdr>
              <w:rPr>
                <w:color w:val="000000" w:themeColor="text1"/>
                <w:sz w:val="22"/>
                <w:szCs w:val="22"/>
              </w:rPr>
            </w:pPr>
          </w:p>
        </w:tc>
      </w:tr>
    </w:tbl>
    <w:p w14:paraId="000000C1" w14:textId="578CDA2E" w:rsidR="0082651E" w:rsidRPr="00D647C6" w:rsidRDefault="005E1C8C" w:rsidP="00D03EA0">
      <w:pPr>
        <w:pStyle w:val="Heading1"/>
        <w:rPr>
          <w:sz w:val="22"/>
          <w:szCs w:val="22"/>
        </w:rPr>
      </w:pPr>
      <w:bookmarkStart w:id="13" w:name="_heading=h.4d34og8" w:colFirst="0" w:colLast="0"/>
      <w:bookmarkStart w:id="14" w:name="_Toc65767127"/>
      <w:bookmarkStart w:id="15" w:name="_Toc67318422"/>
      <w:bookmarkEnd w:id="13"/>
      <w:r w:rsidRPr="00D647C6">
        <w:rPr>
          <w:sz w:val="22"/>
          <w:szCs w:val="22"/>
        </w:rPr>
        <w:t>Amendments and Updates</w:t>
      </w:r>
      <w:bookmarkEnd w:id="14"/>
      <w:bookmarkEnd w:id="15"/>
    </w:p>
    <w:p w14:paraId="000000C2" w14:textId="77777777" w:rsidR="0082651E" w:rsidRPr="00D647C6" w:rsidRDefault="0082651E">
      <w:pPr>
        <w:rPr>
          <w:color w:val="000000" w:themeColor="text1"/>
          <w:sz w:val="22"/>
          <w:szCs w:val="22"/>
        </w:rPr>
      </w:pPr>
    </w:p>
    <w:p w14:paraId="000000C3" w14:textId="77777777" w:rsidR="0082651E" w:rsidRPr="00D647C6" w:rsidRDefault="005E1C8C">
      <w:pPr>
        <w:pBdr>
          <w:top w:val="nil"/>
          <w:left w:val="nil"/>
          <w:bottom w:val="nil"/>
          <w:right w:val="nil"/>
          <w:between w:val="nil"/>
        </w:pBdr>
        <w:spacing w:line="264" w:lineRule="auto"/>
        <w:jc w:val="both"/>
        <w:rPr>
          <w:color w:val="000000" w:themeColor="text1"/>
          <w:sz w:val="22"/>
          <w:szCs w:val="22"/>
        </w:rPr>
      </w:pPr>
      <w:r w:rsidRPr="00D647C6">
        <w:rPr>
          <w:color w:val="000000" w:themeColor="text1"/>
          <w:sz w:val="22"/>
          <w:szCs w:val="22"/>
        </w:rPr>
        <w:t>SAP amendments following first approval:</w:t>
      </w:r>
    </w:p>
    <w:p w14:paraId="000000C4" w14:textId="77777777" w:rsidR="0082651E" w:rsidRPr="00D647C6" w:rsidRDefault="0082651E">
      <w:pPr>
        <w:pBdr>
          <w:top w:val="nil"/>
          <w:left w:val="nil"/>
          <w:bottom w:val="nil"/>
          <w:right w:val="nil"/>
          <w:between w:val="nil"/>
        </w:pBdr>
        <w:spacing w:line="264" w:lineRule="auto"/>
        <w:jc w:val="both"/>
        <w:rPr>
          <w:color w:val="000000" w:themeColor="text1"/>
          <w:sz w:val="22"/>
          <w:szCs w:val="22"/>
        </w:rPr>
      </w:pPr>
    </w:p>
    <w:p w14:paraId="000000C5" w14:textId="77777777" w:rsidR="0082651E" w:rsidRPr="00D647C6" w:rsidRDefault="005E1C8C">
      <w:pPr>
        <w:pBdr>
          <w:top w:val="nil"/>
          <w:left w:val="nil"/>
          <w:bottom w:val="nil"/>
          <w:right w:val="nil"/>
          <w:between w:val="nil"/>
        </w:pBdr>
        <w:rPr>
          <w:b/>
          <w:color w:val="000000" w:themeColor="text1"/>
          <w:sz w:val="22"/>
          <w:szCs w:val="22"/>
        </w:rPr>
      </w:pPr>
      <w:bookmarkStart w:id="16" w:name="_heading=h.17dp8vu" w:colFirst="0" w:colLast="0"/>
      <w:bookmarkEnd w:id="16"/>
      <w:r w:rsidRPr="00D647C6">
        <w:rPr>
          <w:b/>
          <w:color w:val="000000" w:themeColor="text1"/>
          <w:sz w:val="22"/>
          <w:szCs w:val="22"/>
        </w:rPr>
        <w:t>Overview of SAP Amendments and Updates</w:t>
      </w:r>
    </w:p>
    <w:tbl>
      <w:tblPr>
        <w:tblStyle w:val="a5"/>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1"/>
        <w:gridCol w:w="1973"/>
        <w:gridCol w:w="1973"/>
        <w:gridCol w:w="1973"/>
        <w:gridCol w:w="1969"/>
      </w:tblGrid>
      <w:tr w:rsidR="0082651E" w:rsidRPr="00D647C6" w14:paraId="62C13004" w14:textId="77777777">
        <w:tc>
          <w:tcPr>
            <w:tcW w:w="1462" w:type="dxa"/>
            <w:tcBorders>
              <w:bottom w:val="single" w:sz="4" w:space="0" w:color="000000"/>
            </w:tcBorders>
            <w:shd w:val="clear" w:color="auto" w:fill="FFFFFF"/>
          </w:tcPr>
          <w:p w14:paraId="000000C6" w14:textId="77777777" w:rsidR="0082651E" w:rsidRPr="00D647C6" w:rsidRDefault="005E1C8C">
            <w:pPr>
              <w:rPr>
                <w:color w:val="000000" w:themeColor="text1"/>
                <w:sz w:val="22"/>
                <w:szCs w:val="22"/>
              </w:rPr>
            </w:pPr>
            <w:r w:rsidRPr="00D647C6">
              <w:rPr>
                <w:color w:val="000000" w:themeColor="text1"/>
                <w:sz w:val="22"/>
                <w:szCs w:val="22"/>
              </w:rPr>
              <w:lastRenderedPageBreak/>
              <w:t>Number</w:t>
            </w:r>
          </w:p>
        </w:tc>
        <w:tc>
          <w:tcPr>
            <w:tcW w:w="1973" w:type="dxa"/>
            <w:tcBorders>
              <w:bottom w:val="single" w:sz="4" w:space="0" w:color="000000"/>
            </w:tcBorders>
            <w:shd w:val="clear" w:color="auto" w:fill="FFFFFF"/>
          </w:tcPr>
          <w:p w14:paraId="000000C7" w14:textId="77777777" w:rsidR="0082651E" w:rsidRPr="00D647C6" w:rsidRDefault="005E1C8C">
            <w:pPr>
              <w:rPr>
                <w:color w:val="000000" w:themeColor="text1"/>
                <w:sz w:val="22"/>
                <w:szCs w:val="22"/>
              </w:rPr>
            </w:pPr>
            <w:r w:rsidRPr="00D647C6">
              <w:rPr>
                <w:color w:val="000000" w:themeColor="text1"/>
                <w:sz w:val="22"/>
                <w:szCs w:val="22"/>
              </w:rPr>
              <w:t>Date (DDMMMYY)</w:t>
            </w:r>
          </w:p>
        </w:tc>
        <w:tc>
          <w:tcPr>
            <w:tcW w:w="1973" w:type="dxa"/>
            <w:tcBorders>
              <w:bottom w:val="single" w:sz="4" w:space="0" w:color="000000"/>
            </w:tcBorders>
            <w:shd w:val="clear" w:color="auto" w:fill="FFFFFF"/>
          </w:tcPr>
          <w:p w14:paraId="000000C8" w14:textId="77777777" w:rsidR="0082651E" w:rsidRPr="00D647C6" w:rsidRDefault="005E1C8C">
            <w:pPr>
              <w:rPr>
                <w:color w:val="000000" w:themeColor="text1"/>
                <w:sz w:val="22"/>
                <w:szCs w:val="22"/>
              </w:rPr>
            </w:pPr>
            <w:r w:rsidRPr="00D647C6">
              <w:rPr>
                <w:color w:val="000000" w:themeColor="text1"/>
                <w:sz w:val="22"/>
                <w:szCs w:val="22"/>
              </w:rPr>
              <w:t>Section of the SAP</w:t>
            </w:r>
          </w:p>
        </w:tc>
        <w:tc>
          <w:tcPr>
            <w:tcW w:w="1973" w:type="dxa"/>
            <w:tcBorders>
              <w:bottom w:val="single" w:sz="4" w:space="0" w:color="000000"/>
            </w:tcBorders>
            <w:shd w:val="clear" w:color="auto" w:fill="FFFFFF"/>
          </w:tcPr>
          <w:p w14:paraId="000000C9" w14:textId="77777777" w:rsidR="0082651E" w:rsidRPr="00D647C6" w:rsidRDefault="005E1C8C">
            <w:pPr>
              <w:rPr>
                <w:color w:val="000000" w:themeColor="text1"/>
                <w:sz w:val="22"/>
                <w:szCs w:val="22"/>
              </w:rPr>
            </w:pPr>
            <w:r w:rsidRPr="00D647C6">
              <w:rPr>
                <w:color w:val="000000" w:themeColor="text1"/>
                <w:sz w:val="22"/>
                <w:szCs w:val="22"/>
              </w:rPr>
              <w:t>Amendment or update</w:t>
            </w:r>
          </w:p>
        </w:tc>
        <w:tc>
          <w:tcPr>
            <w:tcW w:w="1969" w:type="dxa"/>
            <w:tcBorders>
              <w:bottom w:val="single" w:sz="4" w:space="0" w:color="000000"/>
            </w:tcBorders>
            <w:shd w:val="clear" w:color="auto" w:fill="FFFFFF"/>
          </w:tcPr>
          <w:p w14:paraId="000000CA" w14:textId="77777777" w:rsidR="0082651E" w:rsidRPr="00D647C6" w:rsidRDefault="005E1C8C">
            <w:pPr>
              <w:rPr>
                <w:color w:val="000000" w:themeColor="text1"/>
                <w:sz w:val="22"/>
                <w:szCs w:val="22"/>
              </w:rPr>
            </w:pPr>
            <w:r w:rsidRPr="00D647C6">
              <w:rPr>
                <w:color w:val="000000" w:themeColor="text1"/>
                <w:sz w:val="22"/>
                <w:szCs w:val="22"/>
              </w:rPr>
              <w:t>Reason</w:t>
            </w:r>
          </w:p>
        </w:tc>
      </w:tr>
      <w:tr w:rsidR="0082651E" w:rsidRPr="00D647C6" w14:paraId="285C0277" w14:textId="77777777">
        <w:tc>
          <w:tcPr>
            <w:tcW w:w="1462" w:type="dxa"/>
            <w:tcBorders>
              <w:bottom w:val="single" w:sz="4" w:space="0" w:color="000000"/>
            </w:tcBorders>
            <w:shd w:val="clear" w:color="auto" w:fill="FFFFFF"/>
          </w:tcPr>
          <w:p w14:paraId="000000CB" w14:textId="77777777" w:rsidR="0082651E" w:rsidRPr="00D647C6" w:rsidRDefault="005E1C8C">
            <w:pPr>
              <w:rPr>
                <w:color w:val="000000" w:themeColor="text1"/>
                <w:sz w:val="22"/>
                <w:szCs w:val="22"/>
              </w:rPr>
            </w:pPr>
            <w:r w:rsidRPr="00D647C6">
              <w:rPr>
                <w:color w:val="000000" w:themeColor="text1"/>
                <w:sz w:val="22"/>
                <w:szCs w:val="22"/>
              </w:rPr>
              <w:t>1</w:t>
            </w:r>
          </w:p>
        </w:tc>
        <w:tc>
          <w:tcPr>
            <w:tcW w:w="1973" w:type="dxa"/>
            <w:tcBorders>
              <w:bottom w:val="single" w:sz="4" w:space="0" w:color="000000"/>
            </w:tcBorders>
            <w:shd w:val="clear" w:color="auto" w:fill="FFFFFF"/>
          </w:tcPr>
          <w:p w14:paraId="000000CC" w14:textId="77777777" w:rsidR="0082651E" w:rsidRPr="00D647C6" w:rsidRDefault="0082651E">
            <w:pPr>
              <w:rPr>
                <w:color w:val="000000" w:themeColor="text1"/>
                <w:sz w:val="22"/>
                <w:szCs w:val="22"/>
              </w:rPr>
            </w:pPr>
          </w:p>
        </w:tc>
        <w:tc>
          <w:tcPr>
            <w:tcW w:w="1973" w:type="dxa"/>
            <w:tcBorders>
              <w:bottom w:val="single" w:sz="4" w:space="0" w:color="000000"/>
            </w:tcBorders>
            <w:shd w:val="clear" w:color="auto" w:fill="FFFFFF"/>
          </w:tcPr>
          <w:p w14:paraId="000000CD" w14:textId="77777777" w:rsidR="0082651E" w:rsidRPr="00D647C6" w:rsidRDefault="0082651E">
            <w:pPr>
              <w:rPr>
                <w:color w:val="000000" w:themeColor="text1"/>
                <w:sz w:val="22"/>
                <w:szCs w:val="22"/>
              </w:rPr>
            </w:pPr>
          </w:p>
        </w:tc>
        <w:tc>
          <w:tcPr>
            <w:tcW w:w="1973" w:type="dxa"/>
            <w:tcBorders>
              <w:bottom w:val="single" w:sz="4" w:space="0" w:color="000000"/>
            </w:tcBorders>
            <w:shd w:val="clear" w:color="auto" w:fill="FFFFFF"/>
          </w:tcPr>
          <w:p w14:paraId="000000CE" w14:textId="77777777" w:rsidR="0082651E" w:rsidRPr="00D647C6" w:rsidRDefault="0082651E">
            <w:pPr>
              <w:rPr>
                <w:color w:val="000000" w:themeColor="text1"/>
                <w:sz w:val="22"/>
                <w:szCs w:val="22"/>
              </w:rPr>
            </w:pPr>
          </w:p>
        </w:tc>
        <w:tc>
          <w:tcPr>
            <w:tcW w:w="1969" w:type="dxa"/>
            <w:tcBorders>
              <w:bottom w:val="single" w:sz="4" w:space="0" w:color="000000"/>
            </w:tcBorders>
            <w:shd w:val="clear" w:color="auto" w:fill="FFFFFF"/>
          </w:tcPr>
          <w:p w14:paraId="000000CF" w14:textId="77777777" w:rsidR="0082651E" w:rsidRPr="00D647C6" w:rsidRDefault="0082651E">
            <w:pPr>
              <w:rPr>
                <w:color w:val="000000" w:themeColor="text1"/>
                <w:sz w:val="22"/>
                <w:szCs w:val="22"/>
              </w:rPr>
            </w:pPr>
          </w:p>
        </w:tc>
      </w:tr>
      <w:tr w:rsidR="0082651E" w:rsidRPr="00D647C6" w14:paraId="6CD7501E" w14:textId="77777777">
        <w:tc>
          <w:tcPr>
            <w:tcW w:w="1462" w:type="dxa"/>
            <w:tcBorders>
              <w:bottom w:val="single" w:sz="4" w:space="0" w:color="000000"/>
            </w:tcBorders>
            <w:shd w:val="clear" w:color="auto" w:fill="FFFFFF"/>
          </w:tcPr>
          <w:p w14:paraId="000000D0" w14:textId="77777777" w:rsidR="0082651E" w:rsidRPr="00D647C6" w:rsidRDefault="005E1C8C">
            <w:pPr>
              <w:rPr>
                <w:color w:val="000000" w:themeColor="text1"/>
                <w:sz w:val="22"/>
                <w:szCs w:val="22"/>
              </w:rPr>
            </w:pPr>
            <w:r w:rsidRPr="00D647C6">
              <w:rPr>
                <w:color w:val="000000" w:themeColor="text1"/>
                <w:sz w:val="22"/>
                <w:szCs w:val="22"/>
              </w:rPr>
              <w:t>2</w:t>
            </w:r>
          </w:p>
        </w:tc>
        <w:tc>
          <w:tcPr>
            <w:tcW w:w="1973" w:type="dxa"/>
            <w:tcBorders>
              <w:bottom w:val="single" w:sz="4" w:space="0" w:color="000000"/>
            </w:tcBorders>
            <w:shd w:val="clear" w:color="auto" w:fill="FFFFFF"/>
          </w:tcPr>
          <w:p w14:paraId="000000D1" w14:textId="77777777" w:rsidR="0082651E" w:rsidRPr="00D647C6" w:rsidRDefault="0082651E">
            <w:pPr>
              <w:rPr>
                <w:color w:val="000000" w:themeColor="text1"/>
                <w:sz w:val="22"/>
                <w:szCs w:val="22"/>
              </w:rPr>
            </w:pPr>
          </w:p>
        </w:tc>
        <w:tc>
          <w:tcPr>
            <w:tcW w:w="1973" w:type="dxa"/>
            <w:tcBorders>
              <w:bottom w:val="single" w:sz="4" w:space="0" w:color="000000"/>
            </w:tcBorders>
            <w:shd w:val="clear" w:color="auto" w:fill="FFFFFF"/>
          </w:tcPr>
          <w:p w14:paraId="000000D2" w14:textId="77777777" w:rsidR="0082651E" w:rsidRPr="00D647C6" w:rsidRDefault="0082651E">
            <w:pPr>
              <w:rPr>
                <w:color w:val="000000" w:themeColor="text1"/>
                <w:sz w:val="22"/>
                <w:szCs w:val="22"/>
              </w:rPr>
            </w:pPr>
          </w:p>
        </w:tc>
        <w:tc>
          <w:tcPr>
            <w:tcW w:w="1973" w:type="dxa"/>
            <w:tcBorders>
              <w:bottom w:val="single" w:sz="4" w:space="0" w:color="000000"/>
            </w:tcBorders>
            <w:shd w:val="clear" w:color="auto" w:fill="FFFFFF"/>
          </w:tcPr>
          <w:p w14:paraId="000000D3" w14:textId="77777777" w:rsidR="0082651E" w:rsidRPr="00D647C6" w:rsidRDefault="0082651E">
            <w:pPr>
              <w:rPr>
                <w:color w:val="000000" w:themeColor="text1"/>
                <w:sz w:val="22"/>
                <w:szCs w:val="22"/>
              </w:rPr>
            </w:pPr>
          </w:p>
        </w:tc>
        <w:tc>
          <w:tcPr>
            <w:tcW w:w="1969" w:type="dxa"/>
            <w:tcBorders>
              <w:bottom w:val="single" w:sz="4" w:space="0" w:color="000000"/>
            </w:tcBorders>
            <w:shd w:val="clear" w:color="auto" w:fill="FFFFFF"/>
          </w:tcPr>
          <w:p w14:paraId="000000D4" w14:textId="77777777" w:rsidR="0082651E" w:rsidRPr="00D647C6" w:rsidRDefault="0082651E">
            <w:pPr>
              <w:rPr>
                <w:color w:val="000000" w:themeColor="text1"/>
                <w:sz w:val="22"/>
                <w:szCs w:val="22"/>
              </w:rPr>
            </w:pPr>
          </w:p>
        </w:tc>
      </w:tr>
      <w:tr w:rsidR="0082651E" w:rsidRPr="00D647C6" w14:paraId="1B297447" w14:textId="77777777">
        <w:tc>
          <w:tcPr>
            <w:tcW w:w="1462" w:type="dxa"/>
            <w:shd w:val="clear" w:color="auto" w:fill="FFFFFF"/>
          </w:tcPr>
          <w:p w14:paraId="000000D5" w14:textId="77777777" w:rsidR="0082651E" w:rsidRPr="00D647C6" w:rsidRDefault="005E1C8C">
            <w:pPr>
              <w:rPr>
                <w:color w:val="000000" w:themeColor="text1"/>
                <w:sz w:val="22"/>
                <w:szCs w:val="22"/>
              </w:rPr>
            </w:pPr>
            <w:r w:rsidRPr="00D647C6">
              <w:rPr>
                <w:color w:val="000000" w:themeColor="text1"/>
                <w:sz w:val="22"/>
                <w:szCs w:val="22"/>
              </w:rPr>
              <w:t>….</w:t>
            </w:r>
          </w:p>
        </w:tc>
        <w:tc>
          <w:tcPr>
            <w:tcW w:w="1973" w:type="dxa"/>
            <w:shd w:val="clear" w:color="auto" w:fill="FFFFFF"/>
          </w:tcPr>
          <w:p w14:paraId="000000D6" w14:textId="77777777" w:rsidR="0082651E" w:rsidRPr="00D647C6" w:rsidRDefault="0082651E">
            <w:pPr>
              <w:rPr>
                <w:color w:val="000000" w:themeColor="text1"/>
                <w:sz w:val="22"/>
                <w:szCs w:val="22"/>
              </w:rPr>
            </w:pPr>
          </w:p>
        </w:tc>
        <w:tc>
          <w:tcPr>
            <w:tcW w:w="1973" w:type="dxa"/>
            <w:shd w:val="clear" w:color="auto" w:fill="FFFFFF"/>
          </w:tcPr>
          <w:p w14:paraId="000000D7" w14:textId="77777777" w:rsidR="0082651E" w:rsidRPr="00D647C6" w:rsidRDefault="0082651E">
            <w:pPr>
              <w:rPr>
                <w:color w:val="000000" w:themeColor="text1"/>
                <w:sz w:val="22"/>
                <w:szCs w:val="22"/>
              </w:rPr>
            </w:pPr>
          </w:p>
        </w:tc>
        <w:tc>
          <w:tcPr>
            <w:tcW w:w="1973" w:type="dxa"/>
            <w:shd w:val="clear" w:color="auto" w:fill="FFFFFF"/>
          </w:tcPr>
          <w:p w14:paraId="000000D8" w14:textId="77777777" w:rsidR="0082651E" w:rsidRPr="00D647C6" w:rsidRDefault="0082651E">
            <w:pPr>
              <w:rPr>
                <w:color w:val="000000" w:themeColor="text1"/>
                <w:sz w:val="22"/>
                <w:szCs w:val="22"/>
              </w:rPr>
            </w:pPr>
          </w:p>
        </w:tc>
        <w:tc>
          <w:tcPr>
            <w:tcW w:w="1969" w:type="dxa"/>
            <w:shd w:val="clear" w:color="auto" w:fill="FFFFFF"/>
          </w:tcPr>
          <w:p w14:paraId="000000D9" w14:textId="77777777" w:rsidR="0082651E" w:rsidRPr="00D647C6" w:rsidRDefault="0082651E">
            <w:pPr>
              <w:rPr>
                <w:color w:val="000000" w:themeColor="text1"/>
                <w:sz w:val="22"/>
                <w:szCs w:val="22"/>
              </w:rPr>
            </w:pPr>
          </w:p>
        </w:tc>
      </w:tr>
    </w:tbl>
    <w:p w14:paraId="000000DA" w14:textId="77777777" w:rsidR="0082651E" w:rsidRPr="00D647C6" w:rsidRDefault="005E1C8C">
      <w:pPr>
        <w:rPr>
          <w:color w:val="000000" w:themeColor="text1"/>
          <w:sz w:val="22"/>
          <w:szCs w:val="22"/>
        </w:rPr>
      </w:pPr>
      <w:r w:rsidRPr="00D647C6">
        <w:rPr>
          <w:color w:val="000000" w:themeColor="text1"/>
          <w:sz w:val="22"/>
          <w:szCs w:val="22"/>
        </w:rPr>
        <w:br w:type="page"/>
      </w:r>
    </w:p>
    <w:p w14:paraId="000000DB" w14:textId="318926C8" w:rsidR="0082651E" w:rsidRPr="00D647C6" w:rsidRDefault="005E1C8C" w:rsidP="00D03EA0">
      <w:pPr>
        <w:pStyle w:val="Heading1"/>
        <w:rPr>
          <w:sz w:val="22"/>
          <w:szCs w:val="22"/>
        </w:rPr>
      </w:pPr>
      <w:bookmarkStart w:id="17" w:name="_Toc65767128"/>
      <w:bookmarkStart w:id="18" w:name="_Toc67318423"/>
      <w:r w:rsidRPr="00D647C6">
        <w:rPr>
          <w:sz w:val="22"/>
          <w:szCs w:val="22"/>
        </w:rPr>
        <w:lastRenderedPageBreak/>
        <w:t>Introduction</w:t>
      </w:r>
      <w:bookmarkEnd w:id="17"/>
      <w:bookmarkEnd w:id="18"/>
      <w:r w:rsidRPr="00D647C6">
        <w:rPr>
          <w:sz w:val="22"/>
          <w:szCs w:val="22"/>
        </w:rPr>
        <w:t xml:space="preserve"> </w:t>
      </w:r>
    </w:p>
    <w:p w14:paraId="000000DC" w14:textId="7036CC05" w:rsidR="0082651E" w:rsidRPr="00D647C6" w:rsidRDefault="00D03EA0" w:rsidP="00D03EA0">
      <w:pPr>
        <w:pStyle w:val="Heading2"/>
        <w:rPr>
          <w:rFonts w:cs="Times New Roman"/>
          <w:sz w:val="22"/>
          <w:szCs w:val="22"/>
        </w:rPr>
      </w:pPr>
      <w:sdt>
        <w:sdtPr>
          <w:rPr>
            <w:rFonts w:cs="Times New Roman"/>
            <w:sz w:val="22"/>
            <w:szCs w:val="22"/>
          </w:rPr>
          <w:tag w:val="goog_rdk_0"/>
          <w:id w:val="1086115864"/>
          <w:showingPlcHdr/>
        </w:sdtPr>
        <w:sdtContent>
          <w:r w:rsidR="000952D0" w:rsidRPr="00D647C6">
            <w:rPr>
              <w:rFonts w:cs="Times New Roman"/>
              <w:sz w:val="22"/>
              <w:szCs w:val="22"/>
            </w:rPr>
            <w:t xml:space="preserve">    </w:t>
          </w:r>
          <w:bookmarkStart w:id="19" w:name="_Toc65767129"/>
          <w:bookmarkStart w:id="20" w:name="_Toc67318424"/>
          <w:r w:rsidR="000952D0" w:rsidRPr="00D647C6">
            <w:rPr>
              <w:rFonts w:cs="Times New Roman"/>
              <w:sz w:val="22"/>
              <w:szCs w:val="22"/>
            </w:rPr>
            <w:t xml:space="preserve"> </w:t>
          </w:r>
        </w:sdtContent>
      </w:sdt>
      <w:r w:rsidR="005E1C8C" w:rsidRPr="00D647C6">
        <w:rPr>
          <w:rFonts w:cs="Times New Roman"/>
          <w:sz w:val="22"/>
          <w:szCs w:val="22"/>
        </w:rPr>
        <w:t>Preface</w:t>
      </w:r>
      <w:bookmarkEnd w:id="19"/>
      <w:bookmarkEnd w:id="20"/>
    </w:p>
    <w:p w14:paraId="000000DD" w14:textId="21B07661" w:rsidR="0082651E" w:rsidRPr="00D647C6" w:rsidRDefault="005E1C8C">
      <w:pPr>
        <w:rPr>
          <w:color w:val="000000" w:themeColor="text1"/>
          <w:sz w:val="22"/>
          <w:szCs w:val="22"/>
        </w:rPr>
      </w:pPr>
      <w:r w:rsidRPr="00D647C6">
        <w:rPr>
          <w:color w:val="000000" w:themeColor="text1"/>
          <w:sz w:val="22"/>
          <w:szCs w:val="22"/>
        </w:rPr>
        <w:t>ConcePTION aims to build an ecosystem that can use Real World Data (RWD) to generate Real World Evidence (RWE) that may be used for clinical and regulatory decision making. RWE is required to address the big information gap of medication safety in pregnancy. Regulators and health care professionals are increasingly appreciating the value of RWE, but hesitancy about quality and reliability still persist. Although various networks that have been set up to monitor drug safety</w:t>
      </w:r>
      <w:r w:rsidR="00573241" w:rsidRPr="00D647C6">
        <w:rPr>
          <w:color w:val="000000" w:themeColor="text1"/>
          <w:sz w:val="22"/>
          <w:szCs w:val="22"/>
        </w:rPr>
        <w:t>,</w:t>
      </w:r>
      <w:r w:rsidRPr="00D647C6">
        <w:rPr>
          <w:color w:val="000000" w:themeColor="text1"/>
          <w:sz w:val="22"/>
          <w:szCs w:val="22"/>
        </w:rPr>
        <w:t xml:space="preserve"> do use some type of quality indicators (</w:t>
      </w:r>
      <w:r w:rsidR="004E1E87" w:rsidRPr="00D647C6">
        <w:rPr>
          <w:color w:val="000000" w:themeColor="text1"/>
          <w:sz w:val="22"/>
          <w:szCs w:val="22"/>
        </w:rPr>
        <w:t>e.g.,</w:t>
      </w:r>
      <w:r w:rsidRPr="00D647C6">
        <w:rPr>
          <w:color w:val="000000" w:themeColor="text1"/>
          <w:sz w:val="22"/>
          <w:szCs w:val="22"/>
        </w:rPr>
        <w:t xml:space="preserve"> Sentinel) there is no standardized framework to assess fitness for purpose of RWD. </w:t>
      </w:r>
    </w:p>
    <w:p w14:paraId="000000DE" w14:textId="77777777" w:rsidR="0082651E" w:rsidRPr="00D647C6" w:rsidRDefault="0082651E">
      <w:pPr>
        <w:rPr>
          <w:color w:val="000000" w:themeColor="text1"/>
          <w:sz w:val="22"/>
          <w:szCs w:val="22"/>
        </w:rPr>
      </w:pPr>
    </w:p>
    <w:p w14:paraId="000000DF" w14:textId="5AEBE691" w:rsidR="0082651E" w:rsidRPr="00D647C6" w:rsidRDefault="005E1C8C">
      <w:pPr>
        <w:rPr>
          <w:color w:val="000000" w:themeColor="text1"/>
          <w:sz w:val="22"/>
          <w:szCs w:val="22"/>
        </w:rPr>
      </w:pPr>
      <w:r w:rsidRPr="00D647C6">
        <w:rPr>
          <w:color w:val="000000" w:themeColor="text1"/>
          <w:sz w:val="22"/>
          <w:szCs w:val="22"/>
        </w:rPr>
        <w:t xml:space="preserve">There is no generally accepted quantitative measure of data quality, but Juran JM et al, 1999 gives an often cited qualitative definition as “…high-quality data are data that are fit for use in their intended operational, decision-making, planning, and strategic roles”. Very importantly, data quality may be adequate when used for one task, but not for another. </w:t>
      </w:r>
      <w:r w:rsidR="004E1E87" w:rsidRPr="00D647C6">
        <w:rPr>
          <w:color w:val="000000" w:themeColor="text1"/>
          <w:sz w:val="22"/>
          <w:szCs w:val="22"/>
        </w:rPr>
        <w:t>Therefore,</w:t>
      </w:r>
      <w:r w:rsidRPr="00D647C6">
        <w:rPr>
          <w:color w:val="000000" w:themeColor="text1"/>
          <w:sz w:val="22"/>
          <w:szCs w:val="22"/>
        </w:rPr>
        <w:t xml:space="preserve"> these quality assessments may be  called “fit for purpose”.</w:t>
      </w:r>
    </w:p>
    <w:p w14:paraId="000000E0" w14:textId="77777777" w:rsidR="0082651E" w:rsidRPr="00D647C6" w:rsidRDefault="0082651E">
      <w:pPr>
        <w:rPr>
          <w:color w:val="000000" w:themeColor="text1"/>
          <w:sz w:val="22"/>
          <w:szCs w:val="22"/>
        </w:rPr>
      </w:pPr>
    </w:p>
    <w:p w14:paraId="0799E88A" w14:textId="77777777" w:rsidR="00573241" w:rsidRPr="00D647C6" w:rsidRDefault="00D03EA0" w:rsidP="00573241">
      <w:pPr>
        <w:rPr>
          <w:color w:val="000000" w:themeColor="text1"/>
          <w:sz w:val="22"/>
          <w:szCs w:val="22"/>
        </w:rPr>
      </w:pPr>
      <w:sdt>
        <w:sdtPr>
          <w:rPr>
            <w:color w:val="000000" w:themeColor="text1"/>
            <w:sz w:val="22"/>
            <w:szCs w:val="22"/>
          </w:rPr>
          <w:tag w:val="goog_rdk_1"/>
          <w:id w:val="1517265428"/>
        </w:sdtPr>
        <w:sdtContent/>
      </w:sdt>
      <w:sdt>
        <w:sdtPr>
          <w:rPr>
            <w:color w:val="000000" w:themeColor="text1"/>
            <w:sz w:val="22"/>
            <w:szCs w:val="22"/>
          </w:rPr>
          <w:tag w:val="goog_rdk_2"/>
          <w:id w:val="1129670199"/>
        </w:sdtPr>
        <w:sdtContent/>
      </w:sdt>
      <w:r w:rsidR="005E1C8C" w:rsidRPr="00D647C6">
        <w:rPr>
          <w:color w:val="000000" w:themeColor="text1"/>
          <w:sz w:val="22"/>
          <w:szCs w:val="22"/>
        </w:rPr>
        <w:t xml:space="preserve">In order to make best use of RWD for generation of evidence across many data sources in a scalable rapid and reproducible manner, many groups and consortia have turned to the use of common data models (CDMs) (Schneeweiss et al., 2020; Trifiró et al 2014; Gini et al 2016).  </w:t>
      </w:r>
      <w:r w:rsidR="00573241" w:rsidRPr="00D647C6">
        <w:rPr>
          <w:color w:val="000000" w:themeColor="text1"/>
          <w:sz w:val="22"/>
          <w:szCs w:val="22"/>
        </w:rPr>
        <w:t>Data models are structured representations of data elements and their relationships to each other while common data models are simply data models that have been agreed upon and shared by a number of entities (institutions, databases, researchers, etc.).  When converting data to a CDM, those with access to data (data access providers or DAPs) must first extract, transform, and load (ETL) the data to which they have access from its native original format to the agreed upon CDM.</w:t>
      </w:r>
    </w:p>
    <w:p w14:paraId="3DD57C70" w14:textId="77777777" w:rsidR="00573241" w:rsidRPr="00D647C6" w:rsidRDefault="00573241">
      <w:pPr>
        <w:rPr>
          <w:color w:val="000000" w:themeColor="text1"/>
          <w:sz w:val="22"/>
          <w:szCs w:val="22"/>
        </w:rPr>
      </w:pPr>
    </w:p>
    <w:p w14:paraId="000000E1" w14:textId="4C56ED2C" w:rsidR="0082651E" w:rsidRPr="00D647C6" w:rsidRDefault="005E1C8C">
      <w:pPr>
        <w:rPr>
          <w:color w:val="000000" w:themeColor="text1"/>
          <w:sz w:val="22"/>
          <w:szCs w:val="22"/>
        </w:rPr>
      </w:pPr>
      <w:r w:rsidRPr="00D647C6">
        <w:rPr>
          <w:color w:val="000000" w:themeColor="text1"/>
          <w:sz w:val="22"/>
          <w:szCs w:val="22"/>
        </w:rPr>
        <w:t xml:space="preserve">Common data models vary along two axes: 1) the degree to which content is harmonized and 2) their flexibility for use in the conduct of new studies.  Along the first axis, CDMs may be structurally (syntactically) harmonized, meaning that data is transformed into a common structure but the contents remain unchanged, or semantically harmonized, meaning that data is transformed into a common structure and contents are transformed into common concepts.  Along the second axis, common data models may be study specific, designed for a set of studies focused on one therapeutic area or one analysis method, or fully reusable for the application of new study questions and designs.  </w:t>
      </w:r>
    </w:p>
    <w:p w14:paraId="000000E2" w14:textId="409B17E5" w:rsidR="0082651E" w:rsidRPr="00D647C6" w:rsidRDefault="0082651E">
      <w:pPr>
        <w:rPr>
          <w:color w:val="000000" w:themeColor="text1"/>
          <w:sz w:val="22"/>
          <w:szCs w:val="22"/>
        </w:rPr>
      </w:pPr>
    </w:p>
    <w:p w14:paraId="000000E3" w14:textId="0927C1F2" w:rsidR="0082651E" w:rsidRPr="00D647C6" w:rsidRDefault="005E1C8C">
      <w:pPr>
        <w:rPr>
          <w:color w:val="000000" w:themeColor="text1"/>
          <w:sz w:val="22"/>
          <w:szCs w:val="22"/>
        </w:rPr>
      </w:pPr>
      <w:r w:rsidRPr="00D647C6">
        <w:rPr>
          <w:color w:val="000000" w:themeColor="text1"/>
          <w:sz w:val="22"/>
          <w:szCs w:val="22"/>
        </w:rPr>
        <w:t>ConcePTION is designed to be a learning healthcare system (LHS).  The Institute of Medicine defines a learning healthcare system as a system in which “science, informatics, incentives, and culture are aligned for continuous improvement and innovation, with best practices seamlessly embedded in the delivery process and new knowledge captured as an integral by-product of the delivery experience.” (Grossman et al, 2011).  In the ConcePTION LHS, we have agreed upon a study-independent syntactically harmonized common data model and aim to assess the quality and fitness for purpose of data in this CDM in a study-independent way (for quality and completeness) and in study design and research question-specific ways (for fitness for purpose).</w:t>
      </w:r>
    </w:p>
    <w:p w14:paraId="000000E6" w14:textId="184A1697" w:rsidR="0082651E" w:rsidRPr="00D647C6" w:rsidRDefault="0082651E" w:rsidP="00573241">
      <w:pPr>
        <w:rPr>
          <w:color w:val="000000" w:themeColor="text1"/>
          <w:sz w:val="22"/>
          <w:szCs w:val="22"/>
        </w:rPr>
      </w:pPr>
    </w:p>
    <w:p w14:paraId="000000E7" w14:textId="77777777" w:rsidR="0082651E" w:rsidRPr="00D647C6" w:rsidRDefault="005E1C8C">
      <w:pPr>
        <w:rPr>
          <w:color w:val="000000" w:themeColor="text1"/>
          <w:sz w:val="22"/>
          <w:szCs w:val="22"/>
        </w:rPr>
      </w:pPr>
      <w:r w:rsidRPr="00D647C6">
        <w:rPr>
          <w:color w:val="000000" w:themeColor="text1"/>
          <w:sz w:val="22"/>
          <w:szCs w:val="22"/>
        </w:rPr>
        <w:t xml:space="preserve">As reported by Kahn et al, standards for assessment of the quality of observational data used in networks such as the ConcePTION consortium are lacking.  Data quality checks employed by these networks typically include checks of consistency with semantic rules, visualization of temporal trends, and rates of codes, events, or exposures.  These checks are typically performed both within and between sites.  However, no standard rules or thresholds for defining a datasource ‘fit for purpose’ for a specific study exist (Kahn et al, 2013). </w:t>
      </w:r>
    </w:p>
    <w:p w14:paraId="000000E8" w14:textId="77777777" w:rsidR="0082651E" w:rsidRPr="00D647C6" w:rsidRDefault="0082651E">
      <w:pPr>
        <w:rPr>
          <w:color w:val="000000" w:themeColor="text1"/>
          <w:sz w:val="22"/>
          <w:szCs w:val="22"/>
        </w:rPr>
      </w:pPr>
    </w:p>
    <w:p w14:paraId="000000E9" w14:textId="07F21F77" w:rsidR="0082651E" w:rsidRPr="00D647C6" w:rsidRDefault="005E1C8C">
      <w:pPr>
        <w:rPr>
          <w:color w:val="000000" w:themeColor="text1"/>
          <w:sz w:val="22"/>
          <w:szCs w:val="22"/>
        </w:rPr>
      </w:pPr>
      <w:r w:rsidRPr="00D647C6">
        <w:rPr>
          <w:color w:val="000000" w:themeColor="text1"/>
          <w:sz w:val="22"/>
          <w:szCs w:val="22"/>
        </w:rPr>
        <w:lastRenderedPageBreak/>
        <w:t xml:space="preserve">In a 2012 paper, Kahn et al set out a pragmatic framework for data quality assessment in electronic health record (EHR) -based research.  This pragmatic framework includes stages 1) to assess data quality more broadly for each datasource in a network to identify whether it is fit for use and 2) to assess data quality and fitness for purpose for a specific use case (Kahn et al, 2012).  However, this approach outlines the iterative process of data quality assessment when the goal is to address a specific study question, and does not provide guidance for assessment of data quality in a learning healthcare system such as ConcePTION, in which data will be used to address multiple planned and unforeseen study questions. </w:t>
      </w:r>
    </w:p>
    <w:p w14:paraId="000000EA" w14:textId="77777777" w:rsidR="0082651E" w:rsidRPr="00D647C6" w:rsidRDefault="0082651E">
      <w:pPr>
        <w:rPr>
          <w:color w:val="000000" w:themeColor="text1"/>
          <w:sz w:val="22"/>
          <w:szCs w:val="22"/>
        </w:rPr>
      </w:pPr>
    </w:p>
    <w:p w14:paraId="000000EB" w14:textId="4FF407A7" w:rsidR="0082651E" w:rsidRPr="00D647C6" w:rsidRDefault="005E1C8C">
      <w:pPr>
        <w:rPr>
          <w:color w:val="000000" w:themeColor="text1"/>
          <w:sz w:val="22"/>
          <w:szCs w:val="22"/>
        </w:rPr>
      </w:pPr>
      <w:r w:rsidRPr="00D647C6">
        <w:rPr>
          <w:color w:val="000000" w:themeColor="text1"/>
          <w:sz w:val="22"/>
          <w:szCs w:val="22"/>
        </w:rPr>
        <w:t xml:space="preserve">Currently, both rule-based and subjective frameworks for assessment of data quality exist and are employed by research networks.  In order to describe these frameworks, Callahan et al have adopted the data quality assessment (DQA) terminology developed by Kahn et al.  This framework includes </w:t>
      </w:r>
      <w:r w:rsidRPr="00D647C6">
        <w:rPr>
          <w:i/>
          <w:color w:val="000000" w:themeColor="text1"/>
          <w:sz w:val="22"/>
          <w:szCs w:val="22"/>
        </w:rPr>
        <w:t xml:space="preserve">conformance </w:t>
      </w:r>
      <w:r w:rsidRPr="00D647C6">
        <w:rPr>
          <w:color w:val="000000" w:themeColor="text1"/>
          <w:sz w:val="22"/>
          <w:szCs w:val="22"/>
        </w:rPr>
        <w:t xml:space="preserve">(compliance with formatting and structural rules), </w:t>
      </w:r>
      <w:r w:rsidRPr="00D647C6">
        <w:rPr>
          <w:i/>
          <w:color w:val="000000" w:themeColor="text1"/>
          <w:sz w:val="22"/>
          <w:szCs w:val="22"/>
        </w:rPr>
        <w:t xml:space="preserve">completeness </w:t>
      </w:r>
      <w:r w:rsidRPr="00D647C6">
        <w:rPr>
          <w:color w:val="000000" w:themeColor="text1"/>
          <w:sz w:val="22"/>
          <w:szCs w:val="22"/>
        </w:rPr>
        <w:t xml:space="preserve">(presence of data), and </w:t>
      </w:r>
      <w:r w:rsidRPr="00D647C6">
        <w:rPr>
          <w:i/>
          <w:color w:val="000000" w:themeColor="text1"/>
          <w:sz w:val="22"/>
          <w:szCs w:val="22"/>
        </w:rPr>
        <w:t xml:space="preserve">plausibility </w:t>
      </w:r>
      <w:r w:rsidRPr="00D647C6">
        <w:rPr>
          <w:color w:val="000000" w:themeColor="text1"/>
          <w:sz w:val="22"/>
          <w:szCs w:val="22"/>
        </w:rPr>
        <w:t xml:space="preserve">(believability of data as compared to biological constraints and expert knowledge) (Callahan et al, 2017; Kahn et al, 2016).  </w:t>
      </w:r>
    </w:p>
    <w:p w14:paraId="000000EC" w14:textId="77777777" w:rsidR="0082651E" w:rsidRPr="00D647C6" w:rsidRDefault="0082651E">
      <w:pPr>
        <w:rPr>
          <w:color w:val="000000" w:themeColor="text1"/>
          <w:sz w:val="22"/>
          <w:szCs w:val="22"/>
        </w:rPr>
      </w:pPr>
    </w:p>
    <w:p w14:paraId="000000EE" w14:textId="39F4B597" w:rsidR="0082651E" w:rsidRPr="00D647C6" w:rsidRDefault="005E1C8C">
      <w:pPr>
        <w:rPr>
          <w:color w:val="000000" w:themeColor="text1"/>
          <w:sz w:val="22"/>
          <w:szCs w:val="22"/>
        </w:rPr>
      </w:pPr>
      <w:r w:rsidRPr="00D647C6">
        <w:rPr>
          <w:color w:val="000000" w:themeColor="text1"/>
          <w:sz w:val="22"/>
          <w:szCs w:val="22"/>
        </w:rPr>
        <w:t xml:space="preserve">The US FDA Sentinel system employs a data quality framework which assesses quality on four levels: 1) completeness and validity, 2) accuracy and integrity, 3) consistency of trends over time, and 4) plausibility (https://www.sentinelinitiative.org/about/how-sentinel-gets-its-data).  </w:t>
      </w:r>
    </w:p>
    <w:p w14:paraId="000000EF" w14:textId="77777777" w:rsidR="0082651E" w:rsidRPr="00D647C6" w:rsidRDefault="005E1C8C">
      <w:pPr>
        <w:rPr>
          <w:color w:val="000000" w:themeColor="text1"/>
          <w:sz w:val="22"/>
          <w:szCs w:val="22"/>
        </w:rPr>
      </w:pPr>
      <w:r w:rsidRPr="00D647C6">
        <w:rPr>
          <w:color w:val="000000" w:themeColor="text1"/>
          <w:sz w:val="22"/>
          <w:szCs w:val="22"/>
        </w:rPr>
        <w:t>The Observational Health Data Science and Informatics program (OHDSI), which employs the Observational Medical Outcomes Partnership (OMOP) CDM, currently addresses data quality with a more subjective framework than that employed in Sentinel and that planned for ConcePTION.  OHDSI partners who have converted their data to the OMOP CDM have access to tools such as the Automated Characterization of Health Information at Large-scale Longitudinal Evidence Systems (ACHILLES) Heel data quality program, as well as a newly developed data quality dashboard. ACHILLES assesses integrity of the ETL to the OMOP CDM and alerts data access providers to potential ETL errors, while the data quality dashboard provides results based upon the Kahn Framework at the table, column, and concept level and applies cut-offs to alert the user whether a check has been passed or failed (</w:t>
      </w:r>
      <w:r w:rsidR="00D03EA0" w:rsidRPr="00D647C6">
        <w:rPr>
          <w:sz w:val="22"/>
          <w:szCs w:val="22"/>
        </w:rPr>
        <w:fldChar w:fldCharType="begin"/>
      </w:r>
      <w:r w:rsidR="00D03EA0" w:rsidRPr="00D647C6">
        <w:rPr>
          <w:sz w:val="22"/>
          <w:szCs w:val="22"/>
        </w:rPr>
        <w:instrText xml:space="preserve"> HYPERLINK "https://github.com/OHDSI/Achilles" \h </w:instrText>
      </w:r>
      <w:r w:rsidR="00D03EA0" w:rsidRPr="00D647C6">
        <w:rPr>
          <w:sz w:val="22"/>
          <w:szCs w:val="22"/>
        </w:rPr>
        <w:fldChar w:fldCharType="separate"/>
      </w:r>
      <w:r w:rsidRPr="00D647C6">
        <w:rPr>
          <w:color w:val="000000" w:themeColor="text1"/>
          <w:sz w:val="22"/>
          <w:szCs w:val="22"/>
          <w:u w:val="single"/>
        </w:rPr>
        <w:t>https://github.com/OHDSI/Achilles</w:t>
      </w:r>
      <w:r w:rsidR="00D03EA0" w:rsidRPr="00D647C6">
        <w:rPr>
          <w:color w:val="000000" w:themeColor="text1"/>
          <w:sz w:val="22"/>
          <w:szCs w:val="22"/>
          <w:u w:val="single"/>
        </w:rPr>
        <w:fldChar w:fldCharType="end"/>
      </w:r>
      <w:r w:rsidRPr="00D647C6">
        <w:rPr>
          <w:color w:val="000000" w:themeColor="text1"/>
          <w:sz w:val="22"/>
          <w:szCs w:val="22"/>
        </w:rPr>
        <w:t xml:space="preserve">, </w:t>
      </w:r>
      <w:r w:rsidR="00D03EA0" w:rsidRPr="00D647C6">
        <w:rPr>
          <w:sz w:val="22"/>
          <w:szCs w:val="22"/>
        </w:rPr>
        <w:fldChar w:fldCharType="begin"/>
      </w:r>
      <w:r w:rsidR="00D03EA0" w:rsidRPr="00D647C6">
        <w:rPr>
          <w:sz w:val="22"/>
          <w:szCs w:val="22"/>
        </w:rPr>
        <w:instrText xml:space="preserve"> HYPERLINK "https://github.com/OHDSI/DataQualityDashboard" \h </w:instrText>
      </w:r>
      <w:r w:rsidR="00D03EA0" w:rsidRPr="00D647C6">
        <w:rPr>
          <w:sz w:val="22"/>
          <w:szCs w:val="22"/>
        </w:rPr>
        <w:fldChar w:fldCharType="separate"/>
      </w:r>
      <w:r w:rsidRPr="00D647C6">
        <w:rPr>
          <w:color w:val="000000" w:themeColor="text1"/>
          <w:sz w:val="22"/>
          <w:szCs w:val="22"/>
          <w:u w:val="single"/>
        </w:rPr>
        <w:t>https://github.com/OHDSI/DataQualityDashboard</w:t>
      </w:r>
      <w:r w:rsidR="00D03EA0" w:rsidRPr="00D647C6">
        <w:rPr>
          <w:color w:val="000000" w:themeColor="text1"/>
          <w:sz w:val="22"/>
          <w:szCs w:val="22"/>
          <w:u w:val="single"/>
        </w:rPr>
        <w:fldChar w:fldCharType="end"/>
      </w:r>
      <w:r w:rsidRPr="00D647C6">
        <w:rPr>
          <w:color w:val="000000" w:themeColor="text1"/>
          <w:sz w:val="22"/>
          <w:szCs w:val="22"/>
        </w:rPr>
        <w:t xml:space="preserve">). </w:t>
      </w:r>
    </w:p>
    <w:p w14:paraId="000000F1" w14:textId="77777777" w:rsidR="0082651E" w:rsidRPr="00D647C6" w:rsidRDefault="005E1C8C">
      <w:pPr>
        <w:rPr>
          <w:color w:val="000000" w:themeColor="text1"/>
          <w:sz w:val="22"/>
          <w:szCs w:val="22"/>
        </w:rPr>
      </w:pPr>
      <w:r w:rsidRPr="00D647C6">
        <w:rPr>
          <w:color w:val="000000" w:themeColor="text1"/>
          <w:sz w:val="22"/>
          <w:szCs w:val="22"/>
        </w:rPr>
        <w:t xml:space="preserve">The EUROCAT network, a partner in ConcePTION, employs a semantically harmonized CDM, focused on a set of variables specific to assessment of congenital anomalies, and uses a thorough and well-described data quality assessment process for each member of the network.  The indicators benchmark case ascertainment and assess accuracy of diagnosis, data completeness, timeliness of data availability, and availability of denominator data (Loane et al, 2011; https://eu-rd-platform.jrc.ec.europa.eu/sites/default/files/DQI-List-of-Data-Quality-Indicators-since-2012.pdf ). </w:t>
      </w:r>
    </w:p>
    <w:p w14:paraId="000000F2" w14:textId="7BE72E48" w:rsidR="0082651E" w:rsidRPr="00D647C6" w:rsidRDefault="0082651E">
      <w:pPr>
        <w:rPr>
          <w:color w:val="000000" w:themeColor="text1"/>
          <w:sz w:val="22"/>
          <w:szCs w:val="22"/>
        </w:rPr>
      </w:pPr>
    </w:p>
    <w:p w14:paraId="6EE77B7C" w14:textId="102D0759" w:rsidR="00573241" w:rsidRPr="00D647C6" w:rsidRDefault="00573241">
      <w:pPr>
        <w:rPr>
          <w:color w:val="000000" w:themeColor="text1"/>
          <w:sz w:val="22"/>
          <w:szCs w:val="22"/>
        </w:rPr>
      </w:pPr>
      <w:r w:rsidRPr="00D647C6">
        <w:rPr>
          <w:color w:val="000000" w:themeColor="text1"/>
          <w:sz w:val="22"/>
          <w:szCs w:val="22"/>
        </w:rPr>
        <w:t xml:space="preserve">The checks described in this statistical analysis plan are closely based upon the Sentinel checks and describe checks consistent with the Sentinel level 1 and 2 checks.  Level 3 and 4 checks will also be conducted in ConcePTION and are described in separate statistical analysis plans for level 3 (data characterization) and 4 (benchmarking). The checks conducted by Sentinel as well as those planned in ConcePTION conform to the Kahn framework in that level 1 checks </w:t>
      </w:r>
      <w:r w:rsidRPr="00D647C6">
        <w:rPr>
          <w:i/>
          <w:color w:val="000000" w:themeColor="text1"/>
          <w:sz w:val="22"/>
          <w:szCs w:val="22"/>
        </w:rPr>
        <w:t>conformance</w:t>
      </w:r>
      <w:r w:rsidRPr="00D647C6">
        <w:rPr>
          <w:color w:val="000000" w:themeColor="text1"/>
          <w:sz w:val="22"/>
          <w:szCs w:val="22"/>
        </w:rPr>
        <w:t xml:space="preserve"> and </w:t>
      </w:r>
      <w:r w:rsidRPr="00D647C6">
        <w:rPr>
          <w:i/>
          <w:color w:val="000000" w:themeColor="text1"/>
          <w:sz w:val="22"/>
          <w:szCs w:val="22"/>
        </w:rPr>
        <w:t>completeness</w:t>
      </w:r>
      <w:r w:rsidRPr="00D647C6">
        <w:rPr>
          <w:color w:val="000000" w:themeColor="text1"/>
          <w:sz w:val="22"/>
          <w:szCs w:val="22"/>
        </w:rPr>
        <w:t xml:space="preserve">, level 2 checks </w:t>
      </w:r>
      <w:r w:rsidRPr="00D647C6">
        <w:rPr>
          <w:i/>
          <w:color w:val="000000" w:themeColor="text1"/>
          <w:sz w:val="22"/>
          <w:szCs w:val="22"/>
        </w:rPr>
        <w:t>plausibility</w:t>
      </w:r>
      <w:r w:rsidRPr="00D647C6">
        <w:rPr>
          <w:color w:val="000000" w:themeColor="text1"/>
          <w:sz w:val="22"/>
          <w:szCs w:val="22"/>
        </w:rPr>
        <w:t xml:space="preserve">.  Both the Sentinel and ConcePTION data quality processes extend this framework to assess consistency and fitness for purpose in level 3, then proceed to further </w:t>
      </w:r>
      <w:r w:rsidRPr="00D647C6">
        <w:rPr>
          <w:i/>
          <w:color w:val="000000" w:themeColor="text1"/>
          <w:sz w:val="22"/>
          <w:szCs w:val="22"/>
        </w:rPr>
        <w:t xml:space="preserve">plausibility </w:t>
      </w:r>
      <w:r w:rsidRPr="00D647C6">
        <w:rPr>
          <w:color w:val="000000" w:themeColor="text1"/>
          <w:sz w:val="22"/>
          <w:szCs w:val="22"/>
        </w:rPr>
        <w:t>checks through benchmarking.</w:t>
      </w:r>
    </w:p>
    <w:p w14:paraId="000000F4" w14:textId="4F4A189E" w:rsidR="0082651E" w:rsidRPr="0058453E" w:rsidRDefault="005E1C8C" w:rsidP="0058453E">
      <w:pPr>
        <w:pStyle w:val="Heading2"/>
        <w:rPr>
          <w:rFonts w:cs="Times New Roman"/>
          <w:sz w:val="22"/>
          <w:szCs w:val="22"/>
        </w:rPr>
      </w:pPr>
      <w:bookmarkStart w:id="21" w:name="_Toc65767130"/>
      <w:bookmarkStart w:id="22" w:name="_Toc67318425"/>
      <w:r w:rsidRPr="00D647C6">
        <w:rPr>
          <w:rFonts w:cs="Times New Roman"/>
          <w:sz w:val="22"/>
          <w:szCs w:val="22"/>
        </w:rPr>
        <w:t>Aims and objectives</w:t>
      </w:r>
      <w:bookmarkEnd w:id="21"/>
      <w:bookmarkEnd w:id="22"/>
    </w:p>
    <w:p w14:paraId="000000F5" w14:textId="77777777" w:rsidR="0082651E" w:rsidRPr="00D647C6" w:rsidRDefault="005E1C8C">
      <w:pPr>
        <w:rPr>
          <w:color w:val="000000" w:themeColor="text1"/>
          <w:sz w:val="22"/>
          <w:szCs w:val="22"/>
        </w:rPr>
      </w:pPr>
      <w:r w:rsidRPr="00D647C6">
        <w:rPr>
          <w:color w:val="000000" w:themeColor="text1"/>
          <w:sz w:val="22"/>
          <w:szCs w:val="22"/>
        </w:rPr>
        <w:t>To assess integrity of the ETL and internal consistency of the CDM instance for each DAP for iterative refinement of their ETL specifications. Subsequently to produce high-level characterization results describing the final outcomes of these checks in terms of missingness in key variables, distributions of key variables, and unreconciled instances of internal inconsistency.</w:t>
      </w:r>
    </w:p>
    <w:p w14:paraId="000000F6" w14:textId="77777777" w:rsidR="0082651E" w:rsidRPr="00D647C6" w:rsidRDefault="0082651E">
      <w:pPr>
        <w:rPr>
          <w:color w:val="000000" w:themeColor="text1"/>
          <w:sz w:val="22"/>
          <w:szCs w:val="22"/>
        </w:rPr>
      </w:pPr>
    </w:p>
    <w:p w14:paraId="000000F7" w14:textId="77777777" w:rsidR="0082651E" w:rsidRPr="00D647C6" w:rsidRDefault="005E1C8C">
      <w:pPr>
        <w:rPr>
          <w:color w:val="000000" w:themeColor="text1"/>
          <w:sz w:val="22"/>
          <w:szCs w:val="22"/>
        </w:rPr>
      </w:pPr>
      <w:r w:rsidRPr="00D647C6">
        <w:rPr>
          <w:color w:val="000000" w:themeColor="text1"/>
          <w:sz w:val="22"/>
          <w:szCs w:val="22"/>
        </w:rPr>
        <w:lastRenderedPageBreak/>
        <w:t>The analyses described in this SAP aim to:</w:t>
      </w:r>
    </w:p>
    <w:p w14:paraId="000000F8" w14:textId="77777777" w:rsidR="0082651E" w:rsidRPr="00D647C6" w:rsidRDefault="0082651E">
      <w:pPr>
        <w:rPr>
          <w:color w:val="000000" w:themeColor="text1"/>
          <w:sz w:val="22"/>
          <w:szCs w:val="22"/>
        </w:rPr>
      </w:pPr>
    </w:p>
    <w:p w14:paraId="000000F9" w14:textId="77777777" w:rsidR="0082651E" w:rsidRPr="00D647C6" w:rsidRDefault="005E1C8C">
      <w:pPr>
        <w:rPr>
          <w:color w:val="000000" w:themeColor="text1"/>
          <w:sz w:val="22"/>
          <w:szCs w:val="22"/>
        </w:rPr>
      </w:pPr>
      <w:r w:rsidRPr="00D647C6">
        <w:rPr>
          <w:color w:val="000000" w:themeColor="text1"/>
          <w:sz w:val="22"/>
          <w:szCs w:val="22"/>
        </w:rPr>
        <w:t xml:space="preserve">1) check the completeness and correctness of the ETL for each DAP and </w:t>
      </w:r>
    </w:p>
    <w:p w14:paraId="000000FA" w14:textId="77777777" w:rsidR="0082651E" w:rsidRPr="00D647C6" w:rsidRDefault="005E1C8C">
      <w:pPr>
        <w:rPr>
          <w:color w:val="000000" w:themeColor="text1"/>
          <w:sz w:val="22"/>
          <w:szCs w:val="22"/>
        </w:rPr>
      </w:pPr>
      <w:r w:rsidRPr="00D647C6">
        <w:rPr>
          <w:color w:val="000000" w:themeColor="text1"/>
          <w:sz w:val="22"/>
          <w:szCs w:val="22"/>
        </w:rPr>
        <w:t xml:space="preserve">2) perform a check of internal consistency within and among tables of the CDM.  Following completion of these checks, each DAP will move on to </w:t>
      </w:r>
    </w:p>
    <w:p w14:paraId="000000FD" w14:textId="689F3FE9" w:rsidR="0082651E" w:rsidRPr="00D647C6" w:rsidRDefault="005E1C8C">
      <w:pPr>
        <w:rPr>
          <w:color w:val="000000" w:themeColor="text1"/>
          <w:sz w:val="22"/>
          <w:szCs w:val="22"/>
        </w:rPr>
      </w:pPr>
      <w:r w:rsidRPr="00D647C6">
        <w:rPr>
          <w:color w:val="000000" w:themeColor="text1"/>
          <w:sz w:val="22"/>
          <w:szCs w:val="22"/>
        </w:rPr>
        <w:t>3) characterize the content of the CDM.  This third step is not described here but can be reviewed in the companion statistical analysis plan (</w:t>
      </w:r>
      <w:r w:rsidRPr="00D647C6">
        <w:rPr>
          <w:b/>
          <w:color w:val="000000" w:themeColor="text1"/>
          <w:sz w:val="22"/>
          <w:szCs w:val="22"/>
        </w:rPr>
        <w:t xml:space="preserve">ConcePTION Data Characterization for population-based </w:t>
      </w:r>
      <w:r w:rsidR="004E1E87" w:rsidRPr="00D647C6">
        <w:rPr>
          <w:b/>
          <w:color w:val="000000" w:themeColor="text1"/>
          <w:sz w:val="22"/>
          <w:szCs w:val="22"/>
        </w:rPr>
        <w:t>data sources</w:t>
      </w:r>
      <w:r w:rsidRPr="00D647C6">
        <w:rPr>
          <w:b/>
          <w:color w:val="000000" w:themeColor="text1"/>
          <w:sz w:val="22"/>
          <w:szCs w:val="22"/>
        </w:rPr>
        <w:t xml:space="preserve"> and collections:</w:t>
      </w:r>
      <w:r w:rsidR="004E1E87" w:rsidRPr="00D647C6">
        <w:rPr>
          <w:color w:val="000000" w:themeColor="text1"/>
          <w:sz w:val="22"/>
          <w:szCs w:val="22"/>
        </w:rPr>
        <w:t xml:space="preserve"> </w:t>
      </w:r>
      <w:r w:rsidRPr="00D647C6">
        <w:rPr>
          <w:b/>
          <w:color w:val="000000" w:themeColor="text1"/>
          <w:sz w:val="22"/>
          <w:szCs w:val="22"/>
        </w:rPr>
        <w:t>Level 3 (Data characterization</w:t>
      </w:r>
      <w:r w:rsidRPr="00D647C6">
        <w:rPr>
          <w:color w:val="000000" w:themeColor="text1"/>
          <w:sz w:val="22"/>
          <w:szCs w:val="22"/>
        </w:rPr>
        <w:t xml:space="preserve">).  </w:t>
      </w:r>
    </w:p>
    <w:p w14:paraId="000000FE" w14:textId="77777777" w:rsidR="0082651E" w:rsidRPr="00D647C6" w:rsidRDefault="0082651E">
      <w:pPr>
        <w:rPr>
          <w:color w:val="000000" w:themeColor="text1"/>
          <w:sz w:val="22"/>
          <w:szCs w:val="22"/>
        </w:rPr>
      </w:pPr>
    </w:p>
    <w:p w14:paraId="000000FF" w14:textId="77777777" w:rsidR="0082651E" w:rsidRPr="00D647C6" w:rsidRDefault="005E1C8C">
      <w:pPr>
        <w:rPr>
          <w:b/>
          <w:color w:val="000000" w:themeColor="text1"/>
          <w:sz w:val="22"/>
          <w:szCs w:val="22"/>
        </w:rPr>
      </w:pPr>
      <w:r w:rsidRPr="00D647C6">
        <w:rPr>
          <w:b/>
          <w:color w:val="000000" w:themeColor="text1"/>
          <w:sz w:val="22"/>
          <w:szCs w:val="22"/>
        </w:rPr>
        <w:t>Specific objectives</w:t>
      </w:r>
    </w:p>
    <w:p w14:paraId="00000100" w14:textId="6EADC436"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assess the integrity of the ETL process for each DAP.</w:t>
      </w:r>
    </w:p>
    <w:p w14:paraId="00000101" w14:textId="77777777"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provide feedback on the integrity of the ETL to the DAP iteratively for the refinement of the DAP’s ETL procedure.</w:t>
      </w:r>
    </w:p>
    <w:p w14:paraId="00000102" w14:textId="4AF3BAB2"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produce high-level characterization of the data which has been ETL’d to the instance of the CDM in terms of presence/absence of CDM tables and columns, missingness in key variables, frequencies of categorical variables</w:t>
      </w:r>
      <w:r w:rsidR="00A537A0" w:rsidRPr="00D647C6">
        <w:rPr>
          <w:color w:val="000000" w:themeColor="text1"/>
          <w:sz w:val="22"/>
          <w:szCs w:val="22"/>
        </w:rPr>
        <w:t xml:space="preserve"> and distribution of dates and continuous variables.</w:t>
      </w:r>
    </w:p>
    <w:p w14:paraId="00000103" w14:textId="77777777"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assess internal consistency both within and between tables of the CDM instance for each DAP.</w:t>
      </w:r>
    </w:p>
    <w:p w14:paraId="00000104" w14:textId="77777777"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provide feedback on the internal consistency of the CDM instance to the DAP iteratively for the refinement of the DAP’s ETL procedure.</w:t>
      </w:r>
    </w:p>
    <w:p w14:paraId="00000105" w14:textId="77777777" w:rsidR="0082651E" w:rsidRPr="00D647C6" w:rsidRDefault="005E1C8C" w:rsidP="0047174B">
      <w:pPr>
        <w:numPr>
          <w:ilvl w:val="0"/>
          <w:numId w:val="6"/>
        </w:numPr>
        <w:pBdr>
          <w:top w:val="nil"/>
          <w:left w:val="nil"/>
          <w:bottom w:val="nil"/>
          <w:right w:val="nil"/>
          <w:between w:val="nil"/>
        </w:pBdr>
        <w:rPr>
          <w:color w:val="000000" w:themeColor="text1"/>
          <w:sz w:val="22"/>
          <w:szCs w:val="22"/>
        </w:rPr>
      </w:pPr>
      <w:r w:rsidRPr="00D647C6">
        <w:rPr>
          <w:color w:val="000000" w:themeColor="text1"/>
          <w:sz w:val="22"/>
          <w:szCs w:val="22"/>
        </w:rPr>
        <w:t>To produce high-level characterization of the data which has been ETL’d to the instance of the CDM in terms of internal consistency of key variables.</w:t>
      </w:r>
    </w:p>
    <w:p w14:paraId="00000106" w14:textId="77777777" w:rsidR="0082651E" w:rsidRPr="00D647C6" w:rsidRDefault="0082651E">
      <w:pPr>
        <w:rPr>
          <w:color w:val="000000" w:themeColor="text1"/>
          <w:sz w:val="22"/>
          <w:szCs w:val="22"/>
        </w:rPr>
      </w:pPr>
    </w:p>
    <w:p w14:paraId="00000107" w14:textId="75018C33" w:rsidR="0082651E" w:rsidRPr="00D647C6" w:rsidRDefault="005E1C8C">
      <w:pPr>
        <w:rPr>
          <w:color w:val="000000" w:themeColor="text1"/>
          <w:sz w:val="22"/>
          <w:szCs w:val="22"/>
        </w:rPr>
      </w:pPr>
      <w:r w:rsidRPr="00D647C6">
        <w:rPr>
          <w:color w:val="000000" w:themeColor="text1"/>
          <w:sz w:val="22"/>
          <w:szCs w:val="22"/>
        </w:rPr>
        <w:t>The analyses specified in this statistical analysis plan are intended to aid the DAP in their ETL by identifying potential errors or inconsistencies.  Following completion of these checks to the satisfaction of the DAP, the final results will provide a description of high-level data patterns such as missingness in key variables, counts of categorical variables,</w:t>
      </w:r>
      <w:r w:rsidR="00A537A0" w:rsidRPr="00D647C6">
        <w:rPr>
          <w:color w:val="000000" w:themeColor="text1"/>
          <w:sz w:val="22"/>
          <w:szCs w:val="22"/>
        </w:rPr>
        <w:t xml:space="preserve"> distribution of dates and continuous variables,</w:t>
      </w:r>
      <w:r w:rsidRPr="00D647C6">
        <w:rPr>
          <w:color w:val="000000" w:themeColor="text1"/>
          <w:sz w:val="22"/>
          <w:szCs w:val="22"/>
        </w:rPr>
        <w:t xml:space="preserve"> and irreconcilable internal consistencies in the data.</w:t>
      </w:r>
    </w:p>
    <w:p w14:paraId="00000108" w14:textId="5DCBE481" w:rsidR="0082651E" w:rsidRPr="00D647C6" w:rsidRDefault="005E1C8C" w:rsidP="0058453E">
      <w:pPr>
        <w:pStyle w:val="Heading1"/>
        <w:spacing w:before="200"/>
        <w:ind w:left="431" w:hanging="431"/>
        <w:rPr>
          <w:sz w:val="22"/>
          <w:szCs w:val="22"/>
        </w:rPr>
      </w:pPr>
      <w:bookmarkStart w:id="23" w:name="_Toc65767131"/>
      <w:bookmarkStart w:id="24" w:name="_Toc67318426"/>
      <w:r w:rsidRPr="00D647C6">
        <w:rPr>
          <w:sz w:val="22"/>
          <w:szCs w:val="22"/>
        </w:rPr>
        <w:t>Study methods</w:t>
      </w:r>
      <w:bookmarkEnd w:id="23"/>
      <w:bookmarkEnd w:id="24"/>
      <w:r w:rsidRPr="00D647C6">
        <w:rPr>
          <w:sz w:val="22"/>
          <w:szCs w:val="22"/>
        </w:rPr>
        <w:t xml:space="preserve"> </w:t>
      </w:r>
    </w:p>
    <w:p w14:paraId="00000109" w14:textId="5657C733" w:rsidR="0082651E" w:rsidRPr="00D647C6" w:rsidRDefault="00D03EA0" w:rsidP="00D03EA0">
      <w:pPr>
        <w:pStyle w:val="Heading2"/>
        <w:rPr>
          <w:rFonts w:cs="Times New Roman"/>
          <w:sz w:val="22"/>
          <w:szCs w:val="22"/>
        </w:rPr>
      </w:pPr>
      <w:sdt>
        <w:sdtPr>
          <w:rPr>
            <w:rFonts w:cs="Times New Roman"/>
            <w:color w:val="000000" w:themeColor="text1"/>
            <w:sz w:val="22"/>
            <w:szCs w:val="22"/>
          </w:rPr>
          <w:tag w:val="goog_rdk_5"/>
          <w:id w:val="929776267"/>
        </w:sdtPr>
        <w:sdtContent/>
      </w:sdt>
      <w:sdt>
        <w:sdtPr>
          <w:rPr>
            <w:rFonts w:cs="Times New Roman"/>
            <w:sz w:val="22"/>
            <w:szCs w:val="22"/>
          </w:rPr>
          <w:tag w:val="goog_rdk_6"/>
          <w:id w:val="519893271"/>
          <w:showingPlcHdr/>
        </w:sdtPr>
        <w:sdtContent>
          <w:bookmarkStart w:id="25" w:name="_Toc65767132"/>
          <w:r w:rsidRPr="00D647C6">
            <w:rPr>
              <w:rFonts w:cs="Times New Roman"/>
              <w:sz w:val="22"/>
              <w:szCs w:val="22"/>
            </w:rPr>
            <w:t xml:space="preserve">  </w:t>
          </w:r>
          <w:bookmarkStart w:id="26" w:name="_Toc67318427"/>
          <w:r w:rsidRPr="00D647C6">
            <w:rPr>
              <w:rFonts w:cs="Times New Roman"/>
              <w:sz w:val="22"/>
              <w:szCs w:val="22"/>
            </w:rPr>
            <w:t xml:space="preserve">   </w:t>
          </w:r>
        </w:sdtContent>
      </w:sdt>
      <w:r w:rsidR="005E1C8C" w:rsidRPr="00D647C6">
        <w:rPr>
          <w:rFonts w:cs="Times New Roman"/>
          <w:sz w:val="22"/>
          <w:szCs w:val="22"/>
        </w:rPr>
        <w:t>General study design</w:t>
      </w:r>
      <w:bookmarkEnd w:id="25"/>
      <w:bookmarkEnd w:id="26"/>
    </w:p>
    <w:p w14:paraId="0000010A" w14:textId="77777777" w:rsidR="0082651E" w:rsidRPr="00D647C6" w:rsidRDefault="005E1C8C">
      <w:pPr>
        <w:rPr>
          <w:color w:val="000000" w:themeColor="text1"/>
          <w:sz w:val="22"/>
          <w:szCs w:val="22"/>
        </w:rPr>
      </w:pPr>
      <w:r w:rsidRPr="00D647C6">
        <w:rPr>
          <w:color w:val="000000" w:themeColor="text1"/>
          <w:sz w:val="22"/>
          <w:szCs w:val="22"/>
        </w:rPr>
        <w:t>The study design is a descriptive analysis of the entirety of each DAP’s data characterization study instance of the ConcePTION CDM.  Data access providers are asked to extract data on subjects aged 12-55 at any time during the study period of 01 January 1995 – 31 December 2019, but may extract a smaller (women of childbearing age and children only) population.  The checks described in this statistical analysis plan will be conducted on the full instance of the CDM extracted by the DAP for the data characterization study.</w:t>
      </w:r>
    </w:p>
    <w:bookmarkStart w:id="27" w:name="_Toc65767133"/>
    <w:p w14:paraId="0000010B" w14:textId="4D79729D" w:rsidR="0082651E" w:rsidRPr="00D647C6" w:rsidRDefault="00D03EA0" w:rsidP="00D03EA0">
      <w:pPr>
        <w:pStyle w:val="Heading2"/>
        <w:rPr>
          <w:rFonts w:cs="Times New Roman"/>
          <w:sz w:val="22"/>
          <w:szCs w:val="22"/>
        </w:rPr>
      </w:pPr>
      <w:sdt>
        <w:sdtPr>
          <w:rPr>
            <w:rFonts w:cs="Times New Roman"/>
            <w:color w:val="000000" w:themeColor="text1"/>
            <w:sz w:val="22"/>
            <w:szCs w:val="22"/>
          </w:rPr>
          <w:tag w:val="goog_rdk_7"/>
          <w:id w:val="-1231224509"/>
        </w:sdtPr>
        <w:sdtContent/>
      </w:sdt>
      <w:sdt>
        <w:sdtPr>
          <w:rPr>
            <w:rFonts w:cs="Times New Roman"/>
            <w:color w:val="000000" w:themeColor="text1"/>
            <w:sz w:val="22"/>
            <w:szCs w:val="22"/>
          </w:rPr>
          <w:tag w:val="goog_rdk_8"/>
          <w:id w:val="-1617756862"/>
          <w:showingPlcHdr/>
        </w:sdtPr>
        <w:sdtContent>
          <w:r w:rsidRPr="00D647C6">
            <w:rPr>
              <w:rFonts w:cs="Times New Roman"/>
              <w:color w:val="000000" w:themeColor="text1"/>
              <w:sz w:val="22"/>
              <w:szCs w:val="22"/>
            </w:rPr>
            <w:t xml:space="preserve">  </w:t>
          </w:r>
          <w:bookmarkStart w:id="28" w:name="_Toc67318428"/>
          <w:r w:rsidRPr="00D647C6">
            <w:rPr>
              <w:rFonts w:cs="Times New Roman"/>
              <w:color w:val="000000" w:themeColor="text1"/>
              <w:sz w:val="22"/>
              <w:szCs w:val="22"/>
            </w:rPr>
            <w:t xml:space="preserve">   </w:t>
          </w:r>
        </w:sdtContent>
      </w:sdt>
      <w:r w:rsidR="005E1C8C" w:rsidRPr="00D647C6">
        <w:rPr>
          <w:rFonts w:cs="Times New Roman"/>
          <w:sz w:val="22"/>
          <w:szCs w:val="22"/>
        </w:rPr>
        <w:t xml:space="preserve">Source </w:t>
      </w:r>
      <w:r w:rsidR="00051E8C" w:rsidRPr="00D647C6">
        <w:rPr>
          <w:rFonts w:cs="Times New Roman"/>
          <w:sz w:val="22"/>
          <w:szCs w:val="22"/>
        </w:rPr>
        <w:t>and</w:t>
      </w:r>
      <w:r w:rsidR="005E1C8C" w:rsidRPr="00D647C6">
        <w:rPr>
          <w:rFonts w:cs="Times New Roman"/>
          <w:sz w:val="22"/>
          <w:szCs w:val="22"/>
        </w:rPr>
        <w:t xml:space="preserve"> study population</w:t>
      </w:r>
      <w:bookmarkEnd w:id="27"/>
      <w:bookmarkEnd w:id="28"/>
    </w:p>
    <w:p w14:paraId="0000010D" w14:textId="112D8699" w:rsidR="0082651E" w:rsidRDefault="005E1C8C">
      <w:pPr>
        <w:rPr>
          <w:color w:val="000000" w:themeColor="text1"/>
          <w:sz w:val="22"/>
          <w:szCs w:val="22"/>
        </w:rPr>
      </w:pPr>
      <w:r w:rsidRPr="00D647C6">
        <w:rPr>
          <w:color w:val="000000" w:themeColor="text1"/>
          <w:sz w:val="22"/>
          <w:szCs w:val="22"/>
        </w:rPr>
        <w:t xml:space="preserve">The source </w:t>
      </w:r>
      <w:r w:rsidR="00051E8C" w:rsidRPr="00D647C6">
        <w:rPr>
          <w:color w:val="000000" w:themeColor="text1"/>
          <w:sz w:val="22"/>
          <w:szCs w:val="22"/>
        </w:rPr>
        <w:t xml:space="preserve">and </w:t>
      </w:r>
      <w:r w:rsidRPr="00D647C6">
        <w:rPr>
          <w:color w:val="000000" w:themeColor="text1"/>
          <w:sz w:val="22"/>
          <w:szCs w:val="22"/>
        </w:rPr>
        <w:t>study population will vary according to DAP. The study population will comprise at the minimum the EUROmediCAT table of a DAP and at the maximum women and men of child-bearing age (12-55) and all children (0-18).  See Table 1 for a detailed description of data sources. DAPs may apply inclusion or exclusion criteria for the data characterization instance of the CDM.  This will be described in each DAP’s ETL specifications.  No inclusion or exclusion criteria will be applied at the analysis stage for the level 1 and 2 checks described in this statistical analysis plan.</w:t>
      </w:r>
    </w:p>
    <w:p w14:paraId="1A9144B8" w14:textId="520615F8" w:rsidR="0058453E" w:rsidRDefault="0058453E">
      <w:pPr>
        <w:rPr>
          <w:color w:val="000000" w:themeColor="text1"/>
          <w:sz w:val="22"/>
          <w:szCs w:val="22"/>
        </w:rPr>
      </w:pPr>
    </w:p>
    <w:p w14:paraId="4E859DBD" w14:textId="770142E9" w:rsidR="0058453E" w:rsidRDefault="0058453E">
      <w:pPr>
        <w:rPr>
          <w:color w:val="000000" w:themeColor="text1"/>
          <w:sz w:val="22"/>
          <w:szCs w:val="22"/>
        </w:rPr>
      </w:pPr>
    </w:p>
    <w:p w14:paraId="0670CA07" w14:textId="77777777" w:rsidR="0058453E" w:rsidRPr="00D647C6" w:rsidRDefault="0058453E">
      <w:pPr>
        <w:rPr>
          <w:color w:val="000000" w:themeColor="text1"/>
          <w:sz w:val="22"/>
          <w:szCs w:val="22"/>
        </w:rPr>
      </w:pPr>
    </w:p>
    <w:p w14:paraId="0000010E" w14:textId="4327946B" w:rsidR="0082651E" w:rsidRPr="00D647C6" w:rsidRDefault="00D03EA0">
      <w:pPr>
        <w:rPr>
          <w:b/>
          <w:color w:val="000000" w:themeColor="text1"/>
          <w:sz w:val="22"/>
          <w:szCs w:val="22"/>
        </w:rPr>
      </w:pPr>
      <w:sdt>
        <w:sdtPr>
          <w:rPr>
            <w:color w:val="000000" w:themeColor="text1"/>
            <w:sz w:val="22"/>
            <w:szCs w:val="22"/>
          </w:rPr>
          <w:tag w:val="goog_rdk_9"/>
          <w:id w:val="-1829280018"/>
        </w:sdtPr>
        <w:sdtContent/>
      </w:sdt>
    </w:p>
    <w:p w14:paraId="02977CFF" w14:textId="07F9A251" w:rsidR="007527F6" w:rsidRPr="00D647C6" w:rsidRDefault="007527F6" w:rsidP="007527F6">
      <w:pPr>
        <w:pStyle w:val="Caption"/>
        <w:keepNext/>
        <w:rPr>
          <w:sz w:val="22"/>
          <w:szCs w:val="22"/>
        </w:rPr>
      </w:pPr>
      <w:bookmarkStart w:id="29" w:name="_Toc66086552"/>
      <w:r w:rsidRPr="00D647C6">
        <w:rPr>
          <w:sz w:val="22"/>
          <w:szCs w:val="22"/>
        </w:rPr>
        <w:lastRenderedPageBreak/>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1</w:t>
      </w:r>
      <w:r w:rsidRPr="00D647C6">
        <w:rPr>
          <w:sz w:val="22"/>
          <w:szCs w:val="22"/>
        </w:rPr>
        <w:fldChar w:fldCharType="end"/>
      </w:r>
      <w:r w:rsidRPr="00D647C6">
        <w:rPr>
          <w:sz w:val="22"/>
          <w:szCs w:val="22"/>
        </w:rPr>
        <w:t>. Data sources included in the data characterization</w:t>
      </w:r>
      <w:bookmarkEnd w:id="29"/>
    </w:p>
    <w:tbl>
      <w:tblPr>
        <w:tblStyle w:val="a6"/>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13"/>
        <w:gridCol w:w="1276"/>
        <w:gridCol w:w="1842"/>
        <w:gridCol w:w="1560"/>
        <w:gridCol w:w="1134"/>
        <w:gridCol w:w="1134"/>
        <w:gridCol w:w="991"/>
      </w:tblGrid>
      <w:tr w:rsidR="0082651E" w:rsidRPr="00D647C6" w14:paraId="4BBFE60C" w14:textId="77777777" w:rsidTr="00AD011E">
        <w:tc>
          <w:tcPr>
            <w:tcW w:w="1413" w:type="dxa"/>
            <w:shd w:val="clear" w:color="auto" w:fill="auto"/>
            <w:vAlign w:val="center"/>
          </w:tcPr>
          <w:p w14:paraId="0000010F"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Data Access Provider</w:t>
            </w:r>
          </w:p>
        </w:tc>
        <w:tc>
          <w:tcPr>
            <w:tcW w:w="1276" w:type="dxa"/>
            <w:shd w:val="clear" w:color="auto" w:fill="auto"/>
            <w:vAlign w:val="center"/>
          </w:tcPr>
          <w:p w14:paraId="00000110"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Data Source</w:t>
            </w:r>
          </w:p>
        </w:tc>
        <w:tc>
          <w:tcPr>
            <w:tcW w:w="1842" w:type="dxa"/>
            <w:shd w:val="clear" w:color="auto" w:fill="auto"/>
            <w:vAlign w:val="center"/>
          </w:tcPr>
          <w:p w14:paraId="00000111"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EUROmediCAT</w:t>
            </w:r>
          </w:p>
        </w:tc>
        <w:tc>
          <w:tcPr>
            <w:tcW w:w="1560" w:type="dxa"/>
            <w:shd w:val="clear" w:color="auto" w:fill="auto"/>
            <w:vAlign w:val="center"/>
          </w:tcPr>
          <w:p w14:paraId="00000112"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Women of Childbearing Age</w:t>
            </w:r>
          </w:p>
        </w:tc>
        <w:tc>
          <w:tcPr>
            <w:tcW w:w="1134" w:type="dxa"/>
            <w:shd w:val="clear" w:color="auto" w:fill="auto"/>
            <w:vAlign w:val="center"/>
          </w:tcPr>
          <w:p w14:paraId="00000113"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Men of Paternal Age</w:t>
            </w:r>
          </w:p>
        </w:tc>
        <w:tc>
          <w:tcPr>
            <w:tcW w:w="1134" w:type="dxa"/>
            <w:shd w:val="clear" w:color="auto" w:fill="auto"/>
            <w:vAlign w:val="center"/>
          </w:tcPr>
          <w:p w14:paraId="00000114"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Children</w:t>
            </w:r>
          </w:p>
        </w:tc>
        <w:tc>
          <w:tcPr>
            <w:tcW w:w="991" w:type="dxa"/>
            <w:shd w:val="clear" w:color="auto" w:fill="auto"/>
            <w:vAlign w:val="center"/>
          </w:tcPr>
          <w:p w14:paraId="00000115" w14:textId="77777777" w:rsidR="0082651E" w:rsidRPr="00D647C6" w:rsidRDefault="005E1C8C">
            <w:pPr>
              <w:jc w:val="cente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Existing mother-Child Linkage</w:t>
            </w:r>
          </w:p>
        </w:tc>
      </w:tr>
      <w:tr w:rsidR="0082651E" w:rsidRPr="00D647C6" w14:paraId="1BE937B9" w14:textId="77777777" w:rsidTr="00AD011E">
        <w:tc>
          <w:tcPr>
            <w:tcW w:w="1413" w:type="dxa"/>
            <w:shd w:val="clear" w:color="auto" w:fill="auto"/>
            <w:vAlign w:val="bottom"/>
          </w:tcPr>
          <w:p w14:paraId="0000011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01_UOSL</w:t>
            </w:r>
          </w:p>
        </w:tc>
        <w:tc>
          <w:tcPr>
            <w:tcW w:w="1276" w:type="dxa"/>
            <w:shd w:val="clear" w:color="auto" w:fill="auto"/>
            <w:vAlign w:val="bottom"/>
          </w:tcPr>
          <w:p w14:paraId="0000011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Norwegian National Registries</w:t>
            </w:r>
          </w:p>
        </w:tc>
        <w:tc>
          <w:tcPr>
            <w:tcW w:w="1842" w:type="dxa"/>
            <w:shd w:val="clear" w:color="auto" w:fill="auto"/>
            <w:vAlign w:val="bottom"/>
          </w:tcPr>
          <w:p w14:paraId="0000011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1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1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134" w:type="dxa"/>
            <w:shd w:val="clear" w:color="auto" w:fill="auto"/>
            <w:vAlign w:val="bottom"/>
          </w:tcPr>
          <w:p w14:paraId="0000011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1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5D0B741F" w14:textId="77777777" w:rsidTr="00AD011E">
        <w:tc>
          <w:tcPr>
            <w:tcW w:w="1413" w:type="dxa"/>
            <w:shd w:val="clear" w:color="auto" w:fill="auto"/>
            <w:vAlign w:val="bottom"/>
          </w:tcPr>
          <w:p w14:paraId="0000011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04_AARHUS</w:t>
            </w:r>
          </w:p>
        </w:tc>
        <w:tc>
          <w:tcPr>
            <w:tcW w:w="1276" w:type="dxa"/>
            <w:shd w:val="clear" w:color="auto" w:fill="auto"/>
            <w:vAlign w:val="bottom"/>
          </w:tcPr>
          <w:p w14:paraId="0000011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Danish National Registries</w:t>
            </w:r>
          </w:p>
        </w:tc>
        <w:tc>
          <w:tcPr>
            <w:tcW w:w="1842" w:type="dxa"/>
            <w:shd w:val="clear" w:color="auto" w:fill="auto"/>
            <w:vAlign w:val="bottom"/>
          </w:tcPr>
          <w:p w14:paraId="0000011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2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21"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2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2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1B72A0C8" w14:textId="77777777" w:rsidTr="00AD011E">
        <w:tc>
          <w:tcPr>
            <w:tcW w:w="1413" w:type="dxa"/>
            <w:shd w:val="clear" w:color="auto" w:fill="auto"/>
            <w:vAlign w:val="bottom"/>
          </w:tcPr>
          <w:p w14:paraId="0000012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07_ULST</w:t>
            </w:r>
          </w:p>
        </w:tc>
        <w:tc>
          <w:tcPr>
            <w:tcW w:w="1276" w:type="dxa"/>
            <w:shd w:val="clear" w:color="auto" w:fill="auto"/>
            <w:vAlign w:val="bottom"/>
          </w:tcPr>
          <w:p w14:paraId="0000012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EUROmediCAT central registry</w:t>
            </w:r>
          </w:p>
        </w:tc>
        <w:tc>
          <w:tcPr>
            <w:tcW w:w="1842" w:type="dxa"/>
            <w:shd w:val="clear" w:color="auto" w:fill="auto"/>
            <w:vAlign w:val="bottom"/>
          </w:tcPr>
          <w:p w14:paraId="0000012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560" w:type="dxa"/>
            <w:shd w:val="clear" w:color="auto" w:fill="auto"/>
            <w:vAlign w:val="bottom"/>
          </w:tcPr>
          <w:p w14:paraId="0000012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28"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2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 (Neonates)</w:t>
            </w:r>
          </w:p>
        </w:tc>
        <w:tc>
          <w:tcPr>
            <w:tcW w:w="991" w:type="dxa"/>
            <w:shd w:val="clear" w:color="auto" w:fill="auto"/>
            <w:vAlign w:val="bottom"/>
          </w:tcPr>
          <w:p w14:paraId="0000012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178ED221" w14:textId="77777777" w:rsidTr="00AD011E">
        <w:tc>
          <w:tcPr>
            <w:tcW w:w="1413" w:type="dxa"/>
            <w:shd w:val="clear" w:color="auto" w:fill="auto"/>
            <w:vAlign w:val="bottom"/>
          </w:tcPr>
          <w:p w14:paraId="0000012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08_CHUT</w:t>
            </w:r>
          </w:p>
        </w:tc>
        <w:tc>
          <w:tcPr>
            <w:tcW w:w="1276" w:type="dxa"/>
            <w:shd w:val="clear" w:color="auto" w:fill="auto"/>
            <w:vAlign w:val="bottom"/>
          </w:tcPr>
          <w:p w14:paraId="0000012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EFEMERIS cohort</w:t>
            </w:r>
          </w:p>
        </w:tc>
        <w:tc>
          <w:tcPr>
            <w:tcW w:w="1842" w:type="dxa"/>
            <w:shd w:val="clear" w:color="auto" w:fill="auto"/>
            <w:vAlign w:val="bottom"/>
          </w:tcPr>
          <w:p w14:paraId="0000012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2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2F"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3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YES </w:t>
            </w:r>
          </w:p>
          <w:p w14:paraId="0000013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(0-24 mnths)</w:t>
            </w:r>
          </w:p>
        </w:tc>
        <w:tc>
          <w:tcPr>
            <w:tcW w:w="991" w:type="dxa"/>
            <w:shd w:val="clear" w:color="auto" w:fill="auto"/>
            <w:vAlign w:val="bottom"/>
          </w:tcPr>
          <w:p w14:paraId="0000013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5D1FFBAD" w14:textId="77777777" w:rsidTr="00AD011E">
        <w:tc>
          <w:tcPr>
            <w:tcW w:w="1413" w:type="dxa"/>
            <w:shd w:val="clear" w:color="auto" w:fill="auto"/>
            <w:vAlign w:val="bottom"/>
          </w:tcPr>
          <w:p w14:paraId="0000013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08_CHUT</w:t>
            </w:r>
          </w:p>
        </w:tc>
        <w:tc>
          <w:tcPr>
            <w:tcW w:w="1276" w:type="dxa"/>
            <w:shd w:val="clear" w:color="auto" w:fill="auto"/>
            <w:vAlign w:val="bottom"/>
          </w:tcPr>
          <w:p w14:paraId="0000013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POMME cohort</w:t>
            </w:r>
          </w:p>
        </w:tc>
        <w:tc>
          <w:tcPr>
            <w:tcW w:w="1842" w:type="dxa"/>
            <w:shd w:val="clear" w:color="auto" w:fill="auto"/>
            <w:vAlign w:val="bottom"/>
          </w:tcPr>
          <w:p w14:paraId="0000013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3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134" w:type="dxa"/>
            <w:shd w:val="clear" w:color="auto" w:fill="auto"/>
            <w:vAlign w:val="bottom"/>
          </w:tcPr>
          <w:p w14:paraId="00000137"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3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YES </w:t>
            </w:r>
          </w:p>
          <w:p w14:paraId="0000013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(0-7.5 years)</w:t>
            </w:r>
          </w:p>
        </w:tc>
        <w:tc>
          <w:tcPr>
            <w:tcW w:w="991" w:type="dxa"/>
            <w:shd w:val="clear" w:color="auto" w:fill="auto"/>
            <w:vAlign w:val="bottom"/>
          </w:tcPr>
          <w:p w14:paraId="0000013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UNK</w:t>
            </w:r>
          </w:p>
        </w:tc>
      </w:tr>
      <w:tr w:rsidR="0082651E" w:rsidRPr="00D647C6" w14:paraId="2F0704D3" w14:textId="77777777" w:rsidTr="00AD011E">
        <w:tc>
          <w:tcPr>
            <w:tcW w:w="1413" w:type="dxa"/>
            <w:shd w:val="clear" w:color="auto" w:fill="auto"/>
            <w:vAlign w:val="bottom"/>
          </w:tcPr>
          <w:p w14:paraId="0000013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10_BORDEAUX</w:t>
            </w:r>
          </w:p>
        </w:tc>
        <w:tc>
          <w:tcPr>
            <w:tcW w:w="1276" w:type="dxa"/>
            <w:shd w:val="clear" w:color="auto" w:fill="auto"/>
            <w:vAlign w:val="bottom"/>
          </w:tcPr>
          <w:p w14:paraId="0000013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BPE</w:t>
            </w:r>
          </w:p>
        </w:tc>
        <w:tc>
          <w:tcPr>
            <w:tcW w:w="1842" w:type="dxa"/>
            <w:shd w:val="clear" w:color="auto" w:fill="auto"/>
            <w:vAlign w:val="bottom"/>
          </w:tcPr>
          <w:p w14:paraId="0000013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3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3F"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4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4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3B50D87C" w14:textId="77777777" w:rsidTr="00AD011E">
        <w:tc>
          <w:tcPr>
            <w:tcW w:w="1413" w:type="dxa"/>
            <w:shd w:val="clear" w:color="auto" w:fill="auto"/>
            <w:vAlign w:val="bottom"/>
          </w:tcPr>
          <w:p w14:paraId="0000014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11_UMCG</w:t>
            </w:r>
          </w:p>
        </w:tc>
        <w:tc>
          <w:tcPr>
            <w:tcW w:w="1276" w:type="dxa"/>
            <w:shd w:val="clear" w:color="auto" w:fill="auto"/>
            <w:vAlign w:val="bottom"/>
          </w:tcPr>
          <w:p w14:paraId="0000014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EUROmediCAT Northern Netherlands</w:t>
            </w:r>
          </w:p>
        </w:tc>
        <w:tc>
          <w:tcPr>
            <w:tcW w:w="1842" w:type="dxa"/>
            <w:shd w:val="clear" w:color="auto" w:fill="auto"/>
            <w:vAlign w:val="bottom"/>
          </w:tcPr>
          <w:p w14:paraId="0000014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560" w:type="dxa"/>
            <w:shd w:val="clear" w:color="auto" w:fill="auto"/>
            <w:vAlign w:val="bottom"/>
          </w:tcPr>
          <w:p w14:paraId="0000014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46"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4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 (Neonates)</w:t>
            </w:r>
          </w:p>
        </w:tc>
        <w:tc>
          <w:tcPr>
            <w:tcW w:w="991" w:type="dxa"/>
            <w:shd w:val="clear" w:color="auto" w:fill="auto"/>
            <w:vAlign w:val="bottom"/>
          </w:tcPr>
          <w:p w14:paraId="0000014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278DF1FA" w14:textId="77777777" w:rsidTr="00AD011E">
        <w:tc>
          <w:tcPr>
            <w:tcW w:w="1413" w:type="dxa"/>
            <w:shd w:val="clear" w:color="auto" w:fill="auto"/>
            <w:vAlign w:val="bottom"/>
          </w:tcPr>
          <w:p w14:paraId="0000014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13_PHARMO</w:t>
            </w:r>
          </w:p>
        </w:tc>
        <w:tc>
          <w:tcPr>
            <w:tcW w:w="1276" w:type="dxa"/>
            <w:shd w:val="clear" w:color="auto" w:fill="auto"/>
            <w:vAlign w:val="bottom"/>
          </w:tcPr>
          <w:p w14:paraId="0000014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PHARMO</w:t>
            </w:r>
          </w:p>
        </w:tc>
        <w:tc>
          <w:tcPr>
            <w:tcW w:w="1842" w:type="dxa"/>
            <w:shd w:val="clear" w:color="auto" w:fill="auto"/>
            <w:vAlign w:val="bottom"/>
          </w:tcPr>
          <w:p w14:paraId="0000014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4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4D"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4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4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0B88D100" w14:textId="77777777" w:rsidTr="00AD011E">
        <w:tc>
          <w:tcPr>
            <w:tcW w:w="1413" w:type="dxa"/>
            <w:shd w:val="clear" w:color="auto" w:fill="auto"/>
            <w:vAlign w:val="bottom"/>
          </w:tcPr>
          <w:p w14:paraId="0000015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15_BIPS</w:t>
            </w:r>
          </w:p>
        </w:tc>
        <w:tc>
          <w:tcPr>
            <w:tcW w:w="1276" w:type="dxa"/>
            <w:shd w:val="clear" w:color="auto" w:fill="auto"/>
            <w:vAlign w:val="bottom"/>
          </w:tcPr>
          <w:p w14:paraId="00000151"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vAlign w:val="bottom"/>
          </w:tcPr>
          <w:p w14:paraId="00000152" w14:textId="77777777" w:rsidR="0082651E" w:rsidRPr="00D647C6" w:rsidRDefault="0082651E">
            <w:pPr>
              <w:rPr>
                <w:rFonts w:ascii="Times New Roman" w:hAnsi="Times New Roman" w:cs="Times New Roman"/>
                <w:b w:val="0"/>
                <w:bCs/>
                <w:color w:val="000000" w:themeColor="text1"/>
                <w:sz w:val="22"/>
                <w:szCs w:val="22"/>
              </w:rPr>
            </w:pPr>
          </w:p>
        </w:tc>
        <w:tc>
          <w:tcPr>
            <w:tcW w:w="1560" w:type="dxa"/>
            <w:shd w:val="clear" w:color="auto" w:fill="auto"/>
            <w:vAlign w:val="bottom"/>
          </w:tcPr>
          <w:p w14:paraId="00000153"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54"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55" w14:textId="77777777" w:rsidR="0082651E" w:rsidRPr="00D647C6" w:rsidRDefault="0082651E">
            <w:pPr>
              <w:rPr>
                <w:rFonts w:ascii="Times New Roman" w:hAnsi="Times New Roman" w:cs="Times New Roman"/>
                <w:b w:val="0"/>
                <w:bCs/>
                <w:color w:val="000000" w:themeColor="text1"/>
                <w:sz w:val="22"/>
                <w:szCs w:val="22"/>
              </w:rPr>
            </w:pPr>
          </w:p>
        </w:tc>
        <w:tc>
          <w:tcPr>
            <w:tcW w:w="991" w:type="dxa"/>
            <w:shd w:val="clear" w:color="auto" w:fill="auto"/>
            <w:vAlign w:val="bottom"/>
          </w:tcPr>
          <w:p w14:paraId="00000156"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1AC6A3ED" w14:textId="77777777" w:rsidTr="00AD011E">
        <w:tc>
          <w:tcPr>
            <w:tcW w:w="1413" w:type="dxa"/>
            <w:shd w:val="clear" w:color="auto" w:fill="auto"/>
            <w:vAlign w:val="bottom"/>
          </w:tcPr>
          <w:p w14:paraId="0000015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18_FISABIO</w:t>
            </w:r>
          </w:p>
        </w:tc>
        <w:tc>
          <w:tcPr>
            <w:tcW w:w="1276" w:type="dxa"/>
            <w:shd w:val="clear" w:color="auto" w:fill="auto"/>
            <w:vAlign w:val="bottom"/>
          </w:tcPr>
          <w:p w14:paraId="0000015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FISABIO</w:t>
            </w:r>
          </w:p>
        </w:tc>
        <w:tc>
          <w:tcPr>
            <w:tcW w:w="1842" w:type="dxa"/>
            <w:shd w:val="clear" w:color="auto" w:fill="auto"/>
            <w:vAlign w:val="bottom"/>
          </w:tcPr>
          <w:p w14:paraId="0000015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560" w:type="dxa"/>
            <w:shd w:val="clear" w:color="auto" w:fill="auto"/>
            <w:vAlign w:val="bottom"/>
          </w:tcPr>
          <w:p w14:paraId="0000015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5B"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5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5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518B740B" w14:textId="77777777" w:rsidTr="00AD011E">
        <w:tc>
          <w:tcPr>
            <w:tcW w:w="1413" w:type="dxa"/>
            <w:shd w:val="clear" w:color="auto" w:fill="auto"/>
            <w:vAlign w:val="bottom"/>
          </w:tcPr>
          <w:p w14:paraId="0000015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19_SIDIAP</w:t>
            </w:r>
          </w:p>
        </w:tc>
        <w:tc>
          <w:tcPr>
            <w:tcW w:w="1276" w:type="dxa"/>
            <w:shd w:val="clear" w:color="auto" w:fill="auto"/>
            <w:vAlign w:val="bottom"/>
          </w:tcPr>
          <w:p w14:paraId="0000015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SIDIAP</w:t>
            </w:r>
          </w:p>
        </w:tc>
        <w:tc>
          <w:tcPr>
            <w:tcW w:w="1842" w:type="dxa"/>
            <w:shd w:val="clear" w:color="auto" w:fill="auto"/>
            <w:vAlign w:val="bottom"/>
          </w:tcPr>
          <w:p w14:paraId="00000160" w14:textId="77777777" w:rsidR="0082651E" w:rsidRPr="00D647C6" w:rsidRDefault="0082651E">
            <w:pPr>
              <w:rPr>
                <w:rFonts w:ascii="Times New Roman" w:hAnsi="Times New Roman" w:cs="Times New Roman"/>
                <w:b w:val="0"/>
                <w:bCs/>
                <w:color w:val="000000" w:themeColor="text1"/>
                <w:sz w:val="22"/>
                <w:szCs w:val="22"/>
              </w:rPr>
            </w:pPr>
          </w:p>
        </w:tc>
        <w:tc>
          <w:tcPr>
            <w:tcW w:w="1560" w:type="dxa"/>
            <w:shd w:val="clear" w:color="auto" w:fill="auto"/>
            <w:vAlign w:val="bottom"/>
          </w:tcPr>
          <w:p w14:paraId="00000161"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62"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63" w14:textId="77777777" w:rsidR="0082651E" w:rsidRPr="00D647C6" w:rsidRDefault="0082651E">
            <w:pPr>
              <w:rPr>
                <w:rFonts w:ascii="Times New Roman" w:hAnsi="Times New Roman" w:cs="Times New Roman"/>
                <w:b w:val="0"/>
                <w:bCs/>
                <w:color w:val="000000" w:themeColor="text1"/>
                <w:sz w:val="22"/>
                <w:szCs w:val="22"/>
              </w:rPr>
            </w:pPr>
          </w:p>
        </w:tc>
        <w:tc>
          <w:tcPr>
            <w:tcW w:w="991" w:type="dxa"/>
            <w:shd w:val="clear" w:color="auto" w:fill="auto"/>
            <w:vAlign w:val="bottom"/>
          </w:tcPr>
          <w:p w14:paraId="00000164"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6DEFA5A2" w14:textId="77777777" w:rsidTr="00AD011E">
        <w:tc>
          <w:tcPr>
            <w:tcW w:w="1413" w:type="dxa"/>
            <w:shd w:val="clear" w:color="auto" w:fill="auto"/>
            <w:vAlign w:val="bottom"/>
          </w:tcPr>
          <w:p w14:paraId="0000016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20_FERR</w:t>
            </w:r>
          </w:p>
        </w:tc>
        <w:tc>
          <w:tcPr>
            <w:tcW w:w="1276" w:type="dxa"/>
            <w:shd w:val="clear" w:color="auto" w:fill="auto"/>
            <w:vAlign w:val="bottom"/>
          </w:tcPr>
          <w:p w14:paraId="0000016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IMER Registry of Congenital anomalies</w:t>
            </w:r>
          </w:p>
        </w:tc>
        <w:tc>
          <w:tcPr>
            <w:tcW w:w="1842" w:type="dxa"/>
            <w:shd w:val="clear" w:color="auto" w:fill="auto"/>
            <w:vAlign w:val="bottom"/>
          </w:tcPr>
          <w:p w14:paraId="0000016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560" w:type="dxa"/>
            <w:shd w:val="clear" w:color="auto" w:fill="auto"/>
            <w:vAlign w:val="bottom"/>
          </w:tcPr>
          <w:p w14:paraId="0000016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69"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6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 (Neonates)</w:t>
            </w:r>
          </w:p>
        </w:tc>
        <w:tc>
          <w:tcPr>
            <w:tcW w:w="991" w:type="dxa"/>
            <w:shd w:val="clear" w:color="auto" w:fill="auto"/>
            <w:vAlign w:val="bottom"/>
          </w:tcPr>
          <w:p w14:paraId="0000016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1DB21750" w14:textId="77777777" w:rsidTr="00AD011E">
        <w:tc>
          <w:tcPr>
            <w:tcW w:w="1413" w:type="dxa"/>
            <w:shd w:val="clear" w:color="auto" w:fill="auto"/>
            <w:vAlign w:val="bottom"/>
          </w:tcPr>
          <w:p w14:paraId="0000016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21_CNR-IFC</w:t>
            </w:r>
          </w:p>
        </w:tc>
        <w:tc>
          <w:tcPr>
            <w:tcW w:w="1276" w:type="dxa"/>
            <w:shd w:val="clear" w:color="auto" w:fill="auto"/>
            <w:vAlign w:val="bottom"/>
          </w:tcPr>
          <w:p w14:paraId="0000016D"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vAlign w:val="bottom"/>
          </w:tcPr>
          <w:p w14:paraId="0000016E" w14:textId="77777777" w:rsidR="0082651E" w:rsidRPr="00D647C6" w:rsidRDefault="0082651E">
            <w:pPr>
              <w:rPr>
                <w:rFonts w:ascii="Times New Roman" w:hAnsi="Times New Roman" w:cs="Times New Roman"/>
                <w:b w:val="0"/>
                <w:bCs/>
                <w:color w:val="000000" w:themeColor="text1"/>
                <w:sz w:val="22"/>
                <w:szCs w:val="22"/>
              </w:rPr>
            </w:pPr>
          </w:p>
        </w:tc>
        <w:tc>
          <w:tcPr>
            <w:tcW w:w="1560" w:type="dxa"/>
            <w:shd w:val="clear" w:color="auto" w:fill="auto"/>
            <w:vAlign w:val="bottom"/>
          </w:tcPr>
          <w:p w14:paraId="0000016F"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70"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71" w14:textId="77777777" w:rsidR="0082651E" w:rsidRPr="00D647C6" w:rsidRDefault="0082651E">
            <w:pPr>
              <w:rPr>
                <w:rFonts w:ascii="Times New Roman" w:hAnsi="Times New Roman" w:cs="Times New Roman"/>
                <w:b w:val="0"/>
                <w:bCs/>
                <w:color w:val="000000" w:themeColor="text1"/>
                <w:sz w:val="22"/>
                <w:szCs w:val="22"/>
              </w:rPr>
            </w:pPr>
          </w:p>
        </w:tc>
        <w:tc>
          <w:tcPr>
            <w:tcW w:w="991" w:type="dxa"/>
            <w:shd w:val="clear" w:color="auto" w:fill="auto"/>
            <w:vAlign w:val="bottom"/>
          </w:tcPr>
          <w:p w14:paraId="00000172"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54351B6C" w14:textId="77777777" w:rsidTr="00AD011E">
        <w:tc>
          <w:tcPr>
            <w:tcW w:w="1413" w:type="dxa"/>
            <w:shd w:val="clear" w:color="auto" w:fill="auto"/>
            <w:vAlign w:val="bottom"/>
          </w:tcPr>
          <w:p w14:paraId="0000017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22_ARS</w:t>
            </w:r>
          </w:p>
        </w:tc>
        <w:tc>
          <w:tcPr>
            <w:tcW w:w="1276" w:type="dxa"/>
            <w:shd w:val="clear" w:color="auto" w:fill="auto"/>
            <w:vAlign w:val="bottom"/>
          </w:tcPr>
          <w:p w14:paraId="0000017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ARS</w:t>
            </w:r>
          </w:p>
        </w:tc>
        <w:tc>
          <w:tcPr>
            <w:tcW w:w="1842" w:type="dxa"/>
            <w:shd w:val="clear" w:color="auto" w:fill="auto"/>
            <w:vAlign w:val="bottom"/>
          </w:tcPr>
          <w:p w14:paraId="0000017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7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7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7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7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1469E364" w14:textId="77777777" w:rsidTr="00AD011E">
        <w:tc>
          <w:tcPr>
            <w:tcW w:w="1413" w:type="dxa"/>
            <w:shd w:val="clear" w:color="auto" w:fill="auto"/>
            <w:vAlign w:val="bottom"/>
          </w:tcPr>
          <w:p w14:paraId="0000017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23_MESSINA</w:t>
            </w:r>
          </w:p>
        </w:tc>
        <w:tc>
          <w:tcPr>
            <w:tcW w:w="1276" w:type="dxa"/>
            <w:shd w:val="clear" w:color="auto" w:fill="auto"/>
            <w:vAlign w:val="bottom"/>
          </w:tcPr>
          <w:p w14:paraId="0000017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Caserta claims database</w:t>
            </w:r>
          </w:p>
        </w:tc>
        <w:tc>
          <w:tcPr>
            <w:tcW w:w="1842" w:type="dxa"/>
            <w:shd w:val="clear" w:color="auto" w:fill="auto"/>
            <w:vAlign w:val="bottom"/>
          </w:tcPr>
          <w:p w14:paraId="0000017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7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7E"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7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8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3D452F0C" w14:textId="77777777" w:rsidTr="00AD011E">
        <w:tc>
          <w:tcPr>
            <w:tcW w:w="1413" w:type="dxa"/>
            <w:shd w:val="clear" w:color="auto" w:fill="auto"/>
            <w:vAlign w:val="bottom"/>
          </w:tcPr>
          <w:p w14:paraId="0000018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24_MALTA</w:t>
            </w:r>
          </w:p>
        </w:tc>
        <w:tc>
          <w:tcPr>
            <w:tcW w:w="1276" w:type="dxa"/>
            <w:shd w:val="clear" w:color="auto" w:fill="auto"/>
            <w:vAlign w:val="bottom"/>
          </w:tcPr>
          <w:p w14:paraId="0000018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EUROmediCAT Malta</w:t>
            </w:r>
          </w:p>
        </w:tc>
        <w:tc>
          <w:tcPr>
            <w:tcW w:w="1842" w:type="dxa"/>
            <w:shd w:val="clear" w:color="auto" w:fill="auto"/>
            <w:vAlign w:val="bottom"/>
          </w:tcPr>
          <w:p w14:paraId="0000018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560" w:type="dxa"/>
            <w:shd w:val="clear" w:color="auto" w:fill="auto"/>
            <w:vAlign w:val="bottom"/>
          </w:tcPr>
          <w:p w14:paraId="0000018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8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134" w:type="dxa"/>
            <w:shd w:val="clear" w:color="auto" w:fill="auto"/>
            <w:vAlign w:val="bottom"/>
          </w:tcPr>
          <w:p w14:paraId="0000018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 (Neonates)</w:t>
            </w:r>
          </w:p>
        </w:tc>
        <w:tc>
          <w:tcPr>
            <w:tcW w:w="991" w:type="dxa"/>
            <w:shd w:val="clear" w:color="auto" w:fill="auto"/>
            <w:vAlign w:val="bottom"/>
          </w:tcPr>
          <w:p w14:paraId="0000018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222AB049" w14:textId="77777777" w:rsidTr="00AD011E">
        <w:tc>
          <w:tcPr>
            <w:tcW w:w="1413" w:type="dxa"/>
            <w:shd w:val="clear" w:color="auto" w:fill="auto"/>
            <w:vAlign w:val="bottom"/>
          </w:tcPr>
          <w:p w14:paraId="0000018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lastRenderedPageBreak/>
              <w:t>27_OTTO</w:t>
            </w:r>
          </w:p>
        </w:tc>
        <w:tc>
          <w:tcPr>
            <w:tcW w:w="1276" w:type="dxa"/>
            <w:shd w:val="clear" w:color="auto" w:fill="auto"/>
            <w:vAlign w:val="bottom"/>
          </w:tcPr>
          <w:p w14:paraId="00000189"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vAlign w:val="bottom"/>
          </w:tcPr>
          <w:p w14:paraId="0000018A" w14:textId="77777777" w:rsidR="0082651E" w:rsidRPr="00D647C6" w:rsidRDefault="0082651E">
            <w:pPr>
              <w:rPr>
                <w:rFonts w:ascii="Times New Roman" w:hAnsi="Times New Roman" w:cs="Times New Roman"/>
                <w:b w:val="0"/>
                <w:bCs/>
                <w:color w:val="000000" w:themeColor="text1"/>
                <w:sz w:val="22"/>
                <w:szCs w:val="22"/>
              </w:rPr>
            </w:pPr>
          </w:p>
        </w:tc>
        <w:tc>
          <w:tcPr>
            <w:tcW w:w="1560" w:type="dxa"/>
            <w:shd w:val="clear" w:color="auto" w:fill="auto"/>
            <w:vAlign w:val="bottom"/>
          </w:tcPr>
          <w:p w14:paraId="0000018B"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8C"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8D" w14:textId="77777777" w:rsidR="0082651E" w:rsidRPr="00D647C6" w:rsidRDefault="0082651E">
            <w:pPr>
              <w:rPr>
                <w:rFonts w:ascii="Times New Roman" w:hAnsi="Times New Roman" w:cs="Times New Roman"/>
                <w:b w:val="0"/>
                <w:bCs/>
                <w:color w:val="000000" w:themeColor="text1"/>
                <w:sz w:val="22"/>
                <w:szCs w:val="22"/>
              </w:rPr>
            </w:pPr>
          </w:p>
        </w:tc>
        <w:tc>
          <w:tcPr>
            <w:tcW w:w="991" w:type="dxa"/>
            <w:shd w:val="clear" w:color="auto" w:fill="auto"/>
            <w:vAlign w:val="bottom"/>
          </w:tcPr>
          <w:p w14:paraId="0000018E"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5AB99A96" w14:textId="77777777" w:rsidTr="00AD011E">
        <w:tc>
          <w:tcPr>
            <w:tcW w:w="1413" w:type="dxa"/>
            <w:shd w:val="clear" w:color="auto" w:fill="auto"/>
            <w:vAlign w:val="bottom"/>
          </w:tcPr>
          <w:p w14:paraId="0000018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33_THL</w:t>
            </w:r>
          </w:p>
        </w:tc>
        <w:tc>
          <w:tcPr>
            <w:tcW w:w="1276" w:type="dxa"/>
            <w:shd w:val="clear" w:color="auto" w:fill="auto"/>
            <w:vAlign w:val="bottom"/>
          </w:tcPr>
          <w:p w14:paraId="00000190"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vAlign w:val="bottom"/>
          </w:tcPr>
          <w:p w14:paraId="00000191" w14:textId="77777777" w:rsidR="0082651E" w:rsidRPr="00D647C6" w:rsidRDefault="0082651E">
            <w:pPr>
              <w:rPr>
                <w:rFonts w:ascii="Times New Roman" w:hAnsi="Times New Roman" w:cs="Times New Roman"/>
                <w:b w:val="0"/>
                <w:bCs/>
                <w:color w:val="000000" w:themeColor="text1"/>
                <w:sz w:val="22"/>
                <w:szCs w:val="22"/>
              </w:rPr>
            </w:pPr>
          </w:p>
        </w:tc>
        <w:tc>
          <w:tcPr>
            <w:tcW w:w="1560" w:type="dxa"/>
            <w:shd w:val="clear" w:color="auto" w:fill="auto"/>
            <w:vAlign w:val="bottom"/>
          </w:tcPr>
          <w:p w14:paraId="00000192"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93" w14:textId="77777777" w:rsidR="0082651E" w:rsidRPr="00D647C6" w:rsidRDefault="0082651E">
            <w:pPr>
              <w:rPr>
                <w:rFonts w:ascii="Times New Roman" w:hAnsi="Times New Roman" w:cs="Times New Roman"/>
                <w:b w:val="0"/>
                <w:bCs/>
                <w:color w:val="000000" w:themeColor="text1"/>
                <w:sz w:val="22"/>
                <w:szCs w:val="22"/>
              </w:rPr>
            </w:pPr>
          </w:p>
        </w:tc>
        <w:tc>
          <w:tcPr>
            <w:tcW w:w="1134" w:type="dxa"/>
            <w:shd w:val="clear" w:color="auto" w:fill="auto"/>
            <w:vAlign w:val="bottom"/>
          </w:tcPr>
          <w:p w14:paraId="00000194" w14:textId="77777777" w:rsidR="0082651E" w:rsidRPr="00D647C6" w:rsidRDefault="0082651E">
            <w:pPr>
              <w:rPr>
                <w:rFonts w:ascii="Times New Roman" w:hAnsi="Times New Roman" w:cs="Times New Roman"/>
                <w:b w:val="0"/>
                <w:bCs/>
                <w:color w:val="000000" w:themeColor="text1"/>
                <w:sz w:val="22"/>
                <w:szCs w:val="22"/>
              </w:rPr>
            </w:pPr>
          </w:p>
        </w:tc>
        <w:tc>
          <w:tcPr>
            <w:tcW w:w="991" w:type="dxa"/>
            <w:shd w:val="clear" w:color="auto" w:fill="auto"/>
            <w:vAlign w:val="bottom"/>
          </w:tcPr>
          <w:p w14:paraId="00000195"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1D6C63EE" w14:textId="77777777" w:rsidTr="00AD011E">
        <w:tc>
          <w:tcPr>
            <w:tcW w:w="1413" w:type="dxa"/>
            <w:shd w:val="clear" w:color="auto" w:fill="auto"/>
            <w:vAlign w:val="bottom"/>
          </w:tcPr>
          <w:p w14:paraId="0000019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34_USWAN</w:t>
            </w:r>
          </w:p>
        </w:tc>
        <w:tc>
          <w:tcPr>
            <w:tcW w:w="1276" w:type="dxa"/>
            <w:shd w:val="clear" w:color="auto" w:fill="auto"/>
            <w:vAlign w:val="bottom"/>
          </w:tcPr>
          <w:p w14:paraId="0000019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SAIL</w:t>
            </w:r>
          </w:p>
        </w:tc>
        <w:tc>
          <w:tcPr>
            <w:tcW w:w="1842" w:type="dxa"/>
            <w:shd w:val="clear" w:color="auto" w:fill="auto"/>
            <w:vAlign w:val="bottom"/>
          </w:tcPr>
          <w:p w14:paraId="0000019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9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9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9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9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r w:rsidR="0082651E" w:rsidRPr="00D647C6" w14:paraId="62426977" w14:textId="77777777" w:rsidTr="00AD011E">
        <w:tc>
          <w:tcPr>
            <w:tcW w:w="1413" w:type="dxa"/>
            <w:shd w:val="clear" w:color="auto" w:fill="auto"/>
            <w:vAlign w:val="bottom"/>
          </w:tcPr>
          <w:p w14:paraId="0000019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37_GSK</w:t>
            </w:r>
          </w:p>
        </w:tc>
        <w:tc>
          <w:tcPr>
            <w:tcW w:w="1276" w:type="dxa"/>
            <w:shd w:val="clear" w:color="auto" w:fill="auto"/>
            <w:vAlign w:val="bottom"/>
          </w:tcPr>
          <w:p w14:paraId="0000019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CPRD</w:t>
            </w:r>
          </w:p>
        </w:tc>
        <w:tc>
          <w:tcPr>
            <w:tcW w:w="1842" w:type="dxa"/>
            <w:shd w:val="clear" w:color="auto" w:fill="auto"/>
            <w:vAlign w:val="bottom"/>
          </w:tcPr>
          <w:p w14:paraId="0000019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1560" w:type="dxa"/>
            <w:shd w:val="clear" w:color="auto" w:fill="auto"/>
            <w:vAlign w:val="bottom"/>
          </w:tcPr>
          <w:p w14:paraId="000001A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A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1134" w:type="dxa"/>
            <w:shd w:val="clear" w:color="auto" w:fill="auto"/>
            <w:vAlign w:val="bottom"/>
          </w:tcPr>
          <w:p w14:paraId="000001A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991" w:type="dxa"/>
            <w:shd w:val="clear" w:color="auto" w:fill="auto"/>
            <w:vAlign w:val="bottom"/>
          </w:tcPr>
          <w:p w14:paraId="000001A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r>
    </w:tbl>
    <w:p w14:paraId="000001A5" w14:textId="53C33D1F" w:rsidR="0082651E" w:rsidRPr="00D647C6" w:rsidRDefault="005E1C8C" w:rsidP="00D03EA0">
      <w:pPr>
        <w:pStyle w:val="Heading2"/>
        <w:rPr>
          <w:rFonts w:cs="Times New Roman"/>
          <w:sz w:val="22"/>
          <w:szCs w:val="22"/>
        </w:rPr>
      </w:pPr>
      <w:bookmarkStart w:id="30" w:name="_Toc65767134"/>
      <w:bookmarkStart w:id="31" w:name="_Toc67318429"/>
      <w:r w:rsidRPr="00D647C6">
        <w:rPr>
          <w:rFonts w:cs="Times New Roman"/>
          <w:sz w:val="22"/>
          <w:szCs w:val="22"/>
        </w:rPr>
        <w:t>Data management</w:t>
      </w:r>
      <w:bookmarkEnd w:id="30"/>
      <w:bookmarkEnd w:id="31"/>
      <w:r w:rsidRPr="00D647C6">
        <w:rPr>
          <w:rFonts w:cs="Times New Roman"/>
          <w:sz w:val="22"/>
          <w:szCs w:val="22"/>
        </w:rPr>
        <w:t xml:space="preserve"> </w:t>
      </w:r>
    </w:p>
    <w:p w14:paraId="000001A6" w14:textId="1DAF1D44" w:rsidR="0082651E" w:rsidRPr="00D647C6" w:rsidRDefault="005E1C8C">
      <w:pPr>
        <w:rPr>
          <w:color w:val="000000" w:themeColor="text1"/>
          <w:sz w:val="22"/>
          <w:szCs w:val="22"/>
        </w:rPr>
      </w:pPr>
      <w:r w:rsidRPr="00D647C6">
        <w:rPr>
          <w:color w:val="000000" w:themeColor="text1"/>
          <w:sz w:val="22"/>
          <w:szCs w:val="22"/>
        </w:rPr>
        <w:t xml:space="preserve">This section contains a high-level description of the data management processes required for the study and of the datasets that we will create at different stages of the process of extraction of raw data to creation of a dataset for analysis. The process will be divided into 5 phases and 3 transformation steps. A summary schematic of the data management can be found in </w:t>
      </w:r>
      <w:r w:rsidRPr="00D647C6">
        <w:rPr>
          <w:b/>
          <w:color w:val="000000" w:themeColor="text1"/>
          <w:sz w:val="22"/>
          <w:szCs w:val="22"/>
        </w:rPr>
        <w:t xml:space="preserve">Figure 1 </w:t>
      </w:r>
      <w:r w:rsidRPr="00D647C6">
        <w:rPr>
          <w:color w:val="000000" w:themeColor="text1"/>
          <w:sz w:val="22"/>
          <w:szCs w:val="22"/>
        </w:rPr>
        <w:t xml:space="preserve">and an elaboration of the data processing step can be found in </w:t>
      </w:r>
      <w:r w:rsidRPr="00D647C6">
        <w:rPr>
          <w:b/>
          <w:color w:val="000000" w:themeColor="text1"/>
          <w:sz w:val="22"/>
          <w:szCs w:val="22"/>
        </w:rPr>
        <w:t xml:space="preserve">Figure 2 </w:t>
      </w:r>
      <w:r w:rsidRPr="00D647C6">
        <w:rPr>
          <w:color w:val="000000" w:themeColor="text1"/>
          <w:sz w:val="22"/>
          <w:szCs w:val="22"/>
        </w:rPr>
        <w:t xml:space="preserve">(developed for the ConcePTION project, </w:t>
      </w:r>
      <w:r w:rsidR="00D03EA0" w:rsidRPr="00D647C6">
        <w:rPr>
          <w:sz w:val="22"/>
          <w:szCs w:val="22"/>
        </w:rPr>
        <w:fldChar w:fldCharType="begin"/>
      </w:r>
      <w:r w:rsidR="00D03EA0" w:rsidRPr="00D647C6">
        <w:rPr>
          <w:sz w:val="22"/>
          <w:szCs w:val="22"/>
        </w:rPr>
        <w:instrText xml:space="preserve"> HYPERLINK "https://www.imi-conception.eu/" \h </w:instrText>
      </w:r>
      <w:r w:rsidR="00D03EA0" w:rsidRPr="00D647C6">
        <w:rPr>
          <w:sz w:val="22"/>
          <w:szCs w:val="22"/>
        </w:rPr>
        <w:fldChar w:fldCharType="separate"/>
      </w:r>
      <w:r w:rsidRPr="00D647C6">
        <w:rPr>
          <w:color w:val="000000" w:themeColor="text1"/>
          <w:sz w:val="22"/>
          <w:szCs w:val="22"/>
          <w:u w:val="single"/>
        </w:rPr>
        <w:t>https://www.imi-conception.eu/</w:t>
      </w:r>
      <w:r w:rsidR="00D03EA0" w:rsidRPr="00D647C6">
        <w:rPr>
          <w:color w:val="000000" w:themeColor="text1"/>
          <w:sz w:val="22"/>
          <w:szCs w:val="22"/>
          <w:u w:val="single"/>
        </w:rPr>
        <w:fldChar w:fldCharType="end"/>
      </w:r>
      <w:r w:rsidRPr="00D647C6">
        <w:rPr>
          <w:color w:val="000000" w:themeColor="text1"/>
          <w:sz w:val="22"/>
          <w:szCs w:val="22"/>
        </w:rPr>
        <w:t xml:space="preserve">). An exact specification of how to conduct these processes can be found in section </w:t>
      </w:r>
      <w:r w:rsidR="002B3E94" w:rsidRPr="00D647C6">
        <w:rPr>
          <w:b/>
          <w:color w:val="000000" w:themeColor="text1"/>
          <w:sz w:val="22"/>
          <w:szCs w:val="22"/>
        </w:rPr>
        <w:t>6</w:t>
      </w:r>
      <w:r w:rsidRPr="00D647C6">
        <w:rPr>
          <w:b/>
          <w:color w:val="000000" w:themeColor="text1"/>
          <w:sz w:val="22"/>
          <w:szCs w:val="22"/>
        </w:rPr>
        <w:t>.4</w:t>
      </w:r>
      <w:r w:rsidRPr="00D647C6">
        <w:rPr>
          <w:color w:val="000000" w:themeColor="text1"/>
          <w:sz w:val="22"/>
          <w:szCs w:val="22"/>
        </w:rPr>
        <w:t>.  For the current study, the majority of analyses will be conducted using the ConcePTION CDM (</w:t>
      </w:r>
      <w:r w:rsidRPr="00D647C6">
        <w:rPr>
          <w:b/>
          <w:color w:val="000000" w:themeColor="text1"/>
          <w:sz w:val="22"/>
          <w:szCs w:val="22"/>
        </w:rPr>
        <w:t>D2, Figure 2</w:t>
      </w:r>
      <w:r w:rsidRPr="00D647C6">
        <w:rPr>
          <w:color w:val="000000" w:themeColor="text1"/>
          <w:sz w:val="22"/>
          <w:szCs w:val="22"/>
        </w:rPr>
        <w:t>) prior to transformation.  For a subset of analyses, transformations (</w:t>
      </w:r>
      <w:r w:rsidRPr="00D647C6">
        <w:rPr>
          <w:b/>
          <w:color w:val="000000" w:themeColor="text1"/>
          <w:sz w:val="22"/>
          <w:szCs w:val="22"/>
        </w:rPr>
        <w:t>T2, Figure 2</w:t>
      </w:r>
      <w:r w:rsidRPr="00D647C6">
        <w:rPr>
          <w:color w:val="000000" w:themeColor="text1"/>
          <w:sz w:val="22"/>
          <w:szCs w:val="22"/>
        </w:rPr>
        <w:t>) may be undertaken to create study variables (</w:t>
      </w:r>
      <w:r w:rsidRPr="00D647C6">
        <w:rPr>
          <w:b/>
          <w:color w:val="000000" w:themeColor="text1"/>
          <w:sz w:val="22"/>
          <w:szCs w:val="22"/>
        </w:rPr>
        <w:t>D3, Figure 2</w:t>
      </w:r>
      <w:r w:rsidRPr="00D647C6">
        <w:rPr>
          <w:color w:val="000000" w:themeColor="text1"/>
          <w:sz w:val="22"/>
          <w:szCs w:val="22"/>
        </w:rPr>
        <w:t>)</w:t>
      </w:r>
    </w:p>
    <w:p w14:paraId="000001A7" w14:textId="77777777" w:rsidR="0082651E" w:rsidRPr="00D647C6" w:rsidRDefault="0082651E">
      <w:pPr>
        <w:rPr>
          <w:color w:val="000000" w:themeColor="text1"/>
          <w:sz w:val="22"/>
          <w:szCs w:val="22"/>
        </w:rPr>
      </w:pPr>
    </w:p>
    <w:p w14:paraId="000001A8" w14:textId="77777777" w:rsidR="0082651E" w:rsidRPr="00D647C6" w:rsidRDefault="005E1C8C">
      <w:pPr>
        <w:rPr>
          <w:color w:val="000000" w:themeColor="text1"/>
          <w:sz w:val="22"/>
          <w:szCs w:val="22"/>
        </w:rPr>
      </w:pPr>
      <w:r w:rsidRPr="00D647C6">
        <w:rPr>
          <w:noProof/>
          <w:color w:val="000000" w:themeColor="text1"/>
          <w:sz w:val="22"/>
          <w:szCs w:val="22"/>
          <w:lang w:val="nl-NL" w:eastAsia="nl-NL"/>
        </w:rPr>
        <w:drawing>
          <wp:inline distT="0" distB="0" distL="0" distR="0" wp14:anchorId="1D3A335F" wp14:editId="5CD18333">
            <wp:extent cx="5935980" cy="1432560"/>
            <wp:effectExtent l="6350" t="6350" r="6350" b="635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35980" cy="1432560"/>
                    </a:xfrm>
                    <a:prstGeom prst="rect">
                      <a:avLst/>
                    </a:prstGeom>
                    <a:ln w="6350">
                      <a:solidFill>
                        <a:srgbClr val="000000"/>
                      </a:solidFill>
                      <a:prstDash val="solid"/>
                    </a:ln>
                  </pic:spPr>
                </pic:pic>
              </a:graphicData>
            </a:graphic>
          </wp:inline>
        </w:drawing>
      </w:r>
    </w:p>
    <w:p w14:paraId="04D2E8FC" w14:textId="26488318" w:rsidR="007527F6" w:rsidRPr="00D647C6" w:rsidRDefault="007527F6" w:rsidP="007527F6">
      <w:pPr>
        <w:pStyle w:val="Caption"/>
        <w:rPr>
          <w:sz w:val="22"/>
          <w:szCs w:val="22"/>
        </w:rPr>
      </w:pPr>
      <w:bookmarkStart w:id="32" w:name="_Toc66086830"/>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00A106DC" w:rsidRPr="00D647C6">
        <w:rPr>
          <w:noProof/>
          <w:sz w:val="22"/>
          <w:szCs w:val="22"/>
        </w:rPr>
        <w:t>1</w:t>
      </w:r>
      <w:r w:rsidRPr="00D647C6">
        <w:rPr>
          <w:sz w:val="22"/>
          <w:szCs w:val="22"/>
        </w:rPr>
        <w:fldChar w:fldCharType="end"/>
      </w:r>
      <w:r w:rsidRPr="00D647C6">
        <w:rPr>
          <w:sz w:val="22"/>
          <w:szCs w:val="22"/>
        </w:rPr>
        <w:t>. Steps from original data to results (per database)</w:t>
      </w:r>
      <w:bookmarkEnd w:id="32"/>
    </w:p>
    <w:p w14:paraId="4EC6E4D1" w14:textId="77777777" w:rsidR="007527F6" w:rsidRPr="00D647C6" w:rsidRDefault="007527F6" w:rsidP="007527F6">
      <w:pPr>
        <w:rPr>
          <w:sz w:val="22"/>
          <w:szCs w:val="22"/>
          <w:lang w:eastAsia="ja-JP"/>
        </w:rPr>
      </w:pPr>
    </w:p>
    <w:p w14:paraId="000001AB" w14:textId="77777777" w:rsidR="0082651E" w:rsidRPr="00D647C6" w:rsidRDefault="005E1C8C">
      <w:pPr>
        <w:pBdr>
          <w:top w:val="nil"/>
          <w:left w:val="nil"/>
          <w:bottom w:val="nil"/>
          <w:right w:val="nil"/>
          <w:between w:val="nil"/>
        </w:pBdr>
        <w:spacing w:after="120"/>
        <w:rPr>
          <w:color w:val="000000" w:themeColor="text1"/>
          <w:sz w:val="22"/>
          <w:szCs w:val="22"/>
        </w:rPr>
      </w:pPr>
      <w:r w:rsidRPr="00D647C6">
        <w:rPr>
          <w:noProof/>
          <w:color w:val="000000" w:themeColor="text1"/>
          <w:sz w:val="22"/>
          <w:szCs w:val="22"/>
          <w:lang w:val="nl-NL" w:eastAsia="nl-NL"/>
        </w:rPr>
        <w:drawing>
          <wp:inline distT="0" distB="0" distL="0" distR="0" wp14:anchorId="6CA32480" wp14:editId="49BC2EB2">
            <wp:extent cx="5913120" cy="1005840"/>
            <wp:effectExtent l="6350" t="6350" r="6350" b="635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13120" cy="1005840"/>
                    </a:xfrm>
                    <a:prstGeom prst="rect">
                      <a:avLst/>
                    </a:prstGeom>
                    <a:ln w="6350">
                      <a:solidFill>
                        <a:srgbClr val="000000"/>
                      </a:solidFill>
                      <a:prstDash val="solid"/>
                    </a:ln>
                  </pic:spPr>
                </pic:pic>
              </a:graphicData>
            </a:graphic>
          </wp:inline>
        </w:drawing>
      </w:r>
    </w:p>
    <w:p w14:paraId="75C647AF" w14:textId="0EC317AC" w:rsidR="00051E8C" w:rsidRPr="00FB63EC" w:rsidRDefault="007527F6" w:rsidP="00FB63EC">
      <w:pPr>
        <w:pStyle w:val="Caption"/>
        <w:rPr>
          <w:rFonts w:eastAsia="Times New Roman"/>
          <w:i/>
          <w:color w:val="000000" w:themeColor="text1"/>
          <w:sz w:val="22"/>
          <w:szCs w:val="22"/>
        </w:rPr>
      </w:pPr>
      <w:bookmarkStart w:id="33" w:name="_Toc66086831"/>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00A106DC" w:rsidRPr="00D647C6">
        <w:rPr>
          <w:noProof/>
          <w:sz w:val="22"/>
          <w:szCs w:val="22"/>
        </w:rPr>
        <w:t>2</w:t>
      </w:r>
      <w:r w:rsidRPr="00D647C6">
        <w:rPr>
          <w:sz w:val="22"/>
          <w:szCs w:val="22"/>
        </w:rPr>
        <w:fldChar w:fldCharType="end"/>
      </w:r>
      <w:r w:rsidRPr="00D647C6">
        <w:rPr>
          <w:sz w:val="22"/>
          <w:szCs w:val="22"/>
        </w:rPr>
        <w:t>. Steps of the Data processing step between original data and the analytical dataset</w:t>
      </w:r>
      <w:bookmarkEnd w:id="33"/>
    </w:p>
    <w:p w14:paraId="000001B0" w14:textId="353C1A70" w:rsidR="0082651E" w:rsidRPr="00D647C6" w:rsidRDefault="00051E8C" w:rsidP="00D03EA0">
      <w:pPr>
        <w:pStyle w:val="Heading3"/>
        <w:rPr>
          <w:rFonts w:cs="Times New Roman"/>
          <w:sz w:val="22"/>
          <w:szCs w:val="22"/>
        </w:rPr>
      </w:pPr>
      <w:r w:rsidRPr="00D647C6">
        <w:rPr>
          <w:rFonts w:cs="Times New Roman"/>
          <w:sz w:val="22"/>
          <w:szCs w:val="22"/>
        </w:rPr>
        <w:t xml:space="preserve"> </w:t>
      </w:r>
      <w:bookmarkStart w:id="34" w:name="_Toc65767137"/>
      <w:bookmarkStart w:id="35" w:name="_Toc67318430"/>
      <w:r w:rsidR="005E1C8C" w:rsidRPr="00D647C6">
        <w:rPr>
          <w:rFonts w:cs="Times New Roman"/>
          <w:sz w:val="22"/>
          <w:szCs w:val="22"/>
        </w:rPr>
        <w:t xml:space="preserve">Phase 1) Extraction </w:t>
      </w:r>
      <w:r w:rsidR="00A537A0" w:rsidRPr="00D647C6">
        <w:rPr>
          <w:rFonts w:cs="Times New Roman"/>
          <w:sz w:val="22"/>
          <w:szCs w:val="22"/>
        </w:rPr>
        <w:t>and</w:t>
      </w:r>
      <w:r w:rsidR="005E1C8C" w:rsidRPr="00D647C6">
        <w:rPr>
          <w:rFonts w:cs="Times New Roman"/>
          <w:sz w:val="22"/>
          <w:szCs w:val="22"/>
        </w:rPr>
        <w:t xml:space="preserve"> transformation of local data (Transformation 1)</w:t>
      </w:r>
      <w:bookmarkEnd w:id="34"/>
      <w:bookmarkEnd w:id="35"/>
    </w:p>
    <w:p w14:paraId="000001B1" w14:textId="77777777" w:rsidR="0082651E" w:rsidRPr="00D647C6" w:rsidRDefault="0082651E">
      <w:pPr>
        <w:rPr>
          <w:color w:val="000000" w:themeColor="text1"/>
          <w:sz w:val="22"/>
          <w:szCs w:val="22"/>
        </w:rPr>
      </w:pPr>
    </w:p>
    <w:p w14:paraId="000001B3" w14:textId="6D6FE4EB" w:rsidR="0082651E" w:rsidRPr="00D647C6" w:rsidRDefault="005E1C8C">
      <w:pPr>
        <w:rPr>
          <w:color w:val="000000" w:themeColor="text1"/>
          <w:sz w:val="22"/>
          <w:szCs w:val="22"/>
        </w:rPr>
      </w:pPr>
      <w:r w:rsidRPr="00D647C6">
        <w:rPr>
          <w:color w:val="000000" w:themeColor="text1"/>
          <w:sz w:val="22"/>
          <w:szCs w:val="22"/>
        </w:rPr>
        <w:t>Extraction of study-specific data on the DAP’s selected study population (minimum study population = individuals captured in a EUROCAT registry, maximum study population = all individual men and women of childbearing age and children aged 0-18) from the original databases (</w:t>
      </w:r>
      <w:r w:rsidRPr="00D647C6">
        <w:rPr>
          <w:b/>
          <w:color w:val="000000" w:themeColor="text1"/>
          <w:sz w:val="22"/>
          <w:szCs w:val="22"/>
        </w:rPr>
        <w:t>Figure 2</w:t>
      </w:r>
      <w:r w:rsidRPr="00D647C6">
        <w:rPr>
          <w:color w:val="000000" w:themeColor="text1"/>
          <w:sz w:val="22"/>
          <w:szCs w:val="22"/>
        </w:rPr>
        <w:t xml:space="preserve">, D1) into a common data model (CDM) will be conducted locally by each participating database, using detailed extract, transformation and load (ETL) specifications. </w:t>
      </w:r>
    </w:p>
    <w:p w14:paraId="000001B4" w14:textId="77777777" w:rsidR="0082651E" w:rsidRPr="00D647C6" w:rsidRDefault="005E1C8C" w:rsidP="00D03EA0">
      <w:pPr>
        <w:pStyle w:val="Heading4"/>
        <w:rPr>
          <w:rFonts w:cs="Times New Roman"/>
          <w:sz w:val="22"/>
          <w:szCs w:val="22"/>
        </w:rPr>
      </w:pPr>
      <w:bookmarkStart w:id="36" w:name="_Toc65767138"/>
      <w:bookmarkStart w:id="37" w:name="_Toc67318431"/>
      <w:r w:rsidRPr="00D647C6">
        <w:rPr>
          <w:rFonts w:cs="Times New Roman"/>
          <w:sz w:val="22"/>
          <w:szCs w:val="22"/>
        </w:rPr>
        <w:t>Defining the ETL specifications</w:t>
      </w:r>
      <w:bookmarkEnd w:id="36"/>
      <w:bookmarkEnd w:id="37"/>
    </w:p>
    <w:p w14:paraId="000001B5" w14:textId="77777777" w:rsidR="0082651E" w:rsidRPr="00D647C6" w:rsidRDefault="0082651E">
      <w:pPr>
        <w:rPr>
          <w:color w:val="000000" w:themeColor="text1"/>
          <w:sz w:val="22"/>
          <w:szCs w:val="22"/>
        </w:rPr>
      </w:pPr>
    </w:p>
    <w:p w14:paraId="000001B7" w14:textId="78ADF77D" w:rsidR="0082651E" w:rsidRPr="00D647C6" w:rsidRDefault="005E1C8C">
      <w:pPr>
        <w:rPr>
          <w:color w:val="000000" w:themeColor="text1"/>
          <w:sz w:val="22"/>
          <w:szCs w:val="22"/>
        </w:rPr>
      </w:pPr>
      <w:r w:rsidRPr="00D647C6">
        <w:rPr>
          <w:color w:val="000000" w:themeColor="text1"/>
          <w:sz w:val="22"/>
          <w:szCs w:val="22"/>
        </w:rPr>
        <w:t xml:space="preserve">The ETL specifications will be defined in a step-wise manner.  First, WP7 reviews data dictionaries provided by each data access provider (DAP).  Using an ETL specification template based upon the CDM.  The ETL specification template can be accessed via this link: </w:t>
      </w:r>
      <w:r w:rsidR="00D03EA0" w:rsidRPr="00D647C6">
        <w:rPr>
          <w:sz w:val="22"/>
          <w:szCs w:val="22"/>
        </w:rPr>
        <w:fldChar w:fldCharType="begin"/>
      </w:r>
      <w:r w:rsidR="00D03EA0" w:rsidRPr="00D647C6">
        <w:rPr>
          <w:sz w:val="22"/>
          <w:szCs w:val="22"/>
        </w:rPr>
        <w:instrText xml:space="preserve"> HYPERLINK "https://docs.google.com/document/d/1SWi31tnNJL7u5jJLbBHmoZa7AvfcVaqX7jiXgL9uAWg/edit" \h </w:instrText>
      </w:r>
      <w:r w:rsidR="00D03EA0" w:rsidRPr="00D647C6">
        <w:rPr>
          <w:sz w:val="22"/>
          <w:szCs w:val="22"/>
        </w:rPr>
        <w:fldChar w:fldCharType="separate"/>
      </w:r>
      <w:r w:rsidRPr="00D647C6">
        <w:rPr>
          <w:color w:val="000000" w:themeColor="text1"/>
          <w:sz w:val="22"/>
          <w:szCs w:val="22"/>
          <w:u w:val="single"/>
        </w:rPr>
        <w:t>https://docs.google.com/document/d/1SWi31tnNJL7u5jJLbBHmoZa7AvfcVaqX7jiXgL9uAWg/edit</w:t>
      </w:r>
      <w:r w:rsidR="00D03EA0" w:rsidRPr="00D647C6">
        <w:rPr>
          <w:color w:val="000000" w:themeColor="text1"/>
          <w:sz w:val="22"/>
          <w:szCs w:val="22"/>
          <w:u w:val="single"/>
        </w:rPr>
        <w:fldChar w:fldCharType="end"/>
      </w:r>
      <w:r w:rsidRPr="00D647C6">
        <w:rPr>
          <w:color w:val="000000" w:themeColor="text1"/>
          <w:sz w:val="22"/>
          <w:szCs w:val="22"/>
        </w:rPr>
        <w:t xml:space="preserve">.  </w:t>
      </w:r>
      <w:r w:rsidRPr="00D647C6">
        <w:rPr>
          <w:color w:val="000000" w:themeColor="text1"/>
          <w:sz w:val="22"/>
          <w:szCs w:val="22"/>
        </w:rPr>
        <w:lastRenderedPageBreak/>
        <w:t>Each DAP proposes a column or columns to extract to each table and column or columns of the CDM.  This will be reviewed by WP7 in collaboration with DAPs in order to finalize the specifications.  Specifications may be updated during the ETL process and/or following results from level 1 and 2 checks as described in this SAP.</w:t>
      </w:r>
    </w:p>
    <w:p w14:paraId="000001B8" w14:textId="77777777" w:rsidR="0082651E" w:rsidRPr="00D647C6" w:rsidRDefault="005E1C8C" w:rsidP="00D03EA0">
      <w:pPr>
        <w:pStyle w:val="Heading4"/>
        <w:rPr>
          <w:rFonts w:cs="Times New Roman"/>
          <w:sz w:val="22"/>
          <w:szCs w:val="22"/>
        </w:rPr>
      </w:pPr>
      <w:bookmarkStart w:id="38" w:name="_Toc65767139"/>
      <w:bookmarkStart w:id="39" w:name="_Toc67318432"/>
      <w:r w:rsidRPr="00D647C6">
        <w:rPr>
          <w:rFonts w:cs="Times New Roman"/>
          <w:sz w:val="22"/>
          <w:szCs w:val="22"/>
        </w:rPr>
        <w:t>Performing the ETL</w:t>
      </w:r>
      <w:bookmarkEnd w:id="38"/>
      <w:bookmarkEnd w:id="39"/>
    </w:p>
    <w:p w14:paraId="000001B9" w14:textId="77777777" w:rsidR="0082651E" w:rsidRPr="00D647C6" w:rsidRDefault="0082651E">
      <w:pPr>
        <w:rPr>
          <w:color w:val="000000" w:themeColor="text1"/>
          <w:sz w:val="22"/>
          <w:szCs w:val="22"/>
        </w:rPr>
      </w:pPr>
    </w:p>
    <w:p w14:paraId="000001BA" w14:textId="77777777" w:rsidR="0082651E" w:rsidRPr="00D647C6" w:rsidRDefault="005E1C8C">
      <w:pPr>
        <w:rPr>
          <w:b/>
          <w:color w:val="000000" w:themeColor="text1"/>
          <w:sz w:val="22"/>
          <w:szCs w:val="22"/>
        </w:rPr>
      </w:pPr>
      <w:r w:rsidRPr="00D647C6">
        <w:rPr>
          <w:color w:val="000000" w:themeColor="text1"/>
          <w:sz w:val="22"/>
          <w:szCs w:val="22"/>
        </w:rPr>
        <w:t>Each database may use software of their choice to perform the extraction, transformation, and loading (ETL) of data into the ConcePTION CDM, based upon the ETL specifications (</w:t>
      </w:r>
      <w:r w:rsidRPr="00D647C6">
        <w:rPr>
          <w:b/>
          <w:color w:val="000000" w:themeColor="text1"/>
          <w:sz w:val="22"/>
          <w:szCs w:val="22"/>
        </w:rPr>
        <w:t>Figure 2, T1)</w:t>
      </w:r>
      <w:r w:rsidRPr="00D647C6">
        <w:rPr>
          <w:color w:val="000000" w:themeColor="text1"/>
          <w:sz w:val="22"/>
          <w:szCs w:val="22"/>
        </w:rPr>
        <w:t>.  This CDM allows to restructure source data into a common format (syntactic harmonization) but will not alter the content of the source data.  The result of this process will be a syntactically harmonized common data model including all data elements required for this study (</w:t>
      </w:r>
      <w:r w:rsidRPr="00D647C6">
        <w:rPr>
          <w:b/>
          <w:color w:val="000000" w:themeColor="text1"/>
          <w:sz w:val="22"/>
          <w:szCs w:val="22"/>
        </w:rPr>
        <w:t>Figure 2, D2</w:t>
      </w:r>
      <w:r w:rsidRPr="00D647C6">
        <w:rPr>
          <w:color w:val="000000" w:themeColor="text1"/>
          <w:sz w:val="22"/>
          <w:szCs w:val="22"/>
        </w:rPr>
        <w:t>).</w:t>
      </w:r>
    </w:p>
    <w:p w14:paraId="000001BB" w14:textId="77777777" w:rsidR="0082651E" w:rsidRPr="00D647C6" w:rsidRDefault="0082651E">
      <w:pPr>
        <w:rPr>
          <w:color w:val="000000" w:themeColor="text1"/>
          <w:sz w:val="22"/>
          <w:szCs w:val="22"/>
        </w:rPr>
      </w:pPr>
    </w:p>
    <w:p w14:paraId="000001BC" w14:textId="0FBF8B4D" w:rsidR="0082651E" w:rsidRPr="00D647C6" w:rsidRDefault="005E1C8C">
      <w:pPr>
        <w:rPr>
          <w:color w:val="000000" w:themeColor="text1"/>
          <w:sz w:val="22"/>
          <w:szCs w:val="22"/>
        </w:rPr>
      </w:pPr>
      <w:bookmarkStart w:id="40" w:name="_heading=h.1y810tw" w:colFirst="0" w:colLast="0"/>
      <w:bookmarkEnd w:id="40"/>
      <w:r w:rsidRPr="00D647C6">
        <w:rPr>
          <w:color w:val="000000" w:themeColor="text1"/>
          <w:sz w:val="22"/>
          <w:szCs w:val="22"/>
        </w:rPr>
        <w:t xml:space="preserve">In order to check and finalize the ETL, </w:t>
      </w:r>
      <w:r w:rsidRPr="00D647C6">
        <w:rPr>
          <w:i/>
          <w:color w:val="000000" w:themeColor="text1"/>
          <w:sz w:val="22"/>
          <w:szCs w:val="22"/>
        </w:rPr>
        <w:t>Level 1</w:t>
      </w:r>
      <w:r w:rsidRPr="00D647C6">
        <w:rPr>
          <w:color w:val="000000" w:themeColor="text1"/>
          <w:sz w:val="22"/>
          <w:szCs w:val="22"/>
        </w:rPr>
        <w:t xml:space="preserve"> and </w:t>
      </w:r>
      <w:r w:rsidRPr="00D647C6">
        <w:rPr>
          <w:i/>
          <w:color w:val="000000" w:themeColor="text1"/>
          <w:sz w:val="22"/>
          <w:szCs w:val="22"/>
        </w:rPr>
        <w:t xml:space="preserve">Level </w:t>
      </w:r>
      <w:r w:rsidRPr="00D647C6">
        <w:rPr>
          <w:color w:val="000000" w:themeColor="text1"/>
          <w:sz w:val="22"/>
          <w:szCs w:val="22"/>
        </w:rPr>
        <w:t xml:space="preserve">2 quality checks of the data in the CDM will be performed iteratively as described in section </w:t>
      </w:r>
      <w:r w:rsidR="002B3E94" w:rsidRPr="00D647C6">
        <w:rPr>
          <w:b/>
          <w:color w:val="000000" w:themeColor="text1"/>
          <w:sz w:val="22"/>
          <w:szCs w:val="22"/>
        </w:rPr>
        <w:t>6</w:t>
      </w:r>
      <w:r w:rsidRPr="00D647C6">
        <w:rPr>
          <w:b/>
          <w:color w:val="000000" w:themeColor="text1"/>
          <w:sz w:val="22"/>
          <w:szCs w:val="22"/>
        </w:rPr>
        <w:t>.5</w:t>
      </w:r>
      <w:r w:rsidRPr="00D647C6">
        <w:rPr>
          <w:color w:val="000000" w:themeColor="text1"/>
          <w:sz w:val="22"/>
          <w:szCs w:val="22"/>
        </w:rPr>
        <w:t>. against the D2 dataset</w:t>
      </w:r>
      <w:r w:rsidR="00051E8C" w:rsidRPr="00D647C6">
        <w:rPr>
          <w:color w:val="000000" w:themeColor="text1"/>
          <w:sz w:val="22"/>
          <w:szCs w:val="22"/>
        </w:rPr>
        <w:t>.</w:t>
      </w:r>
    </w:p>
    <w:p w14:paraId="000001BD" w14:textId="017FFEEF" w:rsidR="0082651E" w:rsidRPr="00D647C6" w:rsidRDefault="005E1C8C" w:rsidP="00D03EA0">
      <w:pPr>
        <w:pStyle w:val="Heading3"/>
        <w:rPr>
          <w:rFonts w:cs="Times New Roman"/>
          <w:sz w:val="22"/>
          <w:szCs w:val="22"/>
        </w:rPr>
      </w:pPr>
      <w:bookmarkStart w:id="41" w:name="_Toc65767140"/>
      <w:bookmarkStart w:id="42" w:name="_Toc67318433"/>
      <w:r w:rsidRPr="00D647C6">
        <w:rPr>
          <w:rFonts w:cs="Times New Roman"/>
          <w:sz w:val="22"/>
          <w:szCs w:val="22"/>
        </w:rPr>
        <w:t>Phase 2: Transformation of CDM-structured data into harmonized data sets (T2)</w:t>
      </w:r>
      <w:bookmarkEnd w:id="41"/>
      <w:bookmarkEnd w:id="42"/>
    </w:p>
    <w:p w14:paraId="000001BF" w14:textId="1D79F77D" w:rsidR="0082651E" w:rsidRPr="00D647C6" w:rsidRDefault="005E1C8C">
      <w:pPr>
        <w:rPr>
          <w:color w:val="000000" w:themeColor="text1"/>
          <w:sz w:val="22"/>
          <w:szCs w:val="22"/>
        </w:rPr>
      </w:pPr>
      <w:r w:rsidRPr="00D647C6">
        <w:rPr>
          <w:color w:val="000000" w:themeColor="text1"/>
          <w:sz w:val="22"/>
          <w:szCs w:val="22"/>
        </w:rPr>
        <w:t xml:space="preserve">Level 1 checks will run directly on the CDM D2 instance. </w:t>
      </w:r>
    </w:p>
    <w:p w14:paraId="000001C0" w14:textId="45D3AFA7" w:rsidR="0082651E" w:rsidRPr="00D647C6" w:rsidRDefault="005E1C8C" w:rsidP="00D03EA0">
      <w:pPr>
        <w:pStyle w:val="Heading3"/>
        <w:rPr>
          <w:rFonts w:cs="Times New Roman"/>
          <w:sz w:val="22"/>
          <w:szCs w:val="22"/>
        </w:rPr>
      </w:pPr>
      <w:bookmarkStart w:id="43" w:name="_Toc65767141"/>
      <w:bookmarkStart w:id="44" w:name="_Toc67318434"/>
      <w:r w:rsidRPr="00D647C6">
        <w:rPr>
          <w:rFonts w:cs="Times New Roman"/>
          <w:sz w:val="22"/>
          <w:szCs w:val="22"/>
        </w:rPr>
        <w:t>Phase 3: Transformation of harmonized datasets into analytical datasets (T3)</w:t>
      </w:r>
      <w:bookmarkEnd w:id="43"/>
      <w:bookmarkEnd w:id="44"/>
    </w:p>
    <w:p w14:paraId="000001C1" w14:textId="20082B4B" w:rsidR="0082651E" w:rsidRPr="00D647C6" w:rsidRDefault="005E1C8C">
      <w:pPr>
        <w:rPr>
          <w:color w:val="000000" w:themeColor="text1"/>
          <w:sz w:val="22"/>
          <w:szCs w:val="22"/>
        </w:rPr>
      </w:pPr>
      <w:r w:rsidRPr="00D647C6">
        <w:rPr>
          <w:color w:val="000000" w:themeColor="text1"/>
          <w:sz w:val="22"/>
          <w:szCs w:val="22"/>
        </w:rPr>
        <w:t xml:space="preserve">Level 2 analyses will make use of limited transformations including merging, filtering and collapsing.  These transformations will result in datasets containing binary indicators for each of the level 2 checks described in section </w:t>
      </w:r>
      <w:r w:rsidR="00FD063B" w:rsidRPr="00D647C6">
        <w:rPr>
          <w:color w:val="000000" w:themeColor="text1"/>
          <w:sz w:val="22"/>
          <w:szCs w:val="22"/>
        </w:rPr>
        <w:t>6.4.4</w:t>
      </w:r>
      <w:r w:rsidRPr="00D647C6">
        <w:rPr>
          <w:color w:val="000000" w:themeColor="text1"/>
          <w:sz w:val="22"/>
          <w:szCs w:val="22"/>
        </w:rPr>
        <w:t xml:space="preserve">.  Detailed descriptions of each transformation are provided in section </w:t>
      </w:r>
      <w:r w:rsidR="00FD063B" w:rsidRPr="00D647C6">
        <w:rPr>
          <w:color w:val="000000" w:themeColor="text1"/>
          <w:sz w:val="22"/>
          <w:szCs w:val="22"/>
        </w:rPr>
        <w:t>6.4.3</w:t>
      </w:r>
      <w:r w:rsidRPr="00D647C6">
        <w:rPr>
          <w:i/>
          <w:color w:val="000000" w:themeColor="text1"/>
          <w:sz w:val="22"/>
          <w:szCs w:val="22"/>
        </w:rPr>
        <w:t xml:space="preserve"> </w:t>
      </w:r>
      <w:r w:rsidRPr="00D647C6">
        <w:rPr>
          <w:color w:val="000000" w:themeColor="text1"/>
          <w:sz w:val="22"/>
          <w:szCs w:val="22"/>
        </w:rPr>
        <w:t>(</w:t>
      </w:r>
      <w:r w:rsidRPr="00D647C6">
        <w:rPr>
          <w:b/>
          <w:color w:val="000000" w:themeColor="text1"/>
          <w:sz w:val="22"/>
          <w:szCs w:val="22"/>
        </w:rPr>
        <w:t>Figure 2, D4</w:t>
      </w:r>
      <w:r w:rsidRPr="00D647C6">
        <w:rPr>
          <w:color w:val="000000" w:themeColor="text1"/>
          <w:sz w:val="22"/>
          <w:szCs w:val="22"/>
        </w:rPr>
        <w:t>).</w:t>
      </w:r>
    </w:p>
    <w:p w14:paraId="000001C2" w14:textId="119F4E87" w:rsidR="0082651E" w:rsidRPr="00D647C6" w:rsidRDefault="005E1C8C" w:rsidP="00D03EA0">
      <w:pPr>
        <w:pStyle w:val="Heading3"/>
        <w:rPr>
          <w:rFonts w:cs="Times New Roman"/>
          <w:sz w:val="22"/>
          <w:szCs w:val="22"/>
        </w:rPr>
      </w:pPr>
      <w:bookmarkStart w:id="45" w:name="_Toc65767142"/>
      <w:bookmarkStart w:id="46" w:name="_Toc67318435"/>
      <w:r w:rsidRPr="00D647C6">
        <w:rPr>
          <w:rFonts w:cs="Times New Roman"/>
          <w:sz w:val="22"/>
          <w:szCs w:val="22"/>
        </w:rPr>
        <w:t>Phase 4: Local analysis of the analytical datasets by data access providers</w:t>
      </w:r>
      <w:bookmarkEnd w:id="45"/>
      <w:bookmarkEnd w:id="46"/>
      <w:r w:rsidRPr="00D647C6">
        <w:rPr>
          <w:rFonts w:cs="Times New Roman"/>
          <w:sz w:val="22"/>
          <w:szCs w:val="22"/>
        </w:rPr>
        <w:t xml:space="preserve"> </w:t>
      </w:r>
    </w:p>
    <w:p w14:paraId="000001C3" w14:textId="689CA30C" w:rsidR="0082651E" w:rsidRPr="00D647C6" w:rsidRDefault="005E1C8C">
      <w:pPr>
        <w:rPr>
          <w:color w:val="000000" w:themeColor="text1"/>
          <w:sz w:val="22"/>
          <w:szCs w:val="22"/>
        </w:rPr>
      </w:pPr>
      <w:bookmarkStart w:id="47" w:name="_heading=h.3whwml4" w:colFirst="0" w:colLast="0"/>
      <w:bookmarkEnd w:id="47"/>
      <w:r w:rsidRPr="00D647C6">
        <w:rPr>
          <w:color w:val="000000" w:themeColor="text1"/>
          <w:sz w:val="22"/>
          <w:szCs w:val="22"/>
        </w:rPr>
        <w:t xml:space="preserve">Following ETL of local data to the data characterization study instance of the ConcePTION CDM (D2), scripts to conduct ETL integrity (level 1) checks will be run locally by each DAP against data in the CDM.  Once DAPs have resolved issues identified by level 1 checks, they will proceed with internal consistency (level 2) checks.  Details of the analyses can be found in section </w:t>
      </w:r>
      <w:r w:rsidR="00FD063B" w:rsidRPr="00D647C6">
        <w:rPr>
          <w:b/>
          <w:color w:val="000000" w:themeColor="text1"/>
          <w:sz w:val="22"/>
          <w:szCs w:val="22"/>
        </w:rPr>
        <w:t>6.5</w:t>
      </w:r>
      <w:r w:rsidRPr="00D647C6">
        <w:rPr>
          <w:b/>
          <w:color w:val="000000" w:themeColor="text1"/>
          <w:sz w:val="22"/>
          <w:szCs w:val="22"/>
        </w:rPr>
        <w:t xml:space="preserve">. </w:t>
      </w:r>
      <w:r w:rsidRPr="00D647C6">
        <w:rPr>
          <w:color w:val="000000" w:themeColor="text1"/>
          <w:sz w:val="22"/>
          <w:szCs w:val="22"/>
        </w:rPr>
        <w:t xml:space="preserve">Following completion of both level 1 and 2 checks to the satisfaction of the DAP, aggregate results </w:t>
      </w:r>
      <w:r w:rsidR="00CC0CA0" w:rsidRPr="00D647C6">
        <w:rPr>
          <w:color w:val="000000" w:themeColor="text1"/>
          <w:sz w:val="22"/>
          <w:szCs w:val="22"/>
        </w:rPr>
        <w:t xml:space="preserve">and masked for anonymity </w:t>
      </w:r>
      <w:r w:rsidRPr="00D647C6">
        <w:rPr>
          <w:color w:val="000000" w:themeColor="text1"/>
          <w:sz w:val="22"/>
          <w:szCs w:val="22"/>
        </w:rPr>
        <w:t>will be created for upload to the anDREa digital research environment.</w:t>
      </w:r>
    </w:p>
    <w:p w14:paraId="000001C4" w14:textId="3E63B503" w:rsidR="0082651E" w:rsidRPr="00D647C6" w:rsidRDefault="005E1C8C" w:rsidP="00D03EA0">
      <w:pPr>
        <w:pStyle w:val="Heading3"/>
        <w:rPr>
          <w:rFonts w:cs="Times New Roman"/>
          <w:sz w:val="22"/>
          <w:szCs w:val="22"/>
        </w:rPr>
      </w:pPr>
      <w:bookmarkStart w:id="48" w:name="_Toc65767143"/>
      <w:bookmarkStart w:id="49" w:name="_Toc67318436"/>
      <w:r w:rsidRPr="00D647C6">
        <w:rPr>
          <w:rFonts w:cs="Times New Roman"/>
          <w:sz w:val="22"/>
          <w:szCs w:val="22"/>
        </w:rPr>
        <w:t>Phase 5: Pooling and visualization of analytical results</w:t>
      </w:r>
      <w:bookmarkEnd w:id="48"/>
      <w:bookmarkEnd w:id="49"/>
    </w:p>
    <w:p w14:paraId="000001C5" w14:textId="77777777" w:rsidR="0082651E" w:rsidRPr="00D647C6" w:rsidRDefault="005E1C8C">
      <w:pPr>
        <w:rPr>
          <w:color w:val="000000" w:themeColor="text1"/>
          <w:sz w:val="22"/>
          <w:szCs w:val="22"/>
        </w:rPr>
      </w:pPr>
      <w:r w:rsidRPr="00D647C6">
        <w:rPr>
          <w:color w:val="000000" w:themeColor="text1"/>
          <w:sz w:val="22"/>
          <w:szCs w:val="22"/>
        </w:rPr>
        <w:t>After quality checks are conducted on the individual results output tables uploaded by each DAP, the uploaded tables will be aggregated on an analysis-by-analysis level for pooled analyses and visualization of the results.  (</w:t>
      </w:r>
      <w:r w:rsidRPr="00D647C6">
        <w:rPr>
          <w:b/>
          <w:color w:val="000000" w:themeColor="text1"/>
          <w:sz w:val="22"/>
          <w:szCs w:val="22"/>
        </w:rPr>
        <w:t>see Annex 5 for mock tables</w:t>
      </w:r>
      <w:r w:rsidRPr="00D647C6">
        <w:rPr>
          <w:color w:val="000000" w:themeColor="text1"/>
          <w:sz w:val="22"/>
          <w:szCs w:val="22"/>
        </w:rPr>
        <w:t xml:space="preserve">). </w:t>
      </w:r>
    </w:p>
    <w:p w14:paraId="000001C6" w14:textId="769778B4" w:rsidR="0082651E" w:rsidRPr="00D647C6" w:rsidRDefault="005E1C8C" w:rsidP="00D03EA0">
      <w:pPr>
        <w:pStyle w:val="Heading3"/>
        <w:rPr>
          <w:rFonts w:cs="Times New Roman"/>
          <w:sz w:val="22"/>
          <w:szCs w:val="22"/>
        </w:rPr>
      </w:pPr>
      <w:bookmarkStart w:id="50" w:name="_Toc65767144"/>
      <w:bookmarkStart w:id="51" w:name="_Toc67318437"/>
      <w:r w:rsidRPr="00D647C6">
        <w:rPr>
          <w:rFonts w:cs="Times New Roman"/>
          <w:sz w:val="22"/>
          <w:szCs w:val="22"/>
        </w:rPr>
        <w:t>Overview of information sharing and storage</w:t>
      </w:r>
      <w:bookmarkEnd w:id="50"/>
      <w:bookmarkEnd w:id="51"/>
    </w:p>
    <w:p w14:paraId="000001C7" w14:textId="7C52EB2E" w:rsidR="0082651E" w:rsidRPr="00D647C6" w:rsidRDefault="005E1C8C">
      <w:pPr>
        <w:rPr>
          <w:color w:val="000000" w:themeColor="text1"/>
          <w:sz w:val="22"/>
          <w:szCs w:val="22"/>
        </w:rPr>
      </w:pPr>
      <w:r w:rsidRPr="00D647C6">
        <w:rPr>
          <w:color w:val="000000" w:themeColor="text1"/>
          <w:sz w:val="22"/>
          <w:szCs w:val="22"/>
        </w:rPr>
        <w:t xml:space="preserve">Aggregate study results will be uploaded to the anDREa research platform for pooled analysis and visualization. The anDREa Research Environment is available through the anDREa consortium, a collaboration between the Dutch University hospitals Radboudumc Nijmegen, Erasmus MC Rotterdam, and UMC Utrecht.  The consortium owns, develops, distributes and promotes the product that is enclosed in its name: </w:t>
      </w:r>
      <w:r w:rsidR="002B3E94" w:rsidRPr="00D647C6">
        <w:rPr>
          <w:color w:val="000000" w:themeColor="text1"/>
          <w:sz w:val="22"/>
          <w:szCs w:val="22"/>
        </w:rPr>
        <w:t>The</w:t>
      </w:r>
      <w:r w:rsidRPr="00D647C6">
        <w:rPr>
          <w:color w:val="000000" w:themeColor="text1"/>
          <w:sz w:val="22"/>
          <w:szCs w:val="22"/>
        </w:rPr>
        <w:t xml:space="preserve"> Digital Research Environment (Azure DRE).   </w:t>
      </w:r>
    </w:p>
    <w:p w14:paraId="000001C8" w14:textId="77777777" w:rsidR="0082651E" w:rsidRPr="00D647C6" w:rsidRDefault="0082651E">
      <w:pPr>
        <w:rPr>
          <w:color w:val="000000" w:themeColor="text1"/>
          <w:sz w:val="22"/>
          <w:szCs w:val="22"/>
        </w:rPr>
      </w:pPr>
    </w:p>
    <w:p w14:paraId="000001C9" w14:textId="77777777" w:rsidR="0082651E" w:rsidRPr="00D647C6" w:rsidRDefault="005E1C8C">
      <w:pPr>
        <w:rPr>
          <w:color w:val="000000" w:themeColor="text1"/>
          <w:sz w:val="22"/>
          <w:szCs w:val="22"/>
        </w:rPr>
      </w:pPr>
      <w:r w:rsidRPr="00D647C6">
        <w:rPr>
          <w:color w:val="000000" w:themeColor="text1"/>
          <w:sz w:val="22"/>
          <w:szCs w:val="22"/>
        </w:rPr>
        <w:t>The Digital Research Environment (DRE) is a cloud based, globally available research environment where data is stored and organized securely and where researchers can quickly generate workspaces to collaborate in. Within these workspaces, researchers have preinstalled applications at their disposal, as well as the ability to bring own tooling. Globally available and accessible 24/7.</w:t>
      </w:r>
    </w:p>
    <w:p w14:paraId="000001CA" w14:textId="77777777" w:rsidR="0082651E" w:rsidRPr="00D647C6" w:rsidRDefault="0082651E">
      <w:pPr>
        <w:rPr>
          <w:color w:val="000000" w:themeColor="text1"/>
          <w:sz w:val="22"/>
          <w:szCs w:val="22"/>
        </w:rPr>
      </w:pPr>
    </w:p>
    <w:p w14:paraId="000001CC" w14:textId="44FC7ACF" w:rsidR="0082651E" w:rsidRPr="00D647C6" w:rsidRDefault="005E1C8C">
      <w:pPr>
        <w:rPr>
          <w:color w:val="000000" w:themeColor="text1"/>
          <w:sz w:val="22"/>
          <w:szCs w:val="22"/>
        </w:rPr>
      </w:pPr>
      <w:r w:rsidRPr="00D647C6">
        <w:rPr>
          <w:color w:val="000000" w:themeColor="text1"/>
          <w:sz w:val="22"/>
          <w:szCs w:val="22"/>
        </w:rPr>
        <w:lastRenderedPageBreak/>
        <w:t xml:space="preserve">An informational video is available here: </w:t>
      </w:r>
      <w:r w:rsidR="00D03EA0" w:rsidRPr="00D647C6">
        <w:rPr>
          <w:sz w:val="22"/>
          <w:szCs w:val="22"/>
        </w:rPr>
        <w:fldChar w:fldCharType="begin"/>
      </w:r>
      <w:r w:rsidR="00D03EA0" w:rsidRPr="00D647C6">
        <w:rPr>
          <w:sz w:val="22"/>
          <w:szCs w:val="22"/>
        </w:rPr>
        <w:instrText xml:space="preserve"> HYPERLINK "https://www.andrea-consortium.org/about-andrea/" \h </w:instrText>
      </w:r>
      <w:r w:rsidR="00D03EA0" w:rsidRPr="00D647C6">
        <w:rPr>
          <w:sz w:val="22"/>
          <w:szCs w:val="22"/>
        </w:rPr>
        <w:fldChar w:fldCharType="separate"/>
      </w:r>
      <w:r w:rsidRPr="00D647C6">
        <w:rPr>
          <w:color w:val="000000" w:themeColor="text1"/>
          <w:sz w:val="22"/>
          <w:szCs w:val="22"/>
          <w:u w:val="single"/>
        </w:rPr>
        <w:t>https://www.andrea-consortium.org/about-andrea/</w:t>
      </w:r>
      <w:r w:rsidR="00D03EA0" w:rsidRPr="00D647C6">
        <w:rPr>
          <w:color w:val="000000" w:themeColor="text1"/>
          <w:sz w:val="22"/>
          <w:szCs w:val="22"/>
          <w:u w:val="single"/>
        </w:rPr>
        <w:fldChar w:fldCharType="end"/>
      </w:r>
    </w:p>
    <w:p w14:paraId="000001CD" w14:textId="77777777" w:rsidR="0082651E" w:rsidRPr="00D647C6" w:rsidRDefault="005E1C8C" w:rsidP="00D03EA0">
      <w:pPr>
        <w:pStyle w:val="Heading4"/>
        <w:rPr>
          <w:rFonts w:cs="Times New Roman"/>
          <w:sz w:val="22"/>
          <w:szCs w:val="22"/>
        </w:rPr>
      </w:pPr>
      <w:bookmarkStart w:id="52" w:name="_Toc65767145"/>
      <w:bookmarkStart w:id="53" w:name="_Toc67318438"/>
      <w:r w:rsidRPr="00D647C6">
        <w:rPr>
          <w:rFonts w:cs="Times New Roman"/>
          <w:sz w:val="22"/>
          <w:szCs w:val="22"/>
        </w:rPr>
        <w:t xml:space="preserve">Overview and access to the </w:t>
      </w:r>
      <w:proofErr w:type="spellStart"/>
      <w:r w:rsidRPr="00D647C6">
        <w:rPr>
          <w:rFonts w:cs="Times New Roman"/>
          <w:sz w:val="22"/>
          <w:szCs w:val="22"/>
        </w:rPr>
        <w:t>anDREa</w:t>
      </w:r>
      <w:proofErr w:type="spellEnd"/>
      <w:r w:rsidRPr="00D647C6">
        <w:rPr>
          <w:rFonts w:cs="Times New Roman"/>
          <w:sz w:val="22"/>
          <w:szCs w:val="22"/>
        </w:rPr>
        <w:t xml:space="preserve"> platform</w:t>
      </w:r>
      <w:bookmarkEnd w:id="52"/>
      <w:bookmarkEnd w:id="53"/>
    </w:p>
    <w:p w14:paraId="000001CE" w14:textId="77777777" w:rsidR="0082651E" w:rsidRPr="00D647C6" w:rsidRDefault="0082651E">
      <w:pPr>
        <w:rPr>
          <w:color w:val="000000" w:themeColor="text1"/>
          <w:sz w:val="22"/>
          <w:szCs w:val="22"/>
        </w:rPr>
      </w:pPr>
    </w:p>
    <w:p w14:paraId="000001D0" w14:textId="25002F8B" w:rsidR="0082651E" w:rsidRPr="00D647C6" w:rsidRDefault="005E1C8C">
      <w:pPr>
        <w:rPr>
          <w:color w:val="000000" w:themeColor="text1"/>
          <w:sz w:val="22"/>
          <w:szCs w:val="22"/>
        </w:rPr>
      </w:pPr>
      <w:r w:rsidRPr="00D647C6">
        <w:rPr>
          <w:color w:val="000000" w:themeColor="text1"/>
          <w:sz w:val="22"/>
          <w:szCs w:val="22"/>
        </w:rPr>
        <w:t>Access to the anDREa research platform is granted at the level of ‘workspace’.  A workspace is simply a file system similar to a file system on a standard PC.  This file system can be accessed from one or more virtual machines within the workspace.  Two-factor authentication for workspace access via each user’s mobile phone number is employed to limit access to workspace members only.  Access to workspaces within the anDREa research platform is granted at two levels: owner and researcher.  Researchers are able to upload files and have read and write access to all files within a workspace.  Owners have all rights granted to researchers plus the right to download and to approve or deny download requests from users with researcher rights.</w:t>
      </w:r>
    </w:p>
    <w:p w14:paraId="000001D1" w14:textId="77777777" w:rsidR="0082651E" w:rsidRPr="00D647C6" w:rsidRDefault="005E1C8C" w:rsidP="00D03EA0">
      <w:pPr>
        <w:pStyle w:val="Heading4"/>
        <w:rPr>
          <w:rFonts w:cs="Times New Roman"/>
          <w:sz w:val="22"/>
          <w:szCs w:val="22"/>
        </w:rPr>
      </w:pPr>
      <w:bookmarkStart w:id="54" w:name="_Toc65767146"/>
      <w:bookmarkStart w:id="55" w:name="_Toc67318439"/>
      <w:r w:rsidRPr="00D647C6">
        <w:rPr>
          <w:rFonts w:cs="Times New Roman"/>
          <w:sz w:val="22"/>
          <w:szCs w:val="22"/>
        </w:rPr>
        <w:t>File transfer and storage procedures</w:t>
      </w:r>
      <w:bookmarkEnd w:id="54"/>
      <w:bookmarkEnd w:id="55"/>
    </w:p>
    <w:p w14:paraId="000001D2" w14:textId="77777777" w:rsidR="0082651E" w:rsidRPr="00D647C6" w:rsidRDefault="0082651E">
      <w:pPr>
        <w:rPr>
          <w:color w:val="000000" w:themeColor="text1"/>
          <w:sz w:val="22"/>
          <w:szCs w:val="22"/>
        </w:rPr>
      </w:pPr>
    </w:p>
    <w:p w14:paraId="000001D3" w14:textId="77777777" w:rsidR="0082651E" w:rsidRPr="00D647C6" w:rsidRDefault="005E1C8C">
      <w:pPr>
        <w:rPr>
          <w:color w:val="000000" w:themeColor="text1"/>
          <w:sz w:val="22"/>
          <w:szCs w:val="22"/>
        </w:rPr>
      </w:pPr>
      <w:r w:rsidRPr="00D647C6">
        <w:rPr>
          <w:color w:val="000000" w:themeColor="text1"/>
          <w:sz w:val="22"/>
          <w:szCs w:val="22"/>
        </w:rPr>
        <w:t xml:space="preserve">All Data Characterization workspace members may upload files using drag-and-drop or browse features to access files on their local machine.  Standard operating procedures (SOPs) including documentation to accompany each uploaded file have been developed.  The template for this ‘readme’ documentation file is available in </w:t>
      </w:r>
      <w:r w:rsidRPr="00D647C6">
        <w:rPr>
          <w:b/>
          <w:color w:val="000000" w:themeColor="text1"/>
          <w:sz w:val="22"/>
          <w:szCs w:val="22"/>
        </w:rPr>
        <w:t>Annex 4</w:t>
      </w:r>
      <w:r w:rsidRPr="00D647C6">
        <w:rPr>
          <w:color w:val="000000" w:themeColor="text1"/>
          <w:sz w:val="22"/>
          <w:szCs w:val="22"/>
        </w:rPr>
        <w:t xml:space="preserve">. All workspace members have deletion rights, but this is highly discouraged for all workspace members as described in the anDREa </w:t>
      </w:r>
      <w:commentRangeStart w:id="56"/>
      <w:r w:rsidRPr="00D647C6">
        <w:rPr>
          <w:color w:val="000000" w:themeColor="text1"/>
          <w:sz w:val="22"/>
          <w:szCs w:val="22"/>
        </w:rPr>
        <w:t>SOPs (</w:t>
      </w:r>
      <w:r w:rsidRPr="00D647C6">
        <w:rPr>
          <w:b/>
          <w:color w:val="000000" w:themeColor="text1"/>
          <w:sz w:val="22"/>
          <w:szCs w:val="22"/>
        </w:rPr>
        <w:t>Annex 4</w:t>
      </w:r>
      <w:r w:rsidRPr="00D647C6">
        <w:rPr>
          <w:color w:val="000000" w:themeColor="text1"/>
          <w:sz w:val="22"/>
          <w:szCs w:val="22"/>
        </w:rPr>
        <w:t>).</w:t>
      </w:r>
      <w:commentRangeEnd w:id="56"/>
      <w:r w:rsidR="00495EEB">
        <w:rPr>
          <w:rStyle w:val="CommentReference"/>
          <w:lang w:val="en-US"/>
        </w:rPr>
        <w:commentReference w:id="56"/>
      </w:r>
    </w:p>
    <w:p w14:paraId="000001D4" w14:textId="77777777" w:rsidR="0082651E" w:rsidRPr="00D647C6" w:rsidRDefault="0082651E">
      <w:pPr>
        <w:rPr>
          <w:color w:val="000000" w:themeColor="text1"/>
          <w:sz w:val="22"/>
          <w:szCs w:val="22"/>
        </w:rPr>
      </w:pPr>
    </w:p>
    <w:p w14:paraId="000001D5" w14:textId="77777777" w:rsidR="0082651E" w:rsidRPr="00D647C6" w:rsidRDefault="005E1C8C">
      <w:pPr>
        <w:rPr>
          <w:color w:val="000000" w:themeColor="text1"/>
          <w:sz w:val="22"/>
          <w:szCs w:val="22"/>
        </w:rPr>
      </w:pPr>
      <w:r w:rsidRPr="00D647C6">
        <w:rPr>
          <w:color w:val="000000" w:themeColor="text1"/>
          <w:sz w:val="22"/>
          <w:szCs w:val="22"/>
        </w:rPr>
        <w:t>Download of data and results is possible only after making a request to those workspace members with an ‘Owner’ role.  As specified in the ConcePTION anDREa SOPs, it is highly advised that the principal investigator take on the owner role, and assign this role as well to a second trusted collaborator (</w:t>
      </w:r>
      <w:r w:rsidRPr="00D647C6">
        <w:rPr>
          <w:b/>
          <w:color w:val="000000" w:themeColor="text1"/>
          <w:sz w:val="22"/>
          <w:szCs w:val="22"/>
        </w:rPr>
        <w:t>Annex 4</w:t>
      </w:r>
      <w:r w:rsidRPr="00D647C6">
        <w:rPr>
          <w:color w:val="000000" w:themeColor="text1"/>
          <w:sz w:val="22"/>
          <w:szCs w:val="22"/>
        </w:rPr>
        <w:t>).  As described in the SOPs, the request must be accompanied with an explanation of the necessity of the request.</w:t>
      </w:r>
    </w:p>
    <w:p w14:paraId="000001D6" w14:textId="77777777" w:rsidR="0082651E" w:rsidRPr="00D647C6" w:rsidRDefault="0082651E">
      <w:pPr>
        <w:rPr>
          <w:color w:val="000000" w:themeColor="text1"/>
          <w:sz w:val="22"/>
          <w:szCs w:val="22"/>
        </w:rPr>
      </w:pPr>
    </w:p>
    <w:p w14:paraId="000001D7" w14:textId="77777777" w:rsidR="0082651E" w:rsidRPr="00D647C6" w:rsidRDefault="005E1C8C">
      <w:pPr>
        <w:rPr>
          <w:color w:val="000000" w:themeColor="text1"/>
          <w:sz w:val="22"/>
          <w:szCs w:val="22"/>
        </w:rPr>
      </w:pPr>
      <w:r w:rsidRPr="00D647C6">
        <w:rPr>
          <w:color w:val="000000" w:themeColor="text1"/>
          <w:sz w:val="22"/>
          <w:szCs w:val="22"/>
        </w:rPr>
        <w:t>All files, together with their accompanying readme files will be stored in the associated workspace of the anDREa Platform for the duration of the ConcePTION project, following which they will be archived on a secure server.</w:t>
      </w:r>
    </w:p>
    <w:p w14:paraId="000001D8" w14:textId="77777777" w:rsidR="0082651E" w:rsidRPr="00D647C6" w:rsidRDefault="0082651E">
      <w:pPr>
        <w:rPr>
          <w:color w:val="000000" w:themeColor="text1"/>
          <w:sz w:val="22"/>
          <w:szCs w:val="22"/>
        </w:rPr>
      </w:pPr>
    </w:p>
    <w:p w14:paraId="26F79511" w14:textId="77777777" w:rsidR="007527F6" w:rsidRPr="00D647C6" w:rsidRDefault="005E1C8C" w:rsidP="007527F6">
      <w:pPr>
        <w:keepNext/>
        <w:rPr>
          <w:sz w:val="22"/>
          <w:szCs w:val="22"/>
        </w:rPr>
      </w:pPr>
      <w:r w:rsidRPr="00D647C6">
        <w:rPr>
          <w:noProof/>
          <w:color w:val="000000" w:themeColor="text1"/>
          <w:sz w:val="22"/>
          <w:szCs w:val="22"/>
          <w:lang w:val="nl-NL" w:eastAsia="nl-NL"/>
        </w:rPr>
        <w:drawing>
          <wp:inline distT="0" distB="0" distL="0" distR="0" wp14:anchorId="53584797" wp14:editId="443DDE4F">
            <wp:extent cx="5567082" cy="267148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76440" cy="2723961"/>
                    </a:xfrm>
                    <a:prstGeom prst="rect">
                      <a:avLst/>
                    </a:prstGeom>
                    <a:ln/>
                  </pic:spPr>
                </pic:pic>
              </a:graphicData>
            </a:graphic>
          </wp:inline>
        </w:drawing>
      </w:r>
    </w:p>
    <w:p w14:paraId="739BCEEA" w14:textId="7E5FDED2" w:rsidR="007527F6" w:rsidRPr="00D647C6" w:rsidRDefault="007527F6" w:rsidP="007527F6">
      <w:pPr>
        <w:pStyle w:val="Caption"/>
        <w:rPr>
          <w:color w:val="000000" w:themeColor="text1"/>
          <w:sz w:val="22"/>
          <w:szCs w:val="22"/>
        </w:rPr>
      </w:pPr>
      <w:bookmarkStart w:id="57" w:name="_Toc66086832"/>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00A106DC" w:rsidRPr="00D647C6">
        <w:rPr>
          <w:noProof/>
          <w:sz w:val="22"/>
          <w:szCs w:val="22"/>
        </w:rPr>
        <w:t>3</w:t>
      </w:r>
      <w:r w:rsidRPr="00D647C6">
        <w:rPr>
          <w:sz w:val="22"/>
          <w:szCs w:val="22"/>
        </w:rPr>
        <w:fldChar w:fldCharType="end"/>
      </w:r>
      <w:r w:rsidRPr="00D647C6">
        <w:rPr>
          <w:sz w:val="22"/>
          <w:szCs w:val="22"/>
        </w:rPr>
        <w:t>. Data Management Plan</w:t>
      </w:r>
      <w:bookmarkStart w:id="58" w:name="_Toc65767147"/>
      <w:bookmarkEnd w:id="57"/>
    </w:p>
    <w:p w14:paraId="000001DB" w14:textId="221DFDBC" w:rsidR="0082651E" w:rsidRPr="00D647C6" w:rsidRDefault="005E1C8C" w:rsidP="00D03EA0">
      <w:pPr>
        <w:pStyle w:val="Heading4"/>
        <w:rPr>
          <w:rFonts w:cs="Times New Roman"/>
          <w:sz w:val="22"/>
          <w:szCs w:val="22"/>
        </w:rPr>
      </w:pPr>
      <w:bookmarkStart w:id="59" w:name="_Toc67318440"/>
      <w:r w:rsidRPr="00D647C6">
        <w:rPr>
          <w:rFonts w:cs="Times New Roman"/>
          <w:sz w:val="22"/>
          <w:szCs w:val="22"/>
        </w:rPr>
        <w:lastRenderedPageBreak/>
        <w:t xml:space="preserve">Analysis of output tables stored in </w:t>
      </w:r>
      <w:proofErr w:type="spellStart"/>
      <w:r w:rsidRPr="00D647C6">
        <w:rPr>
          <w:rFonts w:cs="Times New Roman"/>
          <w:sz w:val="22"/>
          <w:szCs w:val="22"/>
        </w:rPr>
        <w:t>anDREa</w:t>
      </w:r>
      <w:bookmarkEnd w:id="58"/>
      <w:bookmarkEnd w:id="59"/>
      <w:proofErr w:type="spellEnd"/>
    </w:p>
    <w:p w14:paraId="000001DC" w14:textId="77777777" w:rsidR="0082651E" w:rsidRPr="00D647C6" w:rsidRDefault="0082651E">
      <w:pPr>
        <w:rPr>
          <w:color w:val="000000" w:themeColor="text1"/>
          <w:sz w:val="22"/>
          <w:szCs w:val="22"/>
        </w:rPr>
      </w:pPr>
    </w:p>
    <w:p w14:paraId="000001DD" w14:textId="1D930543" w:rsidR="0082651E" w:rsidRPr="00D647C6" w:rsidRDefault="005E1C8C">
      <w:pPr>
        <w:rPr>
          <w:color w:val="000000" w:themeColor="text1"/>
          <w:sz w:val="22"/>
          <w:szCs w:val="22"/>
        </w:rPr>
      </w:pPr>
      <w:r w:rsidRPr="00D647C6">
        <w:rPr>
          <w:color w:val="000000" w:themeColor="text1"/>
          <w:sz w:val="22"/>
          <w:szCs w:val="22"/>
        </w:rPr>
        <w:t xml:space="preserve">All data management steps and individual database-level analyses will be conducted locally by the individual DAPs. Following completion of level 1 and 2 checks to the satisfaction of each DAP, aggregated results tables will be uploaded to the anDREa platform for pooled analysis and visualization.  Within the virtual machines of the workspace, standard statistical analysis and desktop software are available to all workspace members.  Study statisticians will pool and visualize aggregate results within the platform using analysis tools of their choice.  These analyses will be primarily conducted using R Markdown. Dummy tables and graphs are provided in </w:t>
      </w:r>
      <w:r w:rsidRPr="00D647C6">
        <w:rPr>
          <w:b/>
          <w:color w:val="000000" w:themeColor="text1"/>
          <w:sz w:val="22"/>
          <w:szCs w:val="22"/>
        </w:rPr>
        <w:t xml:space="preserve">Annex </w:t>
      </w:r>
      <w:r w:rsidR="003C408A" w:rsidRPr="00D647C6">
        <w:rPr>
          <w:b/>
          <w:color w:val="000000" w:themeColor="text1"/>
          <w:sz w:val="22"/>
          <w:szCs w:val="22"/>
          <w:lang w:val="en-US"/>
        </w:rPr>
        <w:t>5</w:t>
      </w:r>
      <w:r w:rsidRPr="00D647C6">
        <w:rPr>
          <w:color w:val="000000" w:themeColor="text1"/>
          <w:sz w:val="22"/>
          <w:szCs w:val="22"/>
        </w:rPr>
        <w:t>.</w:t>
      </w:r>
    </w:p>
    <w:p w14:paraId="000001DE" w14:textId="0CF297E9" w:rsidR="0082651E" w:rsidRPr="00D647C6" w:rsidRDefault="005E1C8C" w:rsidP="00D03EA0">
      <w:pPr>
        <w:pStyle w:val="Heading2"/>
        <w:rPr>
          <w:rFonts w:cs="Times New Roman"/>
          <w:sz w:val="22"/>
          <w:szCs w:val="22"/>
        </w:rPr>
      </w:pPr>
      <w:bookmarkStart w:id="60" w:name="_Toc65767148"/>
      <w:bookmarkStart w:id="61" w:name="_Toc67318441"/>
      <w:r w:rsidRPr="00D647C6">
        <w:rPr>
          <w:rFonts w:cs="Times New Roman"/>
          <w:sz w:val="22"/>
          <w:szCs w:val="22"/>
        </w:rPr>
        <w:t>Data Extraction and Harmonization procedure – Data set descriptions</w:t>
      </w:r>
      <w:bookmarkEnd w:id="60"/>
      <w:bookmarkEnd w:id="61"/>
    </w:p>
    <w:p w14:paraId="000001DF" w14:textId="77777777" w:rsidR="0082651E" w:rsidRPr="00D647C6" w:rsidRDefault="005E1C8C">
      <w:pPr>
        <w:rPr>
          <w:color w:val="000000" w:themeColor="text1"/>
          <w:sz w:val="22"/>
          <w:szCs w:val="22"/>
        </w:rPr>
      </w:pPr>
      <w:r w:rsidRPr="00D647C6">
        <w:rPr>
          <w:color w:val="000000" w:themeColor="text1"/>
          <w:sz w:val="22"/>
          <w:szCs w:val="22"/>
        </w:rPr>
        <w:t>The common data model to be employed has been developed based upon the principals of minimum information loss and maximum transparency in derivation of study variables.  Each data set (</w:t>
      </w:r>
      <w:r w:rsidRPr="00D647C6">
        <w:rPr>
          <w:b/>
          <w:color w:val="000000" w:themeColor="text1"/>
          <w:sz w:val="22"/>
          <w:szCs w:val="22"/>
        </w:rPr>
        <w:t>D</w:t>
      </w:r>
      <w:r w:rsidRPr="00D647C6">
        <w:rPr>
          <w:color w:val="000000" w:themeColor="text1"/>
          <w:sz w:val="22"/>
          <w:szCs w:val="22"/>
        </w:rPr>
        <w:t>) and each transformation step (</w:t>
      </w:r>
      <w:r w:rsidRPr="00D647C6">
        <w:rPr>
          <w:b/>
          <w:color w:val="000000" w:themeColor="text1"/>
          <w:sz w:val="22"/>
          <w:szCs w:val="22"/>
        </w:rPr>
        <w:t>T</w:t>
      </w:r>
      <w:r w:rsidRPr="00D647C6">
        <w:rPr>
          <w:color w:val="000000" w:themeColor="text1"/>
          <w:sz w:val="22"/>
          <w:szCs w:val="22"/>
        </w:rPr>
        <w:t xml:space="preserve">) is described below (see </w:t>
      </w:r>
      <w:r w:rsidRPr="00D647C6">
        <w:rPr>
          <w:b/>
          <w:color w:val="000000" w:themeColor="text1"/>
          <w:sz w:val="22"/>
          <w:szCs w:val="22"/>
        </w:rPr>
        <w:t>Figure 1</w:t>
      </w:r>
      <w:r w:rsidRPr="00D647C6">
        <w:rPr>
          <w:color w:val="000000" w:themeColor="text1"/>
          <w:sz w:val="22"/>
          <w:szCs w:val="22"/>
        </w:rPr>
        <w:t xml:space="preserve"> and </w:t>
      </w:r>
      <w:r w:rsidRPr="00D647C6">
        <w:rPr>
          <w:b/>
          <w:color w:val="000000" w:themeColor="text1"/>
          <w:sz w:val="22"/>
          <w:szCs w:val="22"/>
        </w:rPr>
        <w:t>Figure 2</w:t>
      </w:r>
      <w:r w:rsidRPr="00D647C6">
        <w:rPr>
          <w:color w:val="000000" w:themeColor="text1"/>
          <w:sz w:val="22"/>
          <w:szCs w:val="22"/>
        </w:rPr>
        <w:t xml:space="preserve"> for a schematic overview).</w:t>
      </w:r>
    </w:p>
    <w:p w14:paraId="000001E0" w14:textId="142DF47E" w:rsidR="0082651E" w:rsidRPr="00D647C6" w:rsidRDefault="0002554C" w:rsidP="00D03EA0">
      <w:pPr>
        <w:pStyle w:val="Heading3"/>
        <w:rPr>
          <w:rFonts w:cs="Times New Roman"/>
          <w:sz w:val="22"/>
          <w:szCs w:val="22"/>
        </w:rPr>
      </w:pPr>
      <w:r w:rsidRPr="00D647C6">
        <w:rPr>
          <w:rFonts w:cs="Times New Roman"/>
          <w:sz w:val="22"/>
          <w:szCs w:val="22"/>
        </w:rPr>
        <w:t xml:space="preserve"> </w:t>
      </w:r>
      <w:bookmarkStart w:id="62" w:name="_Toc65767149"/>
      <w:bookmarkStart w:id="63" w:name="_Toc67318442"/>
      <w:r w:rsidR="005E1C8C" w:rsidRPr="00D647C6">
        <w:rPr>
          <w:rFonts w:cs="Times New Roman"/>
          <w:sz w:val="22"/>
          <w:szCs w:val="22"/>
        </w:rPr>
        <w:t>Original data (D1)</w:t>
      </w:r>
      <w:bookmarkEnd w:id="62"/>
      <w:bookmarkEnd w:id="63"/>
    </w:p>
    <w:p w14:paraId="000001E1" w14:textId="77777777" w:rsidR="0082651E" w:rsidRPr="00D647C6" w:rsidRDefault="005E1C8C">
      <w:pPr>
        <w:rPr>
          <w:color w:val="000000" w:themeColor="text1"/>
          <w:sz w:val="22"/>
          <w:szCs w:val="22"/>
        </w:rPr>
      </w:pPr>
      <w:r w:rsidRPr="00D647C6">
        <w:rPr>
          <w:color w:val="000000" w:themeColor="text1"/>
          <w:sz w:val="22"/>
          <w:szCs w:val="22"/>
        </w:rPr>
        <w:t>The original data, meaning those tables available to the data access provider for the purposes of the current protocol, will remain local and unmodified.  Processes to transform this data from its original structure to analysis ready datasets and results are described below.</w:t>
      </w:r>
    </w:p>
    <w:p w14:paraId="000001E2" w14:textId="70CFB1F2" w:rsidR="0082651E" w:rsidRPr="00D647C6" w:rsidRDefault="0002554C" w:rsidP="00D03EA0">
      <w:pPr>
        <w:pStyle w:val="Heading3"/>
        <w:rPr>
          <w:rFonts w:cs="Times New Roman"/>
          <w:sz w:val="22"/>
          <w:szCs w:val="22"/>
        </w:rPr>
      </w:pPr>
      <w:r w:rsidRPr="00D647C6">
        <w:rPr>
          <w:rFonts w:cs="Times New Roman"/>
          <w:sz w:val="22"/>
          <w:szCs w:val="22"/>
        </w:rPr>
        <w:t xml:space="preserve"> </w:t>
      </w:r>
      <w:bookmarkStart w:id="64" w:name="_Toc65767150"/>
      <w:bookmarkStart w:id="65" w:name="_Toc67318443"/>
      <w:r w:rsidR="005E1C8C" w:rsidRPr="00D647C6">
        <w:rPr>
          <w:rFonts w:cs="Times New Roman"/>
          <w:sz w:val="22"/>
          <w:szCs w:val="22"/>
        </w:rPr>
        <w:t>Syntactically Harmonized CDM (D2)</w:t>
      </w:r>
      <w:bookmarkEnd w:id="64"/>
      <w:bookmarkEnd w:id="65"/>
    </w:p>
    <w:p w14:paraId="000001E3" w14:textId="77777777" w:rsidR="0082651E" w:rsidRPr="00D647C6" w:rsidRDefault="005E1C8C">
      <w:pPr>
        <w:rPr>
          <w:color w:val="000000" w:themeColor="text1"/>
          <w:sz w:val="22"/>
          <w:szCs w:val="22"/>
        </w:rPr>
      </w:pPr>
      <w:r w:rsidRPr="00D647C6">
        <w:rPr>
          <w:color w:val="000000" w:themeColor="text1"/>
          <w:sz w:val="22"/>
          <w:szCs w:val="22"/>
        </w:rPr>
        <w:t>All original data (for the study population selected by each DAP and present in each data source during the study period) will be extracted, transformed, and loaded (ETL) into a common data model (CDM) which will be retained locally by each data source.  This common data model will share the same structure across data access providers but the content of each variable will be minimally modified.  In other words, the CDM is syntactically (in terms of structure) rather than semantically (in terms of meaning) harmonized. Data sources may use their preferred software to conduct the ETL.  ETL scripts should be retained locally.</w:t>
      </w:r>
    </w:p>
    <w:p w14:paraId="000001E4" w14:textId="77777777" w:rsidR="0082651E" w:rsidRPr="00D647C6" w:rsidRDefault="0082651E">
      <w:pPr>
        <w:rPr>
          <w:color w:val="000000" w:themeColor="text1"/>
          <w:sz w:val="22"/>
          <w:szCs w:val="22"/>
        </w:rPr>
      </w:pPr>
    </w:p>
    <w:p w14:paraId="000001E6" w14:textId="54E91566" w:rsidR="0082651E" w:rsidRPr="00D647C6" w:rsidRDefault="005E1C8C" w:rsidP="004676AB">
      <w:pPr>
        <w:rPr>
          <w:b/>
          <w:color w:val="000000" w:themeColor="text1"/>
          <w:sz w:val="22"/>
          <w:szCs w:val="22"/>
        </w:rPr>
      </w:pPr>
      <w:bookmarkStart w:id="66" w:name="_heading=h.2p2csry" w:colFirst="0" w:colLast="0"/>
      <w:bookmarkEnd w:id="66"/>
      <w:r w:rsidRPr="00D647C6">
        <w:rPr>
          <w:color w:val="000000" w:themeColor="text1"/>
          <w:sz w:val="22"/>
          <w:szCs w:val="22"/>
        </w:rPr>
        <w:t>The CDM tables to be used for the data characterization study are listed below (</w:t>
      </w:r>
      <w:r w:rsidRPr="00D647C6">
        <w:rPr>
          <w:b/>
          <w:color w:val="000000" w:themeColor="text1"/>
          <w:sz w:val="22"/>
          <w:szCs w:val="22"/>
        </w:rPr>
        <w:t>Box 1</w:t>
      </w:r>
      <w:r w:rsidRPr="00D647C6">
        <w:rPr>
          <w:color w:val="000000" w:themeColor="text1"/>
          <w:sz w:val="22"/>
          <w:szCs w:val="22"/>
        </w:rPr>
        <w:t>):</w:t>
      </w:r>
      <w:r w:rsidRPr="00D647C6">
        <w:rPr>
          <w:b/>
          <w:color w:val="000000" w:themeColor="text1"/>
          <w:sz w:val="22"/>
          <w:szCs w:val="22"/>
        </w:rPr>
        <w:t xml:space="preserve"> </w:t>
      </w:r>
    </w:p>
    <w:p w14:paraId="000001E7" w14:textId="634E26FA" w:rsidR="0082651E" w:rsidRPr="00D647C6" w:rsidRDefault="0082651E" w:rsidP="00D03EA0">
      <w:pPr>
        <w:pStyle w:val="Heading6"/>
        <w:numPr>
          <w:ilvl w:val="0"/>
          <w:numId w:val="0"/>
        </w:numPr>
        <w:spacing w:before="0"/>
        <w:rPr>
          <w:rFonts w:ascii="Times New Roman" w:eastAsia="Times New Roman" w:hAnsi="Times New Roman" w:cs="Times New Roman"/>
          <w:color w:val="000000" w:themeColor="text1"/>
          <w:sz w:val="22"/>
        </w:rPr>
      </w:pPr>
    </w:p>
    <w:p w14:paraId="65C8FA7B" w14:textId="0703C433" w:rsidR="007527F6" w:rsidRPr="00D647C6" w:rsidRDefault="007527F6" w:rsidP="007527F6">
      <w:pPr>
        <w:pStyle w:val="Caption"/>
        <w:keepNext/>
        <w:rPr>
          <w:sz w:val="22"/>
          <w:szCs w:val="22"/>
        </w:rPr>
      </w:pPr>
      <w:bookmarkStart w:id="67" w:name="_Toc66086885"/>
      <w:r w:rsidRPr="00D647C6">
        <w:rPr>
          <w:sz w:val="22"/>
          <w:szCs w:val="22"/>
        </w:rPr>
        <w:t xml:space="preserve">Box </w:t>
      </w:r>
      <w:r w:rsidRPr="00D647C6">
        <w:rPr>
          <w:sz w:val="22"/>
          <w:szCs w:val="22"/>
        </w:rPr>
        <w:fldChar w:fldCharType="begin"/>
      </w:r>
      <w:r w:rsidRPr="00D647C6">
        <w:rPr>
          <w:sz w:val="22"/>
          <w:szCs w:val="22"/>
        </w:rPr>
        <w:instrText xml:space="preserve"> SEQ Box \* ARABIC </w:instrText>
      </w:r>
      <w:r w:rsidRPr="00D647C6">
        <w:rPr>
          <w:sz w:val="22"/>
          <w:szCs w:val="22"/>
        </w:rPr>
        <w:fldChar w:fldCharType="separate"/>
      </w:r>
      <w:r w:rsidR="00C00EBA" w:rsidRPr="00D647C6">
        <w:rPr>
          <w:noProof/>
          <w:sz w:val="22"/>
          <w:szCs w:val="22"/>
        </w:rPr>
        <w:t>1</w:t>
      </w:r>
      <w:r w:rsidRPr="00D647C6">
        <w:rPr>
          <w:sz w:val="22"/>
          <w:szCs w:val="22"/>
        </w:rPr>
        <w:fldChar w:fldCharType="end"/>
      </w:r>
      <w:r w:rsidRPr="00D647C6">
        <w:rPr>
          <w:sz w:val="22"/>
          <w:szCs w:val="22"/>
        </w:rPr>
        <w:t>. CDM tables</w:t>
      </w:r>
      <w:bookmarkEnd w:id="67"/>
    </w:p>
    <w:tbl>
      <w:tblPr>
        <w:tblStyle w:val="a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350"/>
      </w:tblGrid>
      <w:tr w:rsidR="0082651E" w:rsidRPr="00D647C6" w14:paraId="28D4E96D" w14:textId="77777777" w:rsidTr="00403EEA">
        <w:tc>
          <w:tcPr>
            <w:tcW w:w="9350" w:type="dxa"/>
            <w:shd w:val="clear" w:color="auto" w:fill="auto"/>
          </w:tcPr>
          <w:p w14:paraId="000001E8" w14:textId="77777777" w:rsidR="0082651E" w:rsidRPr="00D647C6" w:rsidRDefault="005E1C8C">
            <w:pPr>
              <w:rPr>
                <w:rFonts w:ascii="Times New Roman" w:hAnsi="Times New Roman" w:cs="Times New Roman"/>
                <w:color w:val="000000" w:themeColor="text1"/>
                <w:sz w:val="22"/>
                <w:szCs w:val="22"/>
                <w:u w:val="single"/>
              </w:rPr>
            </w:pPr>
            <w:r w:rsidRPr="00D647C6">
              <w:rPr>
                <w:rFonts w:ascii="Times New Roman" w:hAnsi="Times New Roman" w:cs="Times New Roman"/>
                <w:color w:val="000000" w:themeColor="text1"/>
                <w:sz w:val="22"/>
                <w:szCs w:val="22"/>
                <w:u w:val="single"/>
              </w:rPr>
              <w:t>METADATA TABLES</w:t>
            </w:r>
          </w:p>
          <w:p w14:paraId="000001E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The metadata tables contain data in a machine readable format which allows for processing of the data in the CDM.</w:t>
            </w:r>
          </w:p>
          <w:p w14:paraId="000001EA" w14:textId="77777777" w:rsidR="0082651E" w:rsidRPr="00D647C6" w:rsidRDefault="0082651E">
            <w:pPr>
              <w:rPr>
                <w:rFonts w:ascii="Times New Roman" w:hAnsi="Times New Roman" w:cs="Times New Roman"/>
                <w:b w:val="0"/>
                <w:bCs/>
                <w:color w:val="000000" w:themeColor="text1"/>
                <w:sz w:val="22"/>
                <w:szCs w:val="22"/>
              </w:rPr>
            </w:pPr>
          </w:p>
          <w:p w14:paraId="000001EB"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PRODUCTS</w:t>
            </w:r>
          </w:p>
          <w:p w14:paraId="000001EC" w14:textId="7C9B0078"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Listing of national product codes for medicinal products.  Contains a product ID foreign key to the </w:t>
            </w:r>
            <w:r w:rsidR="004676AB" w:rsidRPr="00D647C6">
              <w:rPr>
                <w:rFonts w:ascii="Times New Roman" w:hAnsi="Times New Roman" w:cs="Times New Roman"/>
                <w:b w:val="0"/>
                <w:bCs/>
                <w:color w:val="000000" w:themeColor="text1"/>
                <w:sz w:val="22"/>
                <w:szCs w:val="22"/>
              </w:rPr>
              <w:t>MEDICINES</w:t>
            </w:r>
            <w:r w:rsidRPr="00D647C6">
              <w:rPr>
                <w:rFonts w:ascii="Times New Roman" w:hAnsi="Times New Roman" w:cs="Times New Roman"/>
                <w:b w:val="0"/>
                <w:bCs/>
                <w:color w:val="000000" w:themeColor="text1"/>
                <w:sz w:val="22"/>
                <w:szCs w:val="22"/>
              </w:rPr>
              <w:t xml:space="preserve"> and VACCINES table.  The PRODUCT</w:t>
            </w:r>
            <w:r w:rsidR="004676AB" w:rsidRPr="00D647C6">
              <w:rPr>
                <w:rFonts w:ascii="Times New Roman" w:hAnsi="Times New Roman" w:cs="Times New Roman"/>
                <w:b w:val="0"/>
                <w:bCs/>
                <w:color w:val="000000" w:themeColor="text1"/>
                <w:sz w:val="22"/>
                <w:szCs w:val="22"/>
              </w:rPr>
              <w:t xml:space="preserve">S </w:t>
            </w:r>
            <w:r w:rsidRPr="00D647C6">
              <w:rPr>
                <w:rFonts w:ascii="Times New Roman" w:hAnsi="Times New Roman" w:cs="Times New Roman"/>
                <w:b w:val="0"/>
                <w:bCs/>
                <w:color w:val="000000" w:themeColor="text1"/>
                <w:sz w:val="22"/>
                <w:szCs w:val="22"/>
              </w:rPr>
              <w:t>table contains detailed data on products at the package level.</w:t>
            </w:r>
          </w:p>
          <w:p w14:paraId="000001ED" w14:textId="77777777" w:rsidR="0082651E" w:rsidRPr="00D647C6" w:rsidRDefault="0082651E">
            <w:pPr>
              <w:rPr>
                <w:rFonts w:ascii="Times New Roman" w:hAnsi="Times New Roman" w:cs="Times New Roman"/>
                <w:b w:val="0"/>
                <w:bCs/>
                <w:color w:val="000000" w:themeColor="text1"/>
                <w:sz w:val="22"/>
                <w:szCs w:val="22"/>
              </w:rPr>
            </w:pPr>
          </w:p>
          <w:p w14:paraId="000001EE"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METADATA</w:t>
            </w:r>
          </w:p>
          <w:p w14:paraId="000001EF" w14:textId="57C10A01"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The </w:t>
            </w:r>
            <w:r w:rsidR="004676AB" w:rsidRPr="00D647C6">
              <w:rPr>
                <w:rFonts w:ascii="Times New Roman" w:hAnsi="Times New Roman" w:cs="Times New Roman"/>
                <w:b w:val="0"/>
                <w:bCs/>
                <w:color w:val="000000" w:themeColor="text1"/>
                <w:sz w:val="22"/>
                <w:szCs w:val="22"/>
              </w:rPr>
              <w:t>METADATA</w:t>
            </w:r>
            <w:r w:rsidRPr="00D647C6">
              <w:rPr>
                <w:rFonts w:ascii="Times New Roman" w:hAnsi="Times New Roman" w:cs="Times New Roman"/>
                <w:b w:val="0"/>
                <w:bCs/>
                <w:color w:val="000000" w:themeColor="text1"/>
                <w:sz w:val="22"/>
                <w:szCs w:val="22"/>
              </w:rPr>
              <w:t xml:space="preserve"> table contains indicators which can act as machine readable guides for code written against the CDM.  For instance, whether data in the </w:t>
            </w:r>
            <w:r w:rsidR="004676AB" w:rsidRPr="00D647C6">
              <w:rPr>
                <w:rFonts w:ascii="Times New Roman" w:hAnsi="Times New Roman" w:cs="Times New Roman"/>
                <w:b w:val="0"/>
                <w:bCs/>
                <w:color w:val="000000" w:themeColor="text1"/>
                <w:sz w:val="22"/>
                <w:szCs w:val="22"/>
              </w:rPr>
              <w:t xml:space="preserve">MEDICINES </w:t>
            </w:r>
            <w:r w:rsidRPr="00D647C6">
              <w:rPr>
                <w:rFonts w:ascii="Times New Roman" w:hAnsi="Times New Roman" w:cs="Times New Roman"/>
                <w:b w:val="0"/>
                <w:bCs/>
                <w:color w:val="000000" w:themeColor="text1"/>
                <w:sz w:val="22"/>
                <w:szCs w:val="22"/>
              </w:rPr>
              <w:t>table represents prescription or dispensing.</w:t>
            </w:r>
          </w:p>
          <w:p w14:paraId="000001F0" w14:textId="77777777" w:rsidR="0082651E" w:rsidRPr="00D647C6" w:rsidRDefault="0082651E">
            <w:pPr>
              <w:rPr>
                <w:rFonts w:ascii="Times New Roman" w:hAnsi="Times New Roman" w:cs="Times New Roman"/>
                <w:b w:val="0"/>
                <w:bCs/>
                <w:color w:val="000000" w:themeColor="text1"/>
                <w:sz w:val="22"/>
                <w:szCs w:val="22"/>
              </w:rPr>
            </w:pPr>
          </w:p>
          <w:p w14:paraId="000001F1"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INSTANCE</w:t>
            </w:r>
          </w:p>
          <w:p w14:paraId="000001F2" w14:textId="420588BE"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The </w:t>
            </w:r>
            <w:r w:rsidR="004676AB" w:rsidRPr="00D647C6">
              <w:rPr>
                <w:rFonts w:ascii="Times New Roman" w:hAnsi="Times New Roman" w:cs="Times New Roman"/>
                <w:b w:val="0"/>
                <w:bCs/>
                <w:color w:val="000000" w:themeColor="text1"/>
                <w:sz w:val="22"/>
                <w:szCs w:val="22"/>
              </w:rPr>
              <w:t>INSTANCE</w:t>
            </w:r>
            <w:r w:rsidRPr="00D647C6">
              <w:rPr>
                <w:rFonts w:ascii="Times New Roman" w:hAnsi="Times New Roman" w:cs="Times New Roman"/>
                <w:b w:val="0"/>
                <w:bCs/>
                <w:color w:val="000000" w:themeColor="text1"/>
                <w:sz w:val="22"/>
                <w:szCs w:val="22"/>
              </w:rPr>
              <w:t xml:space="preserve"> table contains data on the specific instance of the ConcePTION CDM, such as tables and columns from source data which have been included.</w:t>
            </w:r>
          </w:p>
          <w:p w14:paraId="000001F3"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lastRenderedPageBreak/>
              <w:t xml:space="preserve"> </w:t>
            </w:r>
          </w:p>
          <w:p w14:paraId="000001F4"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CDM_SOURCE</w:t>
            </w:r>
          </w:p>
          <w:p w14:paraId="000001F5" w14:textId="695BC520"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high-level metadata describing the source data for the current instance such as the name of the source, data access provider, and date of last update.</w:t>
            </w:r>
          </w:p>
          <w:p w14:paraId="000001F6" w14:textId="77777777" w:rsidR="0082651E" w:rsidRPr="00D647C6" w:rsidRDefault="0082651E">
            <w:pPr>
              <w:rPr>
                <w:rFonts w:ascii="Times New Roman" w:hAnsi="Times New Roman" w:cs="Times New Roman"/>
                <w:color w:val="000000" w:themeColor="text1"/>
                <w:sz w:val="22"/>
                <w:szCs w:val="22"/>
                <w:u w:val="single"/>
              </w:rPr>
            </w:pPr>
          </w:p>
          <w:p w14:paraId="000001F7" w14:textId="77777777" w:rsidR="0082651E" w:rsidRPr="00D647C6" w:rsidRDefault="005E1C8C">
            <w:pPr>
              <w:rPr>
                <w:rFonts w:ascii="Times New Roman" w:hAnsi="Times New Roman" w:cs="Times New Roman"/>
                <w:color w:val="000000" w:themeColor="text1"/>
                <w:sz w:val="22"/>
                <w:szCs w:val="22"/>
                <w:u w:val="single"/>
              </w:rPr>
            </w:pPr>
            <w:r w:rsidRPr="00D647C6">
              <w:rPr>
                <w:rFonts w:ascii="Times New Roman" w:hAnsi="Times New Roman" w:cs="Times New Roman"/>
                <w:color w:val="000000" w:themeColor="text1"/>
                <w:sz w:val="22"/>
                <w:szCs w:val="22"/>
                <w:u w:val="single"/>
              </w:rPr>
              <w:t>CURATED TABLES</w:t>
            </w:r>
          </w:p>
          <w:p w14:paraId="000001F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Curated tables differ from the other tables of the CDM in that data access providers are asked to create these tables using rule-based algorithms.  These tables therefore represent a </w:t>
            </w:r>
            <w:r w:rsidRPr="00D647C6">
              <w:rPr>
                <w:rFonts w:ascii="Times New Roman" w:hAnsi="Times New Roman" w:cs="Times New Roman"/>
                <w:b w:val="0"/>
                <w:bCs/>
                <w:i/>
                <w:color w:val="000000" w:themeColor="text1"/>
                <w:sz w:val="22"/>
                <w:szCs w:val="22"/>
              </w:rPr>
              <w:t xml:space="preserve">syntactic </w:t>
            </w:r>
            <w:r w:rsidRPr="00D647C6">
              <w:rPr>
                <w:rFonts w:ascii="Times New Roman" w:hAnsi="Times New Roman" w:cs="Times New Roman"/>
                <w:b w:val="0"/>
                <w:bCs/>
                <w:color w:val="000000" w:themeColor="text1"/>
                <w:sz w:val="22"/>
                <w:szCs w:val="22"/>
              </w:rPr>
              <w:t xml:space="preserve">and </w:t>
            </w:r>
            <w:r w:rsidRPr="00D647C6">
              <w:rPr>
                <w:rFonts w:ascii="Times New Roman" w:hAnsi="Times New Roman" w:cs="Times New Roman"/>
                <w:b w:val="0"/>
                <w:bCs/>
                <w:i/>
                <w:color w:val="000000" w:themeColor="text1"/>
                <w:sz w:val="22"/>
                <w:szCs w:val="22"/>
              </w:rPr>
              <w:t xml:space="preserve">semantic </w:t>
            </w:r>
            <w:r w:rsidRPr="00D647C6">
              <w:rPr>
                <w:rFonts w:ascii="Times New Roman" w:hAnsi="Times New Roman" w:cs="Times New Roman"/>
                <w:b w:val="0"/>
                <w:bCs/>
                <w:color w:val="000000" w:themeColor="text1"/>
                <w:sz w:val="22"/>
                <w:szCs w:val="22"/>
              </w:rPr>
              <w:t>harmonization.</w:t>
            </w:r>
          </w:p>
          <w:p w14:paraId="000001F9" w14:textId="77777777" w:rsidR="0082651E" w:rsidRPr="00D647C6" w:rsidRDefault="0082651E">
            <w:pPr>
              <w:rPr>
                <w:rFonts w:ascii="Times New Roman" w:hAnsi="Times New Roman" w:cs="Times New Roman"/>
                <w:color w:val="000000" w:themeColor="text1"/>
                <w:sz w:val="22"/>
                <w:szCs w:val="22"/>
              </w:rPr>
            </w:pPr>
          </w:p>
          <w:p w14:paraId="000001F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PERSONS</w:t>
            </w:r>
          </w:p>
          <w:p w14:paraId="000001FB" w14:textId="6B7C60C3"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One row of data per subject present in the data and meeting inclusion criteria for the CDM instance at any point during the study period.  Data on each subject includes sex at the date of the instance creation, da</w:t>
            </w:r>
            <w:r w:rsidR="004676AB" w:rsidRPr="00D647C6">
              <w:rPr>
                <w:rFonts w:ascii="Times New Roman" w:hAnsi="Times New Roman" w:cs="Times New Roman"/>
                <w:b w:val="0"/>
                <w:bCs/>
                <w:color w:val="000000" w:themeColor="text1"/>
                <w:sz w:val="22"/>
                <w:szCs w:val="22"/>
              </w:rPr>
              <w:t xml:space="preserve">y </w:t>
            </w:r>
            <w:r w:rsidRPr="00D647C6">
              <w:rPr>
                <w:rFonts w:ascii="Times New Roman" w:hAnsi="Times New Roman" w:cs="Times New Roman"/>
                <w:b w:val="0"/>
                <w:bCs/>
                <w:color w:val="000000" w:themeColor="text1"/>
                <w:sz w:val="22"/>
                <w:szCs w:val="22"/>
              </w:rPr>
              <w:t xml:space="preserve">of birth, </w:t>
            </w:r>
            <w:r w:rsidR="004676AB" w:rsidRPr="00D647C6">
              <w:rPr>
                <w:rFonts w:ascii="Times New Roman" w:hAnsi="Times New Roman" w:cs="Times New Roman"/>
                <w:b w:val="0"/>
                <w:bCs/>
                <w:color w:val="000000" w:themeColor="text1"/>
                <w:sz w:val="22"/>
                <w:szCs w:val="22"/>
              </w:rPr>
              <w:t xml:space="preserve">month of birth, year of birth, </w:t>
            </w:r>
            <w:r w:rsidRPr="00D647C6">
              <w:rPr>
                <w:rFonts w:ascii="Times New Roman" w:hAnsi="Times New Roman" w:cs="Times New Roman"/>
                <w:b w:val="0"/>
                <w:bCs/>
                <w:color w:val="000000" w:themeColor="text1"/>
                <w:sz w:val="22"/>
                <w:szCs w:val="22"/>
              </w:rPr>
              <w:t xml:space="preserve">and one </w:t>
            </w:r>
            <w:r w:rsidR="004676AB" w:rsidRPr="00D647C6">
              <w:rPr>
                <w:rFonts w:ascii="Times New Roman" w:hAnsi="Times New Roman" w:cs="Times New Roman"/>
                <w:b w:val="0"/>
                <w:bCs/>
                <w:color w:val="000000" w:themeColor="text1"/>
                <w:sz w:val="22"/>
                <w:szCs w:val="22"/>
              </w:rPr>
              <w:t>day of death, month of death, year of death</w:t>
            </w:r>
            <w:r w:rsidRPr="00D647C6">
              <w:rPr>
                <w:rFonts w:ascii="Times New Roman" w:hAnsi="Times New Roman" w:cs="Times New Roman"/>
                <w:b w:val="0"/>
                <w:bCs/>
                <w:color w:val="000000" w:themeColor="text1"/>
                <w:sz w:val="22"/>
                <w:szCs w:val="22"/>
              </w:rPr>
              <w:t>(these may be derived using DAP-specific rules)</w:t>
            </w:r>
            <w:r w:rsidR="004676AB" w:rsidRPr="00D647C6">
              <w:rPr>
                <w:rFonts w:ascii="Times New Roman" w:hAnsi="Times New Roman" w:cs="Times New Roman"/>
                <w:b w:val="0"/>
                <w:bCs/>
                <w:color w:val="000000" w:themeColor="text1"/>
                <w:sz w:val="22"/>
                <w:szCs w:val="22"/>
              </w:rPr>
              <w:t>.</w:t>
            </w:r>
          </w:p>
          <w:p w14:paraId="000001FC" w14:textId="77777777" w:rsidR="0082651E" w:rsidRPr="00D647C6" w:rsidRDefault="0082651E">
            <w:pPr>
              <w:rPr>
                <w:rFonts w:ascii="Times New Roman" w:hAnsi="Times New Roman" w:cs="Times New Roman"/>
                <w:color w:val="000000" w:themeColor="text1"/>
                <w:sz w:val="22"/>
                <w:szCs w:val="22"/>
              </w:rPr>
            </w:pPr>
          </w:p>
          <w:p w14:paraId="000001FD"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OBSERVATION_PERIODS</w:t>
            </w:r>
          </w:p>
          <w:p w14:paraId="000001FE" w14:textId="495F5B61"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One row per period during which a subject is present in the data source. </w:t>
            </w:r>
            <w:r w:rsidR="004676AB" w:rsidRPr="00D647C6">
              <w:rPr>
                <w:rFonts w:ascii="Times New Roman" w:hAnsi="Times New Roman" w:cs="Times New Roman"/>
                <w:b w:val="0"/>
                <w:bCs/>
                <w:color w:val="000000" w:themeColor="text1"/>
                <w:sz w:val="22"/>
                <w:szCs w:val="22"/>
              </w:rPr>
              <w:t>One subject can have one or more observation periods.</w:t>
            </w:r>
            <w:r w:rsidRPr="00D647C6">
              <w:rPr>
                <w:rFonts w:ascii="Times New Roman" w:hAnsi="Times New Roman" w:cs="Times New Roman"/>
                <w:b w:val="0"/>
                <w:bCs/>
                <w:color w:val="000000" w:themeColor="text1"/>
                <w:sz w:val="22"/>
                <w:szCs w:val="22"/>
              </w:rPr>
              <w:t xml:space="preserve"> This may be based upon registration in a geographical area, registration in a GP practice, presence in a registry, etc.</w:t>
            </w:r>
          </w:p>
          <w:p w14:paraId="000001FF" w14:textId="77777777" w:rsidR="0082651E" w:rsidRPr="00D647C6" w:rsidRDefault="0082651E">
            <w:pPr>
              <w:rPr>
                <w:rFonts w:ascii="Times New Roman" w:hAnsi="Times New Roman" w:cs="Times New Roman"/>
                <w:color w:val="000000" w:themeColor="text1"/>
                <w:sz w:val="22"/>
                <w:szCs w:val="22"/>
              </w:rPr>
            </w:pPr>
          </w:p>
          <w:p w14:paraId="00000200"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PERSON_RELATIONSHIPS</w:t>
            </w:r>
          </w:p>
          <w:p w14:paraId="0000020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one row of data for each relationship between two persons identifiable in the database.  This relationship may be parent-child, sibling, or shared household status.</w:t>
            </w:r>
          </w:p>
          <w:p w14:paraId="00000202" w14:textId="77777777" w:rsidR="0082651E" w:rsidRPr="00D647C6" w:rsidRDefault="0082651E">
            <w:pPr>
              <w:rPr>
                <w:rFonts w:ascii="Times New Roman" w:hAnsi="Times New Roman" w:cs="Times New Roman"/>
                <w:color w:val="000000" w:themeColor="text1"/>
                <w:sz w:val="22"/>
                <w:szCs w:val="22"/>
                <w:u w:val="single"/>
              </w:rPr>
            </w:pPr>
          </w:p>
          <w:p w14:paraId="00000203" w14:textId="3FBA51AB" w:rsidR="0082651E" w:rsidRPr="00D647C6" w:rsidRDefault="005E1C8C">
            <w:pPr>
              <w:rPr>
                <w:rFonts w:ascii="Times New Roman" w:hAnsi="Times New Roman" w:cs="Times New Roman"/>
                <w:color w:val="000000" w:themeColor="text1"/>
                <w:sz w:val="22"/>
                <w:szCs w:val="22"/>
                <w:u w:val="single"/>
              </w:rPr>
            </w:pPr>
            <w:r w:rsidRPr="00D647C6">
              <w:rPr>
                <w:rFonts w:ascii="Times New Roman" w:hAnsi="Times New Roman" w:cs="Times New Roman"/>
                <w:color w:val="000000" w:themeColor="text1"/>
                <w:sz w:val="22"/>
                <w:szCs w:val="22"/>
                <w:u w:val="single"/>
              </w:rPr>
              <w:t xml:space="preserve">ROUTINE HEALTH </w:t>
            </w:r>
            <w:r w:rsidR="004676AB" w:rsidRPr="00D647C6">
              <w:rPr>
                <w:rFonts w:ascii="Times New Roman" w:hAnsi="Times New Roman" w:cs="Times New Roman"/>
                <w:color w:val="000000" w:themeColor="text1"/>
                <w:sz w:val="22"/>
                <w:szCs w:val="22"/>
                <w:u w:val="single"/>
              </w:rPr>
              <w:t xml:space="preserve">CARE </w:t>
            </w:r>
            <w:r w:rsidRPr="00D647C6">
              <w:rPr>
                <w:rFonts w:ascii="Times New Roman" w:hAnsi="Times New Roman" w:cs="Times New Roman"/>
                <w:color w:val="000000" w:themeColor="text1"/>
                <w:sz w:val="22"/>
                <w:szCs w:val="22"/>
                <w:u w:val="single"/>
              </w:rPr>
              <w:t>DATA TABLES</w:t>
            </w:r>
          </w:p>
          <w:p w14:paraId="0000020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Routine health care data tables capture data observed in the course of routine health care in hospitals, GP offices, pharmacies, outpatient clinics, etc.</w:t>
            </w:r>
          </w:p>
          <w:p w14:paraId="00000205" w14:textId="77777777" w:rsidR="0082651E" w:rsidRPr="00D647C6" w:rsidRDefault="0082651E">
            <w:pPr>
              <w:rPr>
                <w:rFonts w:ascii="Times New Roman" w:hAnsi="Times New Roman" w:cs="Times New Roman"/>
                <w:color w:val="000000" w:themeColor="text1"/>
                <w:sz w:val="22"/>
                <w:szCs w:val="22"/>
              </w:rPr>
            </w:pPr>
          </w:p>
          <w:p w14:paraId="00000206"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VISIT_OCCURRENCE</w:t>
            </w:r>
          </w:p>
          <w:p w14:paraId="0000020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an identifier of a visit to allow for linkage of diagnoses, procedures, dispensings, etc in the same visit if this information is available in a data source.</w:t>
            </w:r>
          </w:p>
          <w:p w14:paraId="00000208" w14:textId="77777777" w:rsidR="0082651E" w:rsidRPr="00D647C6" w:rsidRDefault="0082651E">
            <w:pPr>
              <w:rPr>
                <w:rFonts w:ascii="Times New Roman" w:hAnsi="Times New Roman" w:cs="Times New Roman"/>
                <w:color w:val="000000" w:themeColor="text1"/>
                <w:sz w:val="22"/>
                <w:szCs w:val="22"/>
              </w:rPr>
            </w:pPr>
          </w:p>
          <w:p w14:paraId="00000209"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EVENTS</w:t>
            </w:r>
          </w:p>
          <w:p w14:paraId="0000020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data on events indicated by a diagnosis code or free text.  It contains one row per diagnosed event.</w:t>
            </w:r>
          </w:p>
          <w:p w14:paraId="0000020B" w14:textId="77777777" w:rsidR="0082651E" w:rsidRPr="00D647C6" w:rsidRDefault="0082651E">
            <w:pPr>
              <w:rPr>
                <w:rFonts w:ascii="Times New Roman" w:hAnsi="Times New Roman" w:cs="Times New Roman"/>
                <w:color w:val="000000" w:themeColor="text1"/>
                <w:sz w:val="22"/>
                <w:szCs w:val="22"/>
              </w:rPr>
            </w:pPr>
          </w:p>
          <w:p w14:paraId="0000020C"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MEDICINES</w:t>
            </w:r>
          </w:p>
          <w:p w14:paraId="0000020D" w14:textId="3C7D7F7D"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One record per prescription or dispensing.  Contains data required to estimate duration of exposure.  Linkage to PRODUCT</w:t>
            </w:r>
            <w:r w:rsidR="004676AB" w:rsidRPr="00D647C6">
              <w:rPr>
                <w:rFonts w:ascii="Times New Roman" w:hAnsi="Times New Roman" w:cs="Times New Roman"/>
                <w:b w:val="0"/>
                <w:bCs/>
                <w:color w:val="000000" w:themeColor="text1"/>
                <w:sz w:val="22"/>
                <w:szCs w:val="22"/>
              </w:rPr>
              <w:t>S</w:t>
            </w:r>
            <w:r w:rsidRPr="00D647C6">
              <w:rPr>
                <w:rFonts w:ascii="Times New Roman" w:hAnsi="Times New Roman" w:cs="Times New Roman"/>
                <w:b w:val="0"/>
                <w:bCs/>
                <w:color w:val="000000" w:themeColor="text1"/>
                <w:sz w:val="22"/>
                <w:szCs w:val="22"/>
              </w:rPr>
              <w:t xml:space="preserve"> table to access data on drugs at the package level.</w:t>
            </w:r>
          </w:p>
          <w:p w14:paraId="0000020E" w14:textId="77777777" w:rsidR="0082651E" w:rsidRPr="00D647C6" w:rsidRDefault="0082651E">
            <w:pPr>
              <w:rPr>
                <w:rFonts w:ascii="Times New Roman" w:hAnsi="Times New Roman" w:cs="Times New Roman"/>
                <w:color w:val="000000" w:themeColor="text1"/>
                <w:sz w:val="22"/>
                <w:szCs w:val="22"/>
              </w:rPr>
            </w:pPr>
          </w:p>
          <w:p w14:paraId="0000020F"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PROCEDURES</w:t>
            </w:r>
          </w:p>
          <w:p w14:paraId="0000021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data on procedures ordered or completed.  For those procedures with an associated result, results and units are recorded in the MEDICAL_OBSERVATIONS table.  It contains one row per procedure.</w:t>
            </w:r>
          </w:p>
          <w:p w14:paraId="00000211" w14:textId="77777777" w:rsidR="0082651E" w:rsidRPr="00D647C6" w:rsidRDefault="0082651E">
            <w:pPr>
              <w:rPr>
                <w:rFonts w:ascii="Times New Roman" w:hAnsi="Times New Roman" w:cs="Times New Roman"/>
                <w:color w:val="000000" w:themeColor="text1"/>
                <w:sz w:val="22"/>
                <w:szCs w:val="22"/>
              </w:rPr>
            </w:pPr>
          </w:p>
          <w:p w14:paraId="00000212"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VACCINES</w:t>
            </w:r>
          </w:p>
          <w:p w14:paraId="0000021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data on vaccinations with one row per vaccine.  Data on dose number for childhood vaccines and manufacturer are accommodated by this table.</w:t>
            </w:r>
          </w:p>
          <w:p w14:paraId="00000214" w14:textId="77777777" w:rsidR="0082651E" w:rsidRPr="00D647C6" w:rsidRDefault="0082651E">
            <w:pPr>
              <w:rPr>
                <w:rFonts w:ascii="Times New Roman" w:hAnsi="Times New Roman" w:cs="Times New Roman"/>
                <w:color w:val="000000" w:themeColor="text1"/>
                <w:sz w:val="22"/>
                <w:szCs w:val="22"/>
              </w:rPr>
            </w:pPr>
          </w:p>
          <w:p w14:paraId="00000215"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lastRenderedPageBreak/>
              <w:t>MEDICAL_OBSERVATIONS</w:t>
            </w:r>
          </w:p>
          <w:p w14:paraId="00000216" w14:textId="76DA963C"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observations recorded during routine health care.  Can be a result from a laboratory test, or physical measurement, a pathology report</w:t>
            </w:r>
            <w:r w:rsidR="00E118D3" w:rsidRPr="00D647C6">
              <w:rPr>
                <w:rFonts w:ascii="Times New Roman" w:hAnsi="Times New Roman" w:cs="Times New Roman"/>
                <w:b w:val="0"/>
                <w:bCs/>
                <w:color w:val="000000" w:themeColor="text1"/>
                <w:sz w:val="22"/>
                <w:szCs w:val="22"/>
              </w:rPr>
              <w:t>, even socio-economic status, smoking etc</w:t>
            </w:r>
            <w:r w:rsidRPr="00D647C6">
              <w:rPr>
                <w:rFonts w:ascii="Times New Roman" w:hAnsi="Times New Roman" w:cs="Times New Roman"/>
                <w:b w:val="0"/>
                <w:bCs/>
                <w:color w:val="000000" w:themeColor="text1"/>
                <w:sz w:val="22"/>
                <w:szCs w:val="22"/>
              </w:rPr>
              <w:t>.</w:t>
            </w:r>
          </w:p>
          <w:p w14:paraId="00000217" w14:textId="77777777" w:rsidR="0082651E" w:rsidRPr="00D647C6" w:rsidRDefault="0082651E">
            <w:pPr>
              <w:rPr>
                <w:rFonts w:ascii="Times New Roman" w:hAnsi="Times New Roman" w:cs="Times New Roman"/>
                <w:color w:val="000000" w:themeColor="text1"/>
                <w:sz w:val="22"/>
                <w:szCs w:val="22"/>
                <w:u w:val="single"/>
              </w:rPr>
            </w:pPr>
          </w:p>
          <w:p w14:paraId="00000218" w14:textId="77777777" w:rsidR="0082651E" w:rsidRPr="00D647C6" w:rsidRDefault="005E1C8C">
            <w:pPr>
              <w:rPr>
                <w:rFonts w:ascii="Times New Roman" w:hAnsi="Times New Roman" w:cs="Times New Roman"/>
                <w:color w:val="000000" w:themeColor="text1"/>
                <w:sz w:val="22"/>
                <w:szCs w:val="22"/>
                <w:u w:val="single"/>
              </w:rPr>
            </w:pPr>
            <w:r w:rsidRPr="00D647C6">
              <w:rPr>
                <w:rFonts w:ascii="Times New Roman" w:hAnsi="Times New Roman" w:cs="Times New Roman"/>
                <w:color w:val="000000" w:themeColor="text1"/>
                <w:sz w:val="22"/>
                <w:szCs w:val="22"/>
                <w:u w:val="single"/>
              </w:rPr>
              <w:t>SURVEILLANCE TABLES</w:t>
            </w:r>
          </w:p>
          <w:p w14:paraId="0000021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Surveillance tables contain data collected for purposes beyond routine health care either for surveillance of specific events or for recording of detailed information related to a unit of observation such as a pregnancy or chronic illness.  </w:t>
            </w:r>
          </w:p>
          <w:p w14:paraId="0000021A" w14:textId="77777777" w:rsidR="0082651E" w:rsidRPr="00D647C6" w:rsidRDefault="0082651E">
            <w:pPr>
              <w:rPr>
                <w:rFonts w:ascii="Times New Roman" w:hAnsi="Times New Roman" w:cs="Times New Roman"/>
                <w:color w:val="000000" w:themeColor="text1"/>
                <w:sz w:val="22"/>
                <w:szCs w:val="22"/>
              </w:rPr>
            </w:pPr>
          </w:p>
          <w:p w14:paraId="0000021B"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EUROCAT</w:t>
            </w:r>
          </w:p>
          <w:p w14:paraId="0000021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the EUROCAT or EUROmediCAT (a subset of the EUROCAT) table for those data access providers which have access to this standard table.</w:t>
            </w:r>
          </w:p>
          <w:p w14:paraId="0000021D" w14:textId="77777777" w:rsidR="0082651E" w:rsidRPr="00D647C6" w:rsidRDefault="0082651E">
            <w:pPr>
              <w:rPr>
                <w:rFonts w:ascii="Times New Roman" w:hAnsi="Times New Roman" w:cs="Times New Roman"/>
                <w:color w:val="000000" w:themeColor="text1"/>
                <w:sz w:val="22"/>
                <w:szCs w:val="22"/>
              </w:rPr>
            </w:pPr>
          </w:p>
          <w:p w14:paraId="0000021E"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SURVEY_ID</w:t>
            </w:r>
          </w:p>
          <w:p w14:paraId="0000021F" w14:textId="0FADBDAB"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Contains metadata on observations contained in the SURVEY_OBSERVATION</w:t>
            </w:r>
            <w:r w:rsidR="00A254D0" w:rsidRPr="00D647C6">
              <w:rPr>
                <w:rFonts w:ascii="Times New Roman" w:hAnsi="Times New Roman" w:cs="Times New Roman"/>
                <w:b w:val="0"/>
                <w:bCs/>
                <w:color w:val="000000" w:themeColor="text1"/>
                <w:sz w:val="22"/>
                <w:szCs w:val="22"/>
              </w:rPr>
              <w:t>S</w:t>
            </w:r>
            <w:r w:rsidRPr="00D647C6">
              <w:rPr>
                <w:rFonts w:ascii="Times New Roman" w:hAnsi="Times New Roman" w:cs="Times New Roman"/>
                <w:b w:val="0"/>
                <w:bCs/>
                <w:color w:val="000000" w:themeColor="text1"/>
                <w:sz w:val="22"/>
                <w:szCs w:val="22"/>
              </w:rPr>
              <w:t xml:space="preserve"> table and allows for linkage between mothers and infants captured in a medical birth registry.</w:t>
            </w:r>
          </w:p>
          <w:p w14:paraId="00000220" w14:textId="77777777" w:rsidR="0082651E" w:rsidRPr="00D647C6" w:rsidRDefault="0082651E">
            <w:pPr>
              <w:rPr>
                <w:rFonts w:ascii="Times New Roman" w:hAnsi="Times New Roman" w:cs="Times New Roman"/>
                <w:color w:val="000000" w:themeColor="text1"/>
                <w:sz w:val="22"/>
                <w:szCs w:val="22"/>
              </w:rPr>
            </w:pPr>
          </w:p>
          <w:p w14:paraId="00000221" w14:textId="1751F5EE"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SURVEY_OBSERVATION</w:t>
            </w:r>
            <w:r w:rsidR="00A254D0" w:rsidRPr="00D647C6">
              <w:rPr>
                <w:rFonts w:ascii="Times New Roman" w:hAnsi="Times New Roman" w:cs="Times New Roman"/>
                <w:color w:val="000000" w:themeColor="text1"/>
                <w:sz w:val="22"/>
                <w:szCs w:val="22"/>
              </w:rPr>
              <w:t>S</w:t>
            </w:r>
          </w:p>
          <w:p w14:paraId="0000022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Contains one row per observation in any survey or registry data table – such as a medical birth registry, well child program database, cancer registry, etc.  </w:t>
            </w:r>
          </w:p>
          <w:p w14:paraId="00000223" w14:textId="77777777" w:rsidR="0082651E" w:rsidRPr="00D647C6" w:rsidRDefault="0082651E">
            <w:pPr>
              <w:rPr>
                <w:rFonts w:ascii="Times New Roman" w:hAnsi="Times New Roman" w:cs="Times New Roman"/>
                <w:color w:val="000000" w:themeColor="text1"/>
                <w:sz w:val="22"/>
                <w:szCs w:val="22"/>
              </w:rPr>
            </w:pPr>
          </w:p>
        </w:tc>
      </w:tr>
    </w:tbl>
    <w:p w14:paraId="00000224" w14:textId="77777777" w:rsidR="0082651E" w:rsidRPr="00D647C6" w:rsidRDefault="0082651E">
      <w:pPr>
        <w:rPr>
          <w:color w:val="000000" w:themeColor="text1"/>
          <w:sz w:val="22"/>
          <w:szCs w:val="22"/>
        </w:rPr>
      </w:pPr>
    </w:p>
    <w:p w14:paraId="5C6823DC" w14:textId="77777777" w:rsidR="00A106DC" w:rsidRPr="00D647C6" w:rsidRDefault="005E1C8C" w:rsidP="00A106DC">
      <w:pPr>
        <w:keepNext/>
        <w:jc w:val="center"/>
        <w:rPr>
          <w:sz w:val="22"/>
          <w:szCs w:val="22"/>
        </w:rPr>
      </w:pPr>
      <w:r w:rsidRPr="00D647C6">
        <w:rPr>
          <w:noProof/>
          <w:color w:val="000000" w:themeColor="text1"/>
          <w:sz w:val="22"/>
          <w:szCs w:val="22"/>
          <w:lang w:val="nl-NL" w:eastAsia="nl-NL"/>
        </w:rPr>
        <w:drawing>
          <wp:inline distT="0" distB="0" distL="0" distR="0" wp14:anchorId="54BB82FA" wp14:editId="24A27A91">
            <wp:extent cx="5099797" cy="2293844"/>
            <wp:effectExtent l="25400" t="25400" r="31115" b="3048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116593" cy="2301399"/>
                    </a:xfrm>
                    <a:prstGeom prst="rect">
                      <a:avLst/>
                    </a:prstGeom>
                    <a:ln w="19050">
                      <a:solidFill>
                        <a:srgbClr val="000000"/>
                      </a:solidFill>
                      <a:prstDash val="solid"/>
                    </a:ln>
                  </pic:spPr>
                </pic:pic>
              </a:graphicData>
            </a:graphic>
          </wp:inline>
        </w:drawing>
      </w:r>
    </w:p>
    <w:p w14:paraId="00000225" w14:textId="5CDE10B7" w:rsidR="0082651E" w:rsidRPr="00D647C6" w:rsidRDefault="00A106DC" w:rsidP="00A106DC">
      <w:pPr>
        <w:pStyle w:val="Caption"/>
        <w:rPr>
          <w:color w:val="000000" w:themeColor="text1"/>
          <w:sz w:val="22"/>
          <w:szCs w:val="22"/>
        </w:rPr>
      </w:pPr>
      <w:bookmarkStart w:id="68" w:name="_Toc66086833"/>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Pr="00D647C6">
        <w:rPr>
          <w:noProof/>
          <w:sz w:val="22"/>
          <w:szCs w:val="22"/>
        </w:rPr>
        <w:t>4</w:t>
      </w:r>
      <w:r w:rsidRPr="00D647C6">
        <w:rPr>
          <w:sz w:val="22"/>
          <w:szCs w:val="22"/>
        </w:rPr>
        <w:fldChar w:fldCharType="end"/>
      </w:r>
      <w:r w:rsidRPr="00D647C6">
        <w:rPr>
          <w:sz w:val="22"/>
          <w:szCs w:val="22"/>
        </w:rPr>
        <w:t>. Schematic representation of the ConcePTION CDMv2.0</w:t>
      </w:r>
      <w:bookmarkEnd w:id="68"/>
    </w:p>
    <w:p w14:paraId="00000227" w14:textId="5A5D8491" w:rsidR="0082651E" w:rsidRPr="00D647C6" w:rsidRDefault="0082651E">
      <w:pPr>
        <w:rPr>
          <w:color w:val="000000" w:themeColor="text1"/>
          <w:sz w:val="22"/>
          <w:szCs w:val="22"/>
        </w:rPr>
      </w:pPr>
    </w:p>
    <w:p w14:paraId="00000228" w14:textId="77777777" w:rsidR="0082651E" w:rsidRPr="00D647C6" w:rsidRDefault="005E1C8C">
      <w:pPr>
        <w:rPr>
          <w:color w:val="000000" w:themeColor="text1"/>
          <w:sz w:val="22"/>
          <w:szCs w:val="22"/>
        </w:rPr>
      </w:pPr>
      <w:r w:rsidRPr="00D647C6">
        <w:rPr>
          <w:color w:val="000000" w:themeColor="text1"/>
          <w:sz w:val="22"/>
          <w:szCs w:val="22"/>
        </w:rPr>
        <w:t xml:space="preserve">Data sources will be requested to extract and fill the following type of data. Text below provides a high-level description of each CDM table.  Detailed CDM specifications can be accessed online using this link: </w:t>
      </w:r>
      <w:r w:rsidR="00D03EA0" w:rsidRPr="00D647C6">
        <w:rPr>
          <w:sz w:val="22"/>
          <w:szCs w:val="22"/>
        </w:rPr>
        <w:fldChar w:fldCharType="begin"/>
      </w:r>
      <w:r w:rsidR="00D03EA0" w:rsidRPr="00D647C6">
        <w:rPr>
          <w:sz w:val="22"/>
          <w:szCs w:val="22"/>
        </w:rPr>
        <w:instrText xml:space="preserve"> HYPERLINK "https://drive.google.com/file/d/1hc-TBOfEzRBthGP78ZWIa13C0RdhU7bK/view?usp=sharing" \h </w:instrText>
      </w:r>
      <w:r w:rsidR="00D03EA0" w:rsidRPr="00D647C6">
        <w:rPr>
          <w:sz w:val="22"/>
          <w:szCs w:val="22"/>
        </w:rPr>
        <w:fldChar w:fldCharType="separate"/>
      </w:r>
      <w:r w:rsidRPr="00D647C6">
        <w:rPr>
          <w:color w:val="000000" w:themeColor="text1"/>
          <w:sz w:val="22"/>
          <w:szCs w:val="22"/>
          <w:u w:val="single"/>
        </w:rPr>
        <w:t>https://drive.google.com/file/d/1hc-TBOfEzRBthGP78ZWIa13C0RdhU7bK/view?usp=sharing</w:t>
      </w:r>
      <w:r w:rsidR="00D03EA0" w:rsidRPr="00D647C6">
        <w:rPr>
          <w:color w:val="000000" w:themeColor="text1"/>
          <w:sz w:val="22"/>
          <w:szCs w:val="22"/>
          <w:u w:val="single"/>
        </w:rPr>
        <w:fldChar w:fldCharType="end"/>
      </w:r>
      <w:r w:rsidRPr="00D647C6">
        <w:rPr>
          <w:color w:val="000000" w:themeColor="text1"/>
          <w:sz w:val="22"/>
          <w:szCs w:val="22"/>
        </w:rPr>
        <w:t xml:space="preserve">. </w:t>
      </w:r>
    </w:p>
    <w:p w14:paraId="00000229" w14:textId="77777777" w:rsidR="0082651E" w:rsidRPr="00D647C6" w:rsidRDefault="0082651E">
      <w:pPr>
        <w:rPr>
          <w:color w:val="000000" w:themeColor="text1"/>
          <w:sz w:val="22"/>
          <w:szCs w:val="22"/>
        </w:rPr>
      </w:pPr>
    </w:p>
    <w:sdt>
      <w:sdtPr>
        <w:rPr>
          <w:color w:val="000000" w:themeColor="text1"/>
          <w:sz w:val="22"/>
          <w:szCs w:val="22"/>
        </w:rPr>
        <w:tag w:val="goog_rdk_11"/>
        <w:id w:val="1839032176"/>
      </w:sdtPr>
      <w:sdtContent>
        <w:p w14:paraId="0000022B" w14:textId="4C072FF7" w:rsidR="0082651E" w:rsidRPr="00D647C6" w:rsidRDefault="005E1C8C">
          <w:pPr>
            <w:rPr>
              <w:color w:val="000000" w:themeColor="text1"/>
              <w:sz w:val="22"/>
              <w:szCs w:val="22"/>
              <w:u w:val="single"/>
            </w:rPr>
          </w:pPr>
          <w:r w:rsidRPr="00D647C6">
            <w:rPr>
              <w:color w:val="000000" w:themeColor="text1"/>
              <w:sz w:val="22"/>
              <w:szCs w:val="22"/>
            </w:rPr>
            <w:t xml:space="preserve">Additionally, detailed descriptions of vocabularies defined for the CDM can be accessed online using this link: </w:t>
          </w:r>
          <w:sdt>
            <w:sdtPr>
              <w:rPr>
                <w:color w:val="000000" w:themeColor="text1"/>
                <w:sz w:val="22"/>
                <w:szCs w:val="22"/>
              </w:rPr>
              <w:tag w:val="goog_rdk_13"/>
              <w:id w:val="-478616497"/>
            </w:sdtPr>
            <w:sdtContent>
              <w:hyperlink r:id="rId17" w:history="1">
                <w:r w:rsidR="00A254D0" w:rsidRPr="00D647C6">
                  <w:rPr>
                    <w:rStyle w:val="Hyperlink"/>
                    <w:color w:val="000000" w:themeColor="text1"/>
                    <w:sz w:val="22"/>
                    <w:szCs w:val="22"/>
                  </w:rPr>
                  <w:t>https://docs.google.com/spreadsheets/u/0/d/1vPZwzQyjXlmmE1vvx3r1Jkw3Juz2DLjU9dKgEo8MijE/htmlview#</w:t>
                </w:r>
              </w:hyperlink>
            </w:sdtContent>
          </w:sdt>
        </w:p>
      </w:sdtContent>
    </w:sdt>
    <w:p w14:paraId="0000022C" w14:textId="698C1AF8" w:rsidR="0082651E" w:rsidRPr="00D647C6" w:rsidRDefault="0082651E">
      <w:pPr>
        <w:rPr>
          <w:color w:val="000000" w:themeColor="text1"/>
          <w:sz w:val="22"/>
          <w:szCs w:val="22"/>
        </w:rPr>
      </w:pPr>
    </w:p>
    <w:p w14:paraId="0000022D" w14:textId="45BF944A" w:rsidR="0082651E" w:rsidRPr="00D647C6" w:rsidRDefault="005E1C8C" w:rsidP="00D03EA0">
      <w:pPr>
        <w:pStyle w:val="Heading4"/>
        <w:rPr>
          <w:rFonts w:cs="Times New Roman"/>
          <w:sz w:val="22"/>
          <w:szCs w:val="22"/>
        </w:rPr>
      </w:pPr>
      <w:bookmarkStart w:id="69" w:name="_Toc65767152"/>
      <w:bookmarkStart w:id="70" w:name="_Toc67318444"/>
      <w:r w:rsidRPr="00D647C6">
        <w:rPr>
          <w:rFonts w:cs="Times New Roman"/>
          <w:sz w:val="22"/>
          <w:szCs w:val="22"/>
        </w:rPr>
        <w:lastRenderedPageBreak/>
        <w:t>Detailed description of CDM</w:t>
      </w:r>
      <w:bookmarkEnd w:id="69"/>
      <w:bookmarkEnd w:id="70"/>
    </w:p>
    <w:p w14:paraId="0000022E" w14:textId="77777777" w:rsidR="0082651E" w:rsidRPr="00D647C6" w:rsidRDefault="005E1C8C">
      <w:pPr>
        <w:rPr>
          <w:color w:val="000000" w:themeColor="text1"/>
          <w:sz w:val="22"/>
          <w:szCs w:val="22"/>
        </w:rPr>
      </w:pPr>
      <w:bookmarkStart w:id="71" w:name="_heading=h.147n2zr" w:colFirst="0" w:colLast="0"/>
      <w:bookmarkEnd w:id="71"/>
      <w:r w:rsidRPr="00D647C6">
        <w:rPr>
          <w:color w:val="000000" w:themeColor="text1"/>
          <w:sz w:val="22"/>
          <w:szCs w:val="22"/>
        </w:rPr>
        <w:t xml:space="preserve">A detailed description of the individual tables of the CDM is presented below. </w:t>
      </w:r>
    </w:p>
    <w:p w14:paraId="0000022F" w14:textId="77777777" w:rsidR="0082651E" w:rsidRPr="00D647C6" w:rsidRDefault="0082651E">
      <w:pPr>
        <w:rPr>
          <w:color w:val="000000" w:themeColor="text1"/>
          <w:sz w:val="22"/>
          <w:szCs w:val="22"/>
        </w:rPr>
      </w:pPr>
    </w:p>
    <w:p w14:paraId="00000230" w14:textId="31CAF696" w:rsidR="0082651E" w:rsidRPr="00D647C6" w:rsidRDefault="005E1C8C">
      <w:pPr>
        <w:rPr>
          <w:color w:val="000000" w:themeColor="text1"/>
          <w:sz w:val="22"/>
          <w:szCs w:val="22"/>
        </w:rPr>
      </w:pPr>
      <w:r w:rsidRPr="00D647C6">
        <w:rPr>
          <w:b/>
          <w:color w:val="000000" w:themeColor="text1"/>
          <w:sz w:val="22"/>
          <w:szCs w:val="22"/>
        </w:rPr>
        <w:t xml:space="preserve">METADATA: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table.  DAPs are asked to fill this table indicating presence or absence of each CDM table and non-mandatory column in the instance.  DAPs should also indicate values for those tables and columns with finite allowable values in the instance of the CDM.</w:t>
      </w:r>
    </w:p>
    <w:p w14:paraId="00000231" w14:textId="77777777" w:rsidR="0082651E" w:rsidRPr="00D647C6" w:rsidRDefault="0082651E">
      <w:pPr>
        <w:rPr>
          <w:color w:val="000000" w:themeColor="text1"/>
          <w:sz w:val="22"/>
          <w:szCs w:val="22"/>
        </w:rPr>
      </w:pPr>
    </w:p>
    <w:p w14:paraId="00000232" w14:textId="17EE320C" w:rsidR="0082651E" w:rsidRPr="00D647C6" w:rsidRDefault="005E1C8C">
      <w:pPr>
        <w:rPr>
          <w:color w:val="000000" w:themeColor="text1"/>
          <w:sz w:val="22"/>
          <w:szCs w:val="22"/>
        </w:rPr>
      </w:pPr>
      <w:r w:rsidRPr="00D647C6">
        <w:rPr>
          <w:b/>
          <w:color w:val="000000" w:themeColor="text1"/>
          <w:sz w:val="22"/>
          <w:szCs w:val="22"/>
        </w:rPr>
        <w:t xml:space="preserve">CDM_SOURCE: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table.  DAPs are asked to fill this table describing minimally the data access provider</w:t>
      </w:r>
      <w:r w:rsidR="00A254D0" w:rsidRPr="00D647C6">
        <w:rPr>
          <w:color w:val="000000" w:themeColor="text1"/>
          <w:sz w:val="22"/>
          <w:szCs w:val="22"/>
        </w:rPr>
        <w:t xml:space="preserve"> code and name</w:t>
      </w:r>
      <w:r w:rsidRPr="00D647C6">
        <w:rPr>
          <w:color w:val="000000" w:themeColor="text1"/>
          <w:sz w:val="22"/>
          <w:szCs w:val="22"/>
        </w:rPr>
        <w:t xml:space="preserve">, </w:t>
      </w:r>
      <w:r w:rsidR="00A254D0" w:rsidRPr="00D647C6">
        <w:rPr>
          <w:color w:val="000000" w:themeColor="text1"/>
          <w:sz w:val="22"/>
          <w:szCs w:val="22"/>
        </w:rPr>
        <w:t xml:space="preserve">data source name, </w:t>
      </w:r>
      <w:r w:rsidRPr="00D647C6">
        <w:rPr>
          <w:color w:val="000000" w:themeColor="text1"/>
          <w:sz w:val="22"/>
          <w:szCs w:val="22"/>
        </w:rPr>
        <w:t>CDM version, and date of instance creation.</w:t>
      </w:r>
    </w:p>
    <w:p w14:paraId="00000233" w14:textId="77777777" w:rsidR="0082651E" w:rsidRPr="00D647C6" w:rsidRDefault="0082651E">
      <w:pPr>
        <w:rPr>
          <w:b/>
          <w:color w:val="000000" w:themeColor="text1"/>
          <w:sz w:val="22"/>
          <w:szCs w:val="22"/>
        </w:rPr>
      </w:pPr>
    </w:p>
    <w:p w14:paraId="00000234" w14:textId="77777777" w:rsidR="0082651E" w:rsidRPr="00D647C6" w:rsidRDefault="005E1C8C">
      <w:pPr>
        <w:rPr>
          <w:color w:val="000000" w:themeColor="text1"/>
          <w:sz w:val="22"/>
          <w:szCs w:val="22"/>
        </w:rPr>
      </w:pPr>
      <w:r w:rsidRPr="00D647C6">
        <w:rPr>
          <w:b/>
          <w:color w:val="000000" w:themeColor="text1"/>
          <w:sz w:val="22"/>
          <w:szCs w:val="22"/>
        </w:rPr>
        <w:t xml:space="preserve">INSTANCE: </w:t>
      </w:r>
      <w:r w:rsidRPr="00D647C6">
        <w:rPr>
          <w:color w:val="000000" w:themeColor="text1"/>
          <w:sz w:val="22"/>
          <w:szCs w:val="22"/>
        </w:rPr>
        <w:t xml:space="preserve">This is a </w:t>
      </w:r>
      <w:r w:rsidRPr="00D647C6">
        <w:rPr>
          <w:i/>
          <w:color w:val="000000" w:themeColor="text1"/>
          <w:sz w:val="22"/>
          <w:szCs w:val="22"/>
        </w:rPr>
        <w:t>non-mandatory</w:t>
      </w:r>
      <w:r w:rsidRPr="00D647C6">
        <w:rPr>
          <w:color w:val="000000" w:themeColor="text1"/>
          <w:sz w:val="22"/>
          <w:szCs w:val="22"/>
        </w:rPr>
        <w:t xml:space="preserve"> table which DAPs may choose to fill if they would like to provide machine-readable data describing underlying source data on a table-by-table or column-by-column basis.  </w:t>
      </w:r>
    </w:p>
    <w:p w14:paraId="00000235" w14:textId="77777777" w:rsidR="0082651E" w:rsidRPr="00D647C6" w:rsidRDefault="0082651E">
      <w:pPr>
        <w:rPr>
          <w:color w:val="000000" w:themeColor="text1"/>
          <w:sz w:val="22"/>
          <w:szCs w:val="22"/>
        </w:rPr>
      </w:pPr>
    </w:p>
    <w:p w14:paraId="00000236" w14:textId="77777777" w:rsidR="0082651E" w:rsidRPr="00D647C6" w:rsidRDefault="005E1C8C">
      <w:pPr>
        <w:rPr>
          <w:color w:val="000000" w:themeColor="text1"/>
          <w:sz w:val="22"/>
          <w:szCs w:val="22"/>
        </w:rPr>
      </w:pPr>
      <w:r w:rsidRPr="00D647C6">
        <w:rPr>
          <w:b/>
          <w:color w:val="000000" w:themeColor="text1"/>
          <w:sz w:val="22"/>
          <w:szCs w:val="22"/>
        </w:rPr>
        <w:t xml:space="preserve">PRODUCTS: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 xml:space="preserve">table for EUROCAT DAPs.  In this table, DAPs provide product-level information for medicinal products.  This is particularly relevant for data sources with dispensing rather than prescription data as the data contained in the PRODUCTS table allows for calculation of exposure periods based upon dispensed units (contained in the MEDICINES table) and box size (contained in the PRODUCTS table).  </w:t>
      </w:r>
    </w:p>
    <w:p w14:paraId="00000237" w14:textId="77777777" w:rsidR="0082651E" w:rsidRPr="00D647C6" w:rsidRDefault="0082651E">
      <w:pPr>
        <w:rPr>
          <w:b/>
          <w:color w:val="000000" w:themeColor="text1"/>
          <w:sz w:val="22"/>
          <w:szCs w:val="22"/>
        </w:rPr>
      </w:pPr>
    </w:p>
    <w:p w14:paraId="00000238" w14:textId="77777777" w:rsidR="0082651E" w:rsidRPr="00D647C6" w:rsidRDefault="005E1C8C">
      <w:pPr>
        <w:rPr>
          <w:color w:val="000000" w:themeColor="text1"/>
          <w:sz w:val="22"/>
          <w:szCs w:val="22"/>
        </w:rPr>
      </w:pPr>
      <w:r w:rsidRPr="00D647C6">
        <w:rPr>
          <w:b/>
          <w:color w:val="000000" w:themeColor="text1"/>
          <w:sz w:val="22"/>
          <w:szCs w:val="22"/>
        </w:rPr>
        <w:t>PERSON</w:t>
      </w:r>
      <w:sdt>
        <w:sdtPr>
          <w:rPr>
            <w:color w:val="000000" w:themeColor="text1"/>
            <w:sz w:val="22"/>
            <w:szCs w:val="22"/>
          </w:rPr>
          <w:tag w:val="goog_rdk_14"/>
          <w:id w:val="-1198232319"/>
        </w:sdtPr>
        <w:sdtContent>
          <w:r w:rsidRPr="00D647C6">
            <w:rPr>
              <w:b/>
              <w:color w:val="000000" w:themeColor="text1"/>
              <w:sz w:val="22"/>
              <w:szCs w:val="22"/>
            </w:rPr>
            <w:t>S</w:t>
          </w:r>
        </w:sdtContent>
      </w:sdt>
      <w:r w:rsidRPr="00D647C6">
        <w:rPr>
          <w:color w:val="000000" w:themeColor="text1"/>
          <w:sz w:val="22"/>
          <w:szCs w:val="22"/>
        </w:rPr>
        <w:t xml:space="preserve">: This is a </w:t>
      </w:r>
      <w:r w:rsidRPr="00D647C6">
        <w:rPr>
          <w:i/>
          <w:color w:val="000000" w:themeColor="text1"/>
          <w:sz w:val="22"/>
          <w:szCs w:val="22"/>
        </w:rPr>
        <w:t xml:space="preserve">mandatory </w:t>
      </w:r>
      <w:r w:rsidRPr="00D647C6">
        <w:rPr>
          <w:color w:val="000000" w:themeColor="text1"/>
          <w:sz w:val="22"/>
          <w:szCs w:val="22"/>
        </w:rPr>
        <w:t xml:space="preserve">table.  All fields to be filled for the study population.  DAPs are asked to decide upon a local algorithm to determine dates of birth and death as well as sex of the person.  </w:t>
      </w:r>
    </w:p>
    <w:p w14:paraId="00000239" w14:textId="77777777" w:rsidR="0082651E" w:rsidRPr="00D647C6" w:rsidRDefault="0082651E">
      <w:pPr>
        <w:rPr>
          <w:color w:val="000000" w:themeColor="text1"/>
          <w:sz w:val="22"/>
          <w:szCs w:val="22"/>
        </w:rPr>
      </w:pPr>
    </w:p>
    <w:p w14:paraId="0000023A" w14:textId="77777777" w:rsidR="0082651E" w:rsidRPr="00D647C6" w:rsidRDefault="005E1C8C">
      <w:pPr>
        <w:rPr>
          <w:color w:val="000000" w:themeColor="text1"/>
          <w:sz w:val="22"/>
          <w:szCs w:val="22"/>
        </w:rPr>
      </w:pPr>
      <w:r w:rsidRPr="00D647C6">
        <w:rPr>
          <w:b/>
          <w:color w:val="000000" w:themeColor="text1"/>
          <w:sz w:val="22"/>
          <w:szCs w:val="22"/>
        </w:rPr>
        <w:t>OBSERVATION_PERIODS</w:t>
      </w:r>
      <w:r w:rsidRPr="00D647C6">
        <w:rPr>
          <w:color w:val="000000" w:themeColor="text1"/>
          <w:sz w:val="22"/>
          <w:szCs w:val="22"/>
        </w:rPr>
        <w:t xml:space="preserve">: 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table for EUROCAT DAPs.  All fields to be filled for each person in the study population and their periods of follow-up as well as the provenance (source) of the data on follow-up.</w:t>
      </w:r>
    </w:p>
    <w:p w14:paraId="0000023B" w14:textId="77777777" w:rsidR="0082651E" w:rsidRPr="00D647C6" w:rsidRDefault="0082651E">
      <w:pPr>
        <w:rPr>
          <w:color w:val="000000" w:themeColor="text1"/>
          <w:sz w:val="22"/>
          <w:szCs w:val="22"/>
        </w:rPr>
      </w:pPr>
    </w:p>
    <w:p w14:paraId="0000023C" w14:textId="51EEB0F1" w:rsidR="0082651E" w:rsidRPr="00D647C6" w:rsidRDefault="005E1C8C">
      <w:pPr>
        <w:rPr>
          <w:color w:val="000000" w:themeColor="text1"/>
          <w:sz w:val="22"/>
          <w:szCs w:val="22"/>
        </w:rPr>
      </w:pPr>
      <w:r w:rsidRPr="00D647C6">
        <w:rPr>
          <w:b/>
          <w:color w:val="000000" w:themeColor="text1"/>
          <w:sz w:val="22"/>
          <w:szCs w:val="22"/>
        </w:rPr>
        <w:t xml:space="preserve">MEDICINES: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table for EUROCAT DAPs. We ask that all drugs in the drug classes listed below with a date of dispensing or prescription within the study period</w:t>
      </w:r>
      <w:r w:rsidR="00A254D0" w:rsidRPr="00D647C6">
        <w:rPr>
          <w:color w:val="000000" w:themeColor="text1"/>
          <w:sz w:val="22"/>
          <w:szCs w:val="22"/>
        </w:rPr>
        <w:t xml:space="preserve">, to </w:t>
      </w:r>
      <w:r w:rsidRPr="00D647C6">
        <w:rPr>
          <w:color w:val="000000" w:themeColor="text1"/>
          <w:sz w:val="22"/>
          <w:szCs w:val="22"/>
        </w:rPr>
        <w:t xml:space="preserve"> be extracted.  See </w:t>
      </w:r>
      <w:r w:rsidRPr="00D647C6">
        <w:rPr>
          <w:b/>
          <w:color w:val="000000" w:themeColor="text1"/>
          <w:sz w:val="22"/>
          <w:szCs w:val="22"/>
        </w:rPr>
        <w:t>Annex 3</w:t>
      </w:r>
      <w:r w:rsidRPr="00D647C6">
        <w:rPr>
          <w:color w:val="000000" w:themeColor="text1"/>
          <w:sz w:val="22"/>
          <w:szCs w:val="22"/>
        </w:rPr>
        <w:t xml:space="preserve"> for a listing of requested drug classes:</w:t>
      </w:r>
    </w:p>
    <w:p w14:paraId="4E718926" w14:textId="77777777" w:rsidR="00C00EBA" w:rsidRPr="00D647C6" w:rsidRDefault="00C00EBA">
      <w:pPr>
        <w:rPr>
          <w:color w:val="000000" w:themeColor="text1"/>
          <w:sz w:val="22"/>
          <w:szCs w:val="22"/>
        </w:rPr>
      </w:pPr>
    </w:p>
    <w:p w14:paraId="6952C25B" w14:textId="0884B6B8" w:rsidR="00C00EBA" w:rsidRPr="00D647C6" w:rsidRDefault="00C00EBA" w:rsidP="00C00EBA">
      <w:pPr>
        <w:pStyle w:val="Caption"/>
        <w:keepNext/>
        <w:rPr>
          <w:sz w:val="22"/>
          <w:szCs w:val="22"/>
        </w:rPr>
      </w:pPr>
      <w:bookmarkStart w:id="72" w:name="_Toc66086886"/>
      <w:r w:rsidRPr="00D647C6">
        <w:rPr>
          <w:sz w:val="22"/>
          <w:szCs w:val="22"/>
        </w:rPr>
        <w:t xml:space="preserve">Box </w:t>
      </w:r>
      <w:r w:rsidRPr="00D647C6">
        <w:rPr>
          <w:sz w:val="22"/>
          <w:szCs w:val="22"/>
        </w:rPr>
        <w:fldChar w:fldCharType="begin"/>
      </w:r>
      <w:r w:rsidRPr="00D647C6">
        <w:rPr>
          <w:sz w:val="22"/>
          <w:szCs w:val="22"/>
        </w:rPr>
        <w:instrText xml:space="preserve"> SEQ Box \* ARABIC </w:instrText>
      </w:r>
      <w:r w:rsidRPr="00D647C6">
        <w:rPr>
          <w:sz w:val="22"/>
          <w:szCs w:val="22"/>
        </w:rPr>
        <w:fldChar w:fldCharType="separate"/>
      </w:r>
      <w:r w:rsidRPr="00D647C6">
        <w:rPr>
          <w:noProof/>
          <w:sz w:val="22"/>
          <w:szCs w:val="22"/>
        </w:rPr>
        <w:t>2</w:t>
      </w:r>
      <w:r w:rsidRPr="00D647C6">
        <w:rPr>
          <w:sz w:val="22"/>
          <w:szCs w:val="22"/>
        </w:rPr>
        <w:fldChar w:fldCharType="end"/>
      </w:r>
      <w:r w:rsidRPr="00D647C6">
        <w:rPr>
          <w:sz w:val="22"/>
          <w:szCs w:val="22"/>
        </w:rPr>
        <w:t>. List of medicines to be extracted</w:t>
      </w:r>
      <w:bookmarkEnd w:id="72"/>
    </w:p>
    <w:tbl>
      <w:tblPr>
        <w:tblStyle w:val="a8"/>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350"/>
      </w:tblGrid>
      <w:tr w:rsidR="0082651E" w:rsidRPr="00D647C6" w14:paraId="13ED34F6" w14:textId="77777777" w:rsidTr="00403EEA">
        <w:tc>
          <w:tcPr>
            <w:tcW w:w="9350" w:type="dxa"/>
            <w:shd w:val="clear" w:color="auto" w:fill="auto"/>
          </w:tcPr>
          <w:p w14:paraId="0000023E" w14:textId="12471D90" w:rsidR="0082651E" w:rsidRPr="00D647C6" w:rsidRDefault="005E1C8C">
            <w:pPr>
              <w:rPr>
                <w:rFonts w:ascii="Times New Roman" w:hAnsi="Times New Roman" w:cs="Times New Roman"/>
                <w:b w:val="0"/>
                <w:bCs/>
                <w:color w:val="000000" w:themeColor="text1"/>
                <w:sz w:val="22"/>
                <w:szCs w:val="22"/>
              </w:rPr>
            </w:pPr>
            <w:del w:id="73" w:author="Vjola Hoxhaj" w:date="2021-02-28T18:07:00Z">
              <w:r w:rsidRPr="00D647C6" w:rsidDel="00E118D3">
                <w:rPr>
                  <w:rFonts w:ascii="Times New Roman" w:hAnsi="Times New Roman" w:cs="Times New Roman"/>
                  <w:b w:val="0"/>
                  <w:bCs/>
                  <w:color w:val="000000" w:themeColor="text1"/>
                  <w:sz w:val="22"/>
                  <w:szCs w:val="22"/>
                </w:rPr>
                <w:delText>ACE Inhibitor</w:delText>
              </w:r>
              <w:r w:rsidRPr="00D647C6" w:rsidDel="00E118D3">
                <w:rPr>
                  <w:rFonts w:ascii="Times New Roman" w:hAnsi="Times New Roman" w:cs="Times New Roman"/>
                  <w:bCs/>
                  <w:color w:val="000000" w:themeColor="text1"/>
                  <w:sz w:val="22"/>
                  <w:szCs w:val="22"/>
                  <w:rPrChange w:id="74" w:author="Vjola Hoxhaj" w:date="2021-02-28T18:07:00Z">
                    <w:rPr>
                      <w:sz w:val="22"/>
                      <w:szCs w:val="22"/>
                    </w:rPr>
                  </w:rPrChange>
                </w:rPr>
                <w:delText>s/Angiotensin II Receptor Blockers (ARB) (</w:delText>
              </w:r>
            </w:del>
            <w:ins w:id="75" w:author="Vjola Hoxhaj" w:date="2021-02-28T18:07:00Z">
              <w:r w:rsidR="00E118D3" w:rsidRPr="00D647C6">
                <w:rPr>
                  <w:rFonts w:ascii="Times New Roman" w:hAnsi="Times New Roman" w:cs="Times New Roman"/>
                  <w:b w:val="0"/>
                  <w:bCs/>
                  <w:color w:val="000000" w:themeColor="text1"/>
                  <w:sz w:val="22"/>
                  <w:szCs w:val="22"/>
                </w:rPr>
                <w:t>Agents acting on the renin-angiotens</w:t>
              </w:r>
            </w:ins>
            <w:ins w:id="76" w:author="Vjola Hoxhaj" w:date="2021-02-28T18:08:00Z">
              <w:r w:rsidR="00E118D3" w:rsidRPr="00D647C6">
                <w:rPr>
                  <w:rFonts w:ascii="Times New Roman" w:hAnsi="Times New Roman" w:cs="Times New Roman"/>
                  <w:b w:val="0"/>
                  <w:bCs/>
                  <w:color w:val="000000" w:themeColor="text1"/>
                  <w:sz w:val="22"/>
                  <w:szCs w:val="22"/>
                </w:rPr>
                <w:t>in system (</w:t>
              </w:r>
            </w:ins>
            <w:r w:rsidRPr="00D647C6">
              <w:rPr>
                <w:rFonts w:ascii="Times New Roman" w:hAnsi="Times New Roman" w:cs="Times New Roman"/>
                <w:b w:val="0"/>
                <w:bCs/>
                <w:color w:val="000000" w:themeColor="text1"/>
                <w:sz w:val="22"/>
                <w:szCs w:val="22"/>
              </w:rPr>
              <w:t>C09)</w:t>
            </w:r>
          </w:p>
          <w:p w14:paraId="0000023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Analgesics (N02)</w:t>
            </w:r>
          </w:p>
          <w:p w14:paraId="00000240" w14:textId="538EF392" w:rsidR="0082651E" w:rsidRPr="00D647C6" w:rsidDel="00E118D3" w:rsidRDefault="005E1C8C">
            <w:pPr>
              <w:rPr>
                <w:del w:id="77" w:author="Vjola Hoxhaj" w:date="2021-02-28T18:08:00Z"/>
                <w:rFonts w:ascii="Times New Roman" w:hAnsi="Times New Roman" w:cs="Times New Roman"/>
                <w:b w:val="0"/>
                <w:bCs/>
                <w:color w:val="000000" w:themeColor="text1"/>
                <w:sz w:val="22"/>
                <w:szCs w:val="22"/>
                <w:rPrChange w:id="78" w:author="Vjola Hoxhaj" w:date="2021-02-28T18:07:00Z">
                  <w:rPr>
                    <w:del w:id="79" w:author="Vjola Hoxhaj" w:date="2021-02-28T18:08:00Z"/>
                    <w:sz w:val="22"/>
                    <w:szCs w:val="22"/>
                  </w:rPr>
                </w:rPrChange>
              </w:rPr>
            </w:pPr>
            <w:del w:id="80" w:author="Vjola Hoxhaj" w:date="2021-02-28T18:04:00Z">
              <w:r w:rsidRPr="00D647C6" w:rsidDel="00A03595">
                <w:rPr>
                  <w:rFonts w:ascii="Times New Roman" w:hAnsi="Times New Roman" w:cs="Times New Roman"/>
                  <w:b w:val="0"/>
                  <w:bCs/>
                  <w:color w:val="000000" w:themeColor="text1"/>
                  <w:sz w:val="22"/>
                  <w:szCs w:val="22"/>
                </w:rPr>
                <w:delText>Anti-asthmatics</w:delText>
              </w:r>
            </w:del>
            <w:del w:id="81" w:author="Vjola Hoxhaj" w:date="2021-02-28T18:08:00Z">
              <w:r w:rsidRPr="00D647C6" w:rsidDel="00E118D3">
                <w:rPr>
                  <w:rFonts w:ascii="Times New Roman" w:hAnsi="Times New Roman" w:cs="Times New Roman"/>
                  <w:bCs/>
                  <w:color w:val="000000" w:themeColor="text1"/>
                  <w:sz w:val="22"/>
                  <w:szCs w:val="22"/>
                  <w:rPrChange w:id="82" w:author="Vjola Hoxhaj" w:date="2021-02-28T18:07:00Z">
                    <w:rPr>
                      <w:sz w:val="22"/>
                      <w:szCs w:val="22"/>
                    </w:rPr>
                  </w:rPrChange>
                </w:rPr>
                <w:delText xml:space="preserve"> (R03</w:delText>
              </w:r>
            </w:del>
            <w:del w:id="83" w:author="Vjola Hoxhaj" w:date="2021-02-28T18:05:00Z">
              <w:r w:rsidRPr="00D647C6" w:rsidDel="00A03595">
                <w:rPr>
                  <w:rFonts w:ascii="Times New Roman" w:hAnsi="Times New Roman" w:cs="Times New Roman"/>
                  <w:bCs/>
                  <w:color w:val="000000" w:themeColor="text1"/>
                  <w:sz w:val="22"/>
                  <w:szCs w:val="22"/>
                  <w:rPrChange w:id="84" w:author="Vjola Hoxhaj" w:date="2021-02-28T18:07:00Z">
                    <w:rPr>
                      <w:sz w:val="22"/>
                      <w:szCs w:val="22"/>
                    </w:rPr>
                  </w:rPrChange>
                </w:rPr>
                <w:delText>A</w:delText>
              </w:r>
            </w:del>
            <w:del w:id="85" w:author="Vjola Hoxhaj" w:date="2021-02-28T18:08:00Z">
              <w:r w:rsidRPr="00D647C6" w:rsidDel="00E118D3">
                <w:rPr>
                  <w:rFonts w:ascii="Times New Roman" w:hAnsi="Times New Roman" w:cs="Times New Roman"/>
                  <w:bCs/>
                  <w:color w:val="000000" w:themeColor="text1"/>
                  <w:sz w:val="22"/>
                  <w:szCs w:val="22"/>
                  <w:rPrChange w:id="86" w:author="Vjola Hoxhaj" w:date="2021-02-28T18:07:00Z">
                    <w:rPr>
                      <w:sz w:val="22"/>
                      <w:szCs w:val="22"/>
                    </w:rPr>
                  </w:rPrChange>
                </w:rPr>
                <w:delText>)</w:delText>
              </w:r>
            </w:del>
          </w:p>
          <w:p w14:paraId="00000241" w14:textId="4D0701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w:t>
            </w:r>
            <w:r w:rsidRPr="00277838">
              <w:rPr>
                <w:rFonts w:ascii="Times New Roman" w:hAnsi="Times New Roman" w:cs="Times New Roman"/>
                <w:bCs/>
                <w:color w:val="000000" w:themeColor="text1"/>
                <w:sz w:val="22"/>
                <w:szCs w:val="22"/>
              </w:rPr>
              <w:t>bacterials</w:t>
            </w:r>
            <w:ins w:id="87" w:author="Vjola Hoxhaj" w:date="2021-02-28T17:55:00Z">
              <w:r w:rsidR="00A254D0" w:rsidRPr="00277838">
                <w:rPr>
                  <w:rFonts w:ascii="Times New Roman" w:hAnsi="Times New Roman" w:cs="Times New Roman"/>
                  <w:bCs/>
                  <w:color w:val="000000" w:themeColor="text1"/>
                  <w:sz w:val="22"/>
                  <w:szCs w:val="22"/>
                </w:rPr>
                <w:t xml:space="preserve"> for systemic use</w:t>
              </w:r>
            </w:ins>
            <w:r w:rsidRPr="00277838">
              <w:rPr>
                <w:rFonts w:ascii="Times New Roman" w:hAnsi="Times New Roman" w:cs="Times New Roman"/>
                <w:bCs/>
                <w:color w:val="000000" w:themeColor="text1"/>
                <w:sz w:val="22"/>
                <w:szCs w:val="22"/>
              </w:rPr>
              <w:t xml:space="preserve"> (J01)</w:t>
            </w:r>
          </w:p>
          <w:p w14:paraId="0000024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Antidepressants (N06A)</w:t>
            </w:r>
          </w:p>
          <w:p w14:paraId="00000243" w14:textId="7ABAF163"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 xml:space="preserve">Antiemetics </w:t>
            </w:r>
            <w:ins w:id="88" w:author="Vjola Hoxhaj" w:date="2021-02-28T18:05:00Z">
              <w:r w:rsidR="00A03595" w:rsidRPr="00D647C6">
                <w:rPr>
                  <w:rFonts w:ascii="Times New Roman" w:hAnsi="Times New Roman" w:cs="Times New Roman"/>
                  <w:bCs/>
                  <w:color w:val="000000" w:themeColor="text1"/>
                  <w:sz w:val="22"/>
                  <w:szCs w:val="22"/>
                </w:rPr>
                <w:t xml:space="preserve">and antinauseants </w:t>
              </w:r>
            </w:ins>
            <w:r w:rsidRPr="00D647C6">
              <w:rPr>
                <w:rFonts w:ascii="Times New Roman" w:hAnsi="Times New Roman" w:cs="Times New Roman"/>
                <w:bCs/>
                <w:color w:val="000000" w:themeColor="text1"/>
                <w:sz w:val="22"/>
                <w:szCs w:val="22"/>
              </w:rPr>
              <w:t>(A04A)</w:t>
            </w:r>
          </w:p>
          <w:p w14:paraId="0000024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Antiepileptics (N03A)</w:t>
            </w:r>
          </w:p>
          <w:p w14:paraId="0000024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Antihypertensives (C02)</w:t>
            </w:r>
          </w:p>
          <w:p w14:paraId="00000246" w14:textId="70CB5C0C"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Antineoplastic agents (L0</w:t>
            </w:r>
            <w:ins w:id="89" w:author="Vjola Hoxhaj" w:date="2021-02-28T18:06:00Z">
              <w:r w:rsidR="00A03595" w:rsidRPr="00D647C6">
                <w:rPr>
                  <w:rFonts w:ascii="Times New Roman" w:hAnsi="Times New Roman" w:cs="Times New Roman"/>
                  <w:bCs/>
                  <w:color w:val="000000" w:themeColor="text1"/>
                  <w:sz w:val="22"/>
                  <w:szCs w:val="22"/>
                </w:rPr>
                <w:t>1</w:t>
              </w:r>
            </w:ins>
            <w:del w:id="90" w:author="Vjola Hoxhaj" w:date="2021-02-28T18:06:00Z">
              <w:r w:rsidRPr="00D647C6" w:rsidDel="00A03595">
                <w:rPr>
                  <w:rFonts w:ascii="Times New Roman" w:hAnsi="Times New Roman" w:cs="Times New Roman"/>
                  <w:bCs/>
                  <w:color w:val="000000" w:themeColor="text1"/>
                  <w:sz w:val="22"/>
                  <w:szCs w:val="22"/>
                  <w:rPrChange w:id="91" w:author="Vjola Hoxhaj" w:date="2021-02-28T18:07:00Z">
                    <w:rPr>
                      <w:sz w:val="22"/>
                      <w:szCs w:val="22"/>
                    </w:rPr>
                  </w:rPrChange>
                </w:rPr>
                <w:delText>7</w:delText>
              </w:r>
            </w:del>
            <w:r w:rsidRPr="00D647C6">
              <w:rPr>
                <w:rFonts w:ascii="Times New Roman" w:hAnsi="Times New Roman" w:cs="Times New Roman"/>
                <w:bCs/>
                <w:color w:val="000000" w:themeColor="text1"/>
                <w:sz w:val="22"/>
                <w:szCs w:val="22"/>
                <w:rPrChange w:id="92" w:author="Vjola Hoxhaj" w:date="2021-02-28T18:07:00Z">
                  <w:rPr>
                    <w:sz w:val="22"/>
                    <w:szCs w:val="22"/>
                  </w:rPr>
                </w:rPrChange>
              </w:rPr>
              <w:t>)</w:t>
            </w:r>
          </w:p>
          <w:p w14:paraId="0000024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Anti-Parkinson drugs (N04)</w:t>
            </w:r>
          </w:p>
          <w:p w14:paraId="0000024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Antipsychotics (N05A)</w:t>
            </w:r>
          </w:p>
          <w:p w14:paraId="00000249" w14:textId="19C2D6C1"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Antivirals</w:t>
            </w:r>
            <w:ins w:id="93" w:author="Vjola Hoxhaj" w:date="2021-02-28T17:55:00Z">
              <w:r w:rsidR="00A254D0" w:rsidRPr="00D647C6">
                <w:rPr>
                  <w:rFonts w:ascii="Times New Roman" w:hAnsi="Times New Roman" w:cs="Times New Roman"/>
                  <w:bCs/>
                  <w:color w:val="000000" w:themeColor="text1"/>
                  <w:sz w:val="22"/>
                  <w:szCs w:val="22"/>
                </w:rPr>
                <w:t xml:space="preserve"> for systemic use</w:t>
              </w:r>
            </w:ins>
            <w:r w:rsidRPr="00D647C6">
              <w:rPr>
                <w:rFonts w:ascii="Times New Roman" w:hAnsi="Times New Roman" w:cs="Times New Roman"/>
                <w:bCs/>
                <w:color w:val="000000" w:themeColor="text1"/>
                <w:sz w:val="22"/>
                <w:szCs w:val="22"/>
              </w:rPr>
              <w:t xml:space="preserve"> (J05)</w:t>
            </w:r>
          </w:p>
          <w:p w14:paraId="0000024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Betablockers (C07)</w:t>
            </w:r>
          </w:p>
          <w:p w14:paraId="0000024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Calcium blockers (C08)</w:t>
            </w:r>
          </w:p>
          <w:p w14:paraId="0000024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Corticosteroids for systemic use (H02)</w:t>
            </w:r>
          </w:p>
          <w:p w14:paraId="0000024D" w14:textId="1A5EAA71" w:rsidR="0082651E" w:rsidRPr="00D647C6" w:rsidRDefault="005E1C8C">
            <w:pPr>
              <w:rPr>
                <w:ins w:id="94" w:author="Vjola Hoxhaj" w:date="2021-02-28T18:08:00Z"/>
                <w:rFonts w:ascii="Times New Roman" w:hAnsi="Times New Roman" w:cs="Times New Roman"/>
                <w:b w:val="0"/>
                <w:bCs/>
                <w:color w:val="000000" w:themeColor="text1"/>
                <w:sz w:val="22"/>
                <w:szCs w:val="22"/>
              </w:rPr>
            </w:pPr>
            <w:r w:rsidRPr="00D647C6">
              <w:rPr>
                <w:rFonts w:ascii="Times New Roman" w:hAnsi="Times New Roman" w:cs="Times New Roman"/>
                <w:bCs/>
                <w:color w:val="000000" w:themeColor="text1"/>
                <w:sz w:val="22"/>
                <w:szCs w:val="22"/>
              </w:rPr>
              <w:t>Diuretics (C03)</w:t>
            </w:r>
          </w:p>
          <w:p w14:paraId="3CBD6BB8" w14:textId="57E0DB5F" w:rsidR="00E118D3" w:rsidRPr="00D647C6" w:rsidRDefault="00E118D3">
            <w:pPr>
              <w:rPr>
                <w:rFonts w:ascii="Times New Roman" w:hAnsi="Times New Roman" w:cs="Times New Roman"/>
                <w:b w:val="0"/>
                <w:bCs/>
                <w:color w:val="000000" w:themeColor="text1"/>
                <w:sz w:val="22"/>
                <w:szCs w:val="22"/>
              </w:rPr>
            </w:pPr>
            <w:ins w:id="95" w:author="Vjola Hoxhaj" w:date="2021-02-28T18:08:00Z">
              <w:r w:rsidRPr="00D647C6">
                <w:rPr>
                  <w:rFonts w:ascii="Times New Roman" w:hAnsi="Times New Roman" w:cs="Times New Roman"/>
                  <w:b w:val="0"/>
                  <w:bCs/>
                  <w:color w:val="000000" w:themeColor="text1"/>
                  <w:sz w:val="22"/>
                  <w:szCs w:val="22"/>
                </w:rPr>
                <w:t>Drugs for obstructive airway diseases (R03)</w:t>
              </w:r>
            </w:ins>
          </w:p>
          <w:p w14:paraId="0000024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Drugs used in Diabetes (A10)</w:t>
            </w:r>
          </w:p>
          <w:p w14:paraId="0000024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Endocrine therapy (L02)</w:t>
            </w:r>
          </w:p>
          <w:p w14:paraId="0000025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Immunostimulants (L03)</w:t>
            </w:r>
          </w:p>
          <w:p w14:paraId="0000025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lastRenderedPageBreak/>
              <w:t>Immunosuppressants (L04)</w:t>
            </w:r>
          </w:p>
          <w:p w14:paraId="0000025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Muscle relaxants (M03)</w:t>
            </w:r>
          </w:p>
          <w:p w14:paraId="00000253"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b w:val="0"/>
                <w:bCs/>
                <w:color w:val="000000" w:themeColor="text1"/>
                <w:sz w:val="22"/>
                <w:szCs w:val="22"/>
              </w:rPr>
              <w:t>Other nervous system drugs (N07)</w:t>
            </w:r>
          </w:p>
        </w:tc>
      </w:tr>
    </w:tbl>
    <w:p w14:paraId="00000254" w14:textId="77777777" w:rsidR="0082651E" w:rsidRPr="00D647C6" w:rsidRDefault="0082651E">
      <w:pPr>
        <w:rPr>
          <w:color w:val="000000" w:themeColor="text1"/>
          <w:sz w:val="22"/>
          <w:szCs w:val="22"/>
        </w:rPr>
      </w:pPr>
    </w:p>
    <w:p w14:paraId="00000255" w14:textId="20D00BFF" w:rsidR="0082651E" w:rsidRPr="00D647C6" w:rsidRDefault="005E1C8C">
      <w:pPr>
        <w:rPr>
          <w:color w:val="000000" w:themeColor="text1"/>
          <w:sz w:val="22"/>
          <w:szCs w:val="22"/>
        </w:rPr>
      </w:pPr>
      <w:r w:rsidRPr="00D647C6">
        <w:rPr>
          <w:b/>
          <w:color w:val="000000" w:themeColor="text1"/>
          <w:sz w:val="22"/>
          <w:szCs w:val="22"/>
        </w:rPr>
        <w:t xml:space="preserve">VACCINES: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 xml:space="preserve">table for EUROCAT DAPs. We ask that all vaccines (ATC code beginning J07) with a date of dispensing, administration, or prescription within the study period be extracted.  See </w:t>
      </w:r>
      <w:r w:rsidRPr="00D647C6">
        <w:rPr>
          <w:b/>
          <w:color w:val="000000" w:themeColor="text1"/>
          <w:sz w:val="22"/>
          <w:szCs w:val="22"/>
        </w:rPr>
        <w:t>Annex 4</w:t>
      </w:r>
      <w:r w:rsidRPr="00D647C6">
        <w:rPr>
          <w:color w:val="000000" w:themeColor="text1"/>
          <w:sz w:val="22"/>
          <w:szCs w:val="22"/>
        </w:rPr>
        <w:t xml:space="preserve"> for a listing of requested drug classes</w:t>
      </w:r>
      <w:r w:rsidR="00E118D3" w:rsidRPr="00D647C6">
        <w:rPr>
          <w:color w:val="000000" w:themeColor="text1"/>
          <w:sz w:val="22"/>
          <w:szCs w:val="22"/>
        </w:rPr>
        <w:t>.</w:t>
      </w:r>
    </w:p>
    <w:p w14:paraId="00000256" w14:textId="77777777" w:rsidR="0082651E" w:rsidRPr="00D647C6" w:rsidRDefault="0082651E">
      <w:pPr>
        <w:rPr>
          <w:color w:val="000000" w:themeColor="text1"/>
          <w:sz w:val="22"/>
          <w:szCs w:val="22"/>
        </w:rPr>
      </w:pPr>
    </w:p>
    <w:p w14:paraId="00000257" w14:textId="15FEFD6E" w:rsidR="0082651E" w:rsidRPr="00D647C6" w:rsidRDefault="005E1C8C">
      <w:pPr>
        <w:rPr>
          <w:b/>
          <w:color w:val="000000" w:themeColor="text1"/>
          <w:sz w:val="22"/>
          <w:szCs w:val="22"/>
        </w:rPr>
      </w:pPr>
      <w:r w:rsidRPr="00D647C6">
        <w:rPr>
          <w:b/>
          <w:color w:val="000000" w:themeColor="text1"/>
          <w:sz w:val="22"/>
          <w:szCs w:val="22"/>
        </w:rPr>
        <w:t xml:space="preserve">VISIT_OCCURRENCE: </w:t>
      </w:r>
      <w:r w:rsidRPr="00D647C6">
        <w:rPr>
          <w:color w:val="000000" w:themeColor="text1"/>
          <w:sz w:val="22"/>
          <w:szCs w:val="22"/>
        </w:rPr>
        <w:t xml:space="preserve">This is a </w:t>
      </w:r>
      <w:r w:rsidRPr="00D647C6">
        <w:rPr>
          <w:i/>
          <w:color w:val="000000" w:themeColor="text1"/>
          <w:sz w:val="22"/>
          <w:szCs w:val="22"/>
        </w:rPr>
        <w:t xml:space="preserve">non-mandatory </w:t>
      </w:r>
      <w:r w:rsidRPr="00D647C6">
        <w:rPr>
          <w:color w:val="000000" w:themeColor="text1"/>
          <w:sz w:val="22"/>
          <w:szCs w:val="22"/>
        </w:rPr>
        <w:t xml:space="preserve">table which DAPs may choose to fill if they would like to provide linkage among observations occurring within the same healthcare visit.  Contains an identifier of a visit to allow for linkage of diagnoses, procedures, dispensings </w:t>
      </w:r>
      <w:r w:rsidR="00F03442" w:rsidRPr="00D647C6">
        <w:rPr>
          <w:color w:val="000000" w:themeColor="text1"/>
          <w:sz w:val="22"/>
          <w:szCs w:val="22"/>
        </w:rPr>
        <w:t>etc.</w:t>
      </w:r>
      <w:r w:rsidRPr="00D647C6">
        <w:rPr>
          <w:color w:val="000000" w:themeColor="text1"/>
          <w:sz w:val="22"/>
          <w:szCs w:val="22"/>
        </w:rPr>
        <w:t xml:space="preserve"> in the same visit if this information is available in a data source.</w:t>
      </w:r>
    </w:p>
    <w:p w14:paraId="00000258" w14:textId="77777777" w:rsidR="0082651E" w:rsidRPr="00D647C6" w:rsidRDefault="0082651E">
      <w:pPr>
        <w:rPr>
          <w:b/>
          <w:color w:val="000000" w:themeColor="text1"/>
          <w:sz w:val="22"/>
          <w:szCs w:val="22"/>
        </w:rPr>
      </w:pPr>
    </w:p>
    <w:p w14:paraId="00000259" w14:textId="77777777" w:rsidR="0082651E" w:rsidRPr="00D647C6" w:rsidRDefault="005E1C8C">
      <w:pPr>
        <w:rPr>
          <w:color w:val="000000" w:themeColor="text1"/>
          <w:sz w:val="22"/>
          <w:szCs w:val="22"/>
        </w:rPr>
      </w:pPr>
      <w:r w:rsidRPr="00D647C6">
        <w:rPr>
          <w:b/>
          <w:color w:val="000000" w:themeColor="text1"/>
          <w:sz w:val="22"/>
          <w:szCs w:val="22"/>
        </w:rPr>
        <w:t xml:space="preserve">EVENTS: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 xml:space="preserve">table for EUROCAT DAPs.  We would like to ask data access providers to extract diagnosis codes for the following events (diagnoses), when there is any occurrence during the study period.  See  </w:t>
      </w:r>
      <w:r w:rsidRPr="00D647C6">
        <w:rPr>
          <w:b/>
          <w:color w:val="000000" w:themeColor="text1"/>
          <w:sz w:val="22"/>
          <w:szCs w:val="22"/>
        </w:rPr>
        <w:t>Annex 2</w:t>
      </w:r>
      <w:r w:rsidRPr="00D647C6">
        <w:rPr>
          <w:color w:val="000000" w:themeColor="text1"/>
          <w:sz w:val="22"/>
          <w:szCs w:val="22"/>
        </w:rPr>
        <w:t xml:space="preserve"> for a complete listing of event codes.</w:t>
      </w:r>
    </w:p>
    <w:p w14:paraId="472CF747" w14:textId="77777777" w:rsidR="00C00EBA" w:rsidRPr="00D647C6" w:rsidRDefault="00C00EBA">
      <w:pPr>
        <w:rPr>
          <w:color w:val="000000" w:themeColor="text1"/>
          <w:sz w:val="22"/>
          <w:szCs w:val="22"/>
        </w:rPr>
      </w:pPr>
    </w:p>
    <w:p w14:paraId="1EEFC28C" w14:textId="0472ED01" w:rsidR="00C00EBA" w:rsidRPr="00D647C6" w:rsidRDefault="00C00EBA" w:rsidP="00C00EBA">
      <w:pPr>
        <w:pStyle w:val="Caption"/>
        <w:keepNext/>
        <w:rPr>
          <w:sz w:val="22"/>
          <w:szCs w:val="22"/>
        </w:rPr>
      </w:pPr>
      <w:bookmarkStart w:id="96" w:name="_Toc66086887"/>
      <w:r w:rsidRPr="00D647C6">
        <w:rPr>
          <w:sz w:val="22"/>
          <w:szCs w:val="22"/>
        </w:rPr>
        <w:t xml:space="preserve">Box </w:t>
      </w:r>
      <w:r w:rsidRPr="00D647C6">
        <w:rPr>
          <w:sz w:val="22"/>
          <w:szCs w:val="22"/>
        </w:rPr>
        <w:fldChar w:fldCharType="begin"/>
      </w:r>
      <w:r w:rsidRPr="00D647C6">
        <w:rPr>
          <w:sz w:val="22"/>
          <w:szCs w:val="22"/>
        </w:rPr>
        <w:instrText xml:space="preserve"> SEQ Box \* ARABIC </w:instrText>
      </w:r>
      <w:r w:rsidRPr="00D647C6">
        <w:rPr>
          <w:sz w:val="22"/>
          <w:szCs w:val="22"/>
        </w:rPr>
        <w:fldChar w:fldCharType="separate"/>
      </w:r>
      <w:r w:rsidRPr="00D647C6">
        <w:rPr>
          <w:noProof/>
          <w:sz w:val="22"/>
          <w:szCs w:val="22"/>
        </w:rPr>
        <w:t>3</w:t>
      </w:r>
      <w:r w:rsidRPr="00D647C6">
        <w:rPr>
          <w:sz w:val="22"/>
          <w:szCs w:val="22"/>
        </w:rPr>
        <w:fldChar w:fldCharType="end"/>
      </w:r>
      <w:r w:rsidRPr="00D647C6">
        <w:rPr>
          <w:sz w:val="22"/>
          <w:szCs w:val="22"/>
        </w:rPr>
        <w:t>. List of events to be extracted</w:t>
      </w:r>
      <w:bookmarkEnd w:id="96"/>
    </w:p>
    <w:tbl>
      <w:tblPr>
        <w:tblStyle w:val="a9"/>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9350"/>
      </w:tblGrid>
      <w:tr w:rsidR="0082651E" w:rsidRPr="00D647C6" w14:paraId="0E1572F9" w14:textId="77777777" w:rsidTr="00403EEA">
        <w:tc>
          <w:tcPr>
            <w:tcW w:w="9350" w:type="dxa"/>
            <w:shd w:val="clear" w:color="auto" w:fill="auto"/>
          </w:tcPr>
          <w:p w14:paraId="1B2B1247" w14:textId="3C4E6E05"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Attention Deficit Hyperactivity Disorder (ADHD)</w:t>
            </w:r>
          </w:p>
          <w:p w14:paraId="27DF8CA9" w14:textId="6CC2D427"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Autism spectrum disorder</w:t>
            </w:r>
          </w:p>
          <w:p w14:paraId="0000025B" w14:textId="0BE995F8"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Breast Cancer</w:t>
            </w:r>
          </w:p>
          <w:p w14:paraId="0000025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Depression/ anxiety</w:t>
            </w:r>
          </w:p>
          <w:p w14:paraId="0000025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Epilepsy</w:t>
            </w:r>
          </w:p>
          <w:p w14:paraId="0000025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Fetal growth restriction</w:t>
            </w:r>
          </w:p>
          <w:p w14:paraId="0000025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Gestational Diabetes</w:t>
            </w:r>
          </w:p>
          <w:p w14:paraId="00000260" w14:textId="3BA812F1"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Induced terminations of pregnancy -elective</w:t>
            </w:r>
          </w:p>
          <w:p w14:paraId="7C6A8978" w14:textId="787F8C47"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Low birth weight</w:t>
            </w:r>
          </w:p>
          <w:p w14:paraId="503571AF" w14:textId="030D4DFA"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Major congenital anomalies</w:t>
            </w:r>
          </w:p>
          <w:p w14:paraId="00000261" w14:textId="5B7DD2F1"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Maternal death</w:t>
            </w:r>
          </w:p>
          <w:p w14:paraId="05125673" w14:textId="1456F3AB"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Microcephaly</w:t>
            </w:r>
          </w:p>
          <w:p w14:paraId="0000026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Migraine</w:t>
            </w:r>
          </w:p>
          <w:p w14:paraId="0000026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Multiple gestation</w:t>
            </w:r>
          </w:p>
          <w:p w14:paraId="00000264" w14:textId="4277966A"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Multiple sclerosis</w:t>
            </w:r>
          </w:p>
          <w:p w14:paraId="00D23601" w14:textId="796B1418"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Neonatal death</w:t>
            </w:r>
          </w:p>
          <w:p w14:paraId="0000026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Pain</w:t>
            </w:r>
          </w:p>
          <w:p w14:paraId="00000266" w14:textId="5AB1CE0C"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Pre-eclampsia</w:t>
            </w:r>
          </w:p>
          <w:p w14:paraId="723A8B7B" w14:textId="4B05E7D1" w:rsidR="00E118D3" w:rsidRPr="00D647C6" w:rsidRDefault="00E118D3">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Preterm birth</w:t>
            </w:r>
          </w:p>
          <w:p w14:paraId="0000026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Rheumatoid arthritis</w:t>
            </w:r>
          </w:p>
          <w:p w14:paraId="0000026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Spontaneous abortions</w:t>
            </w:r>
          </w:p>
          <w:p w14:paraId="0000026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Stillbirth</w:t>
            </w:r>
          </w:p>
          <w:p w14:paraId="0000026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Systemic Lupus Erythematosus (SLE)</w:t>
            </w:r>
          </w:p>
          <w:p w14:paraId="00000272" w14:textId="7D204BFE"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b w:val="0"/>
                <w:bCs/>
                <w:color w:val="000000" w:themeColor="text1"/>
                <w:sz w:val="22"/>
                <w:szCs w:val="22"/>
              </w:rPr>
              <w:t>Termination of Pregnancy for Fetal Anomaly (TOPFA)</w:t>
            </w:r>
          </w:p>
        </w:tc>
      </w:tr>
    </w:tbl>
    <w:p w14:paraId="00000273" w14:textId="77777777" w:rsidR="0082651E" w:rsidRPr="00D647C6" w:rsidRDefault="0082651E">
      <w:pPr>
        <w:rPr>
          <w:b/>
          <w:color w:val="000000" w:themeColor="text1"/>
          <w:sz w:val="22"/>
          <w:szCs w:val="22"/>
        </w:rPr>
      </w:pPr>
    </w:p>
    <w:p w14:paraId="00000274" w14:textId="77777777" w:rsidR="0082651E" w:rsidRPr="00D647C6" w:rsidRDefault="005E1C8C">
      <w:pPr>
        <w:rPr>
          <w:color w:val="000000" w:themeColor="text1"/>
          <w:sz w:val="22"/>
          <w:szCs w:val="22"/>
        </w:rPr>
      </w:pPr>
      <w:r w:rsidRPr="00D647C6">
        <w:rPr>
          <w:b/>
          <w:color w:val="000000" w:themeColor="text1"/>
          <w:sz w:val="22"/>
          <w:szCs w:val="22"/>
        </w:rPr>
        <w:t>PROCEDURES:</w:t>
      </w:r>
      <w:r w:rsidRPr="00D647C6">
        <w:rPr>
          <w:color w:val="000000" w:themeColor="text1"/>
          <w:sz w:val="22"/>
          <w:szCs w:val="22"/>
        </w:rPr>
        <w:t xml:space="preserve"> 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 xml:space="preserve">table for EUROCAT DAPs.  A procedure is a course of action intended to achieve a result in the delivery of care. We would like to ask data access providers to extract the following procedures.  A code list for these procedures is included in </w:t>
      </w:r>
      <w:r w:rsidRPr="00D647C6">
        <w:rPr>
          <w:b/>
          <w:color w:val="000000" w:themeColor="text1"/>
          <w:sz w:val="22"/>
          <w:szCs w:val="22"/>
        </w:rPr>
        <w:t>Annex 2</w:t>
      </w:r>
      <w:r w:rsidRPr="00D647C6">
        <w:rPr>
          <w:color w:val="000000" w:themeColor="text1"/>
          <w:sz w:val="22"/>
          <w:szCs w:val="22"/>
        </w:rPr>
        <w:t>:</w:t>
      </w:r>
    </w:p>
    <w:p w14:paraId="00000275" w14:textId="77777777" w:rsidR="0082651E" w:rsidRPr="00D647C6" w:rsidRDefault="0082651E">
      <w:pPr>
        <w:rPr>
          <w:color w:val="000000" w:themeColor="text1"/>
          <w:sz w:val="22"/>
          <w:szCs w:val="22"/>
        </w:rPr>
      </w:pPr>
    </w:p>
    <w:p w14:paraId="00000276" w14:textId="77777777" w:rsidR="0082651E" w:rsidRPr="00D647C6" w:rsidRDefault="005E1C8C">
      <w:pPr>
        <w:rPr>
          <w:i/>
          <w:color w:val="000000" w:themeColor="text1"/>
          <w:sz w:val="22"/>
          <w:szCs w:val="22"/>
        </w:rPr>
      </w:pPr>
      <w:commentRangeStart w:id="97"/>
      <w:r w:rsidRPr="00D647C6">
        <w:rPr>
          <w:i/>
          <w:color w:val="000000" w:themeColor="text1"/>
          <w:sz w:val="22"/>
          <w:szCs w:val="22"/>
        </w:rPr>
        <w:lastRenderedPageBreak/>
        <w:t>List procedures here</w:t>
      </w:r>
      <w:commentRangeEnd w:id="97"/>
      <w:r w:rsidR="00E118D3" w:rsidRPr="00D647C6">
        <w:rPr>
          <w:rStyle w:val="CommentReference"/>
          <w:color w:val="000000" w:themeColor="text1"/>
          <w:sz w:val="22"/>
          <w:szCs w:val="22"/>
        </w:rPr>
        <w:commentReference w:id="97"/>
      </w:r>
    </w:p>
    <w:p w14:paraId="00000277" w14:textId="77777777" w:rsidR="0082651E" w:rsidRPr="00D647C6" w:rsidRDefault="0082651E">
      <w:pPr>
        <w:rPr>
          <w:color w:val="000000" w:themeColor="text1"/>
          <w:sz w:val="22"/>
          <w:szCs w:val="22"/>
        </w:rPr>
      </w:pPr>
    </w:p>
    <w:p w14:paraId="00000278" w14:textId="77777777" w:rsidR="0082651E" w:rsidRPr="00D647C6" w:rsidRDefault="005E1C8C">
      <w:pPr>
        <w:rPr>
          <w:color w:val="000000" w:themeColor="text1"/>
          <w:sz w:val="22"/>
          <w:szCs w:val="22"/>
        </w:rPr>
      </w:pPr>
      <w:r w:rsidRPr="00D647C6">
        <w:rPr>
          <w:b/>
          <w:color w:val="000000" w:themeColor="text1"/>
          <w:sz w:val="22"/>
          <w:szCs w:val="22"/>
        </w:rPr>
        <w:t xml:space="preserve">MEDICAL_OBSERVATIONS: </w:t>
      </w:r>
      <w:r w:rsidRPr="00D647C6">
        <w:rPr>
          <w:color w:val="000000" w:themeColor="text1"/>
          <w:sz w:val="22"/>
          <w:szCs w:val="22"/>
        </w:rPr>
        <w:t xml:space="preserve"> 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table for EUROCAT DAPs. We would like to ask data access providers to extract the following measurements and observations if available:</w:t>
      </w:r>
    </w:p>
    <w:p w14:paraId="3A592DD5" w14:textId="77777777" w:rsidR="00C00EBA" w:rsidRPr="00D647C6" w:rsidRDefault="00C00EBA">
      <w:pPr>
        <w:rPr>
          <w:color w:val="000000" w:themeColor="text1"/>
          <w:sz w:val="22"/>
          <w:szCs w:val="22"/>
        </w:rPr>
      </w:pPr>
    </w:p>
    <w:p w14:paraId="2592F04F" w14:textId="3D319D86" w:rsidR="00C00EBA" w:rsidRPr="00D647C6" w:rsidRDefault="00C00EBA" w:rsidP="00C00EBA">
      <w:pPr>
        <w:pStyle w:val="Caption"/>
        <w:keepNext/>
        <w:rPr>
          <w:sz w:val="22"/>
          <w:szCs w:val="22"/>
        </w:rPr>
      </w:pPr>
      <w:bookmarkStart w:id="98" w:name="_Toc66086888"/>
      <w:r w:rsidRPr="00D647C6">
        <w:rPr>
          <w:sz w:val="22"/>
          <w:szCs w:val="22"/>
        </w:rPr>
        <w:t xml:space="preserve">Box </w:t>
      </w:r>
      <w:r w:rsidRPr="00D647C6">
        <w:rPr>
          <w:sz w:val="22"/>
          <w:szCs w:val="22"/>
        </w:rPr>
        <w:fldChar w:fldCharType="begin"/>
      </w:r>
      <w:r w:rsidRPr="00D647C6">
        <w:rPr>
          <w:sz w:val="22"/>
          <w:szCs w:val="22"/>
        </w:rPr>
        <w:instrText xml:space="preserve"> SEQ Box \* ARABIC </w:instrText>
      </w:r>
      <w:r w:rsidRPr="00D647C6">
        <w:rPr>
          <w:sz w:val="22"/>
          <w:szCs w:val="22"/>
        </w:rPr>
        <w:fldChar w:fldCharType="separate"/>
      </w:r>
      <w:r w:rsidRPr="00D647C6">
        <w:rPr>
          <w:noProof/>
          <w:sz w:val="22"/>
          <w:szCs w:val="22"/>
        </w:rPr>
        <w:t>4</w:t>
      </w:r>
      <w:r w:rsidRPr="00D647C6">
        <w:rPr>
          <w:sz w:val="22"/>
          <w:szCs w:val="22"/>
        </w:rPr>
        <w:fldChar w:fldCharType="end"/>
      </w:r>
      <w:r w:rsidRPr="00D647C6">
        <w:rPr>
          <w:sz w:val="22"/>
          <w:szCs w:val="22"/>
        </w:rPr>
        <w:t>. List of measurements to be extracted</w:t>
      </w:r>
      <w:bookmarkEnd w:id="98"/>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82651E" w:rsidRPr="00D647C6" w14:paraId="67E8775F" w14:textId="77777777">
        <w:trPr>
          <w:trHeight w:val="2277"/>
        </w:trPr>
        <w:tc>
          <w:tcPr>
            <w:tcW w:w="9350" w:type="dxa"/>
          </w:tcPr>
          <w:p w14:paraId="0000027A" w14:textId="77777777" w:rsidR="0082651E" w:rsidRPr="00D647C6" w:rsidRDefault="005E1C8C">
            <w:pPr>
              <w:rPr>
                <w:color w:val="000000" w:themeColor="text1"/>
                <w:sz w:val="22"/>
                <w:szCs w:val="22"/>
              </w:rPr>
            </w:pPr>
            <w:r w:rsidRPr="00D647C6">
              <w:rPr>
                <w:color w:val="000000" w:themeColor="text1"/>
                <w:sz w:val="22"/>
                <w:szCs w:val="22"/>
              </w:rPr>
              <w:t>Folic acid use</w:t>
            </w:r>
          </w:p>
          <w:p w14:paraId="0000027B" w14:textId="77777777" w:rsidR="0082651E" w:rsidRPr="00D647C6" w:rsidRDefault="005E1C8C">
            <w:pPr>
              <w:rPr>
                <w:color w:val="000000" w:themeColor="text1"/>
                <w:sz w:val="22"/>
                <w:szCs w:val="22"/>
              </w:rPr>
            </w:pPr>
            <w:r w:rsidRPr="00D647C6">
              <w:rPr>
                <w:color w:val="000000" w:themeColor="text1"/>
                <w:sz w:val="22"/>
                <w:szCs w:val="22"/>
              </w:rPr>
              <w:t xml:space="preserve">Smoking status </w:t>
            </w:r>
          </w:p>
          <w:p w14:paraId="0000027C" w14:textId="77777777" w:rsidR="0082651E" w:rsidRPr="00D647C6" w:rsidRDefault="005E1C8C">
            <w:pPr>
              <w:rPr>
                <w:color w:val="000000" w:themeColor="text1"/>
                <w:sz w:val="22"/>
                <w:szCs w:val="22"/>
              </w:rPr>
            </w:pPr>
            <w:r w:rsidRPr="00D647C6">
              <w:rPr>
                <w:color w:val="000000" w:themeColor="text1"/>
                <w:sz w:val="22"/>
                <w:szCs w:val="22"/>
              </w:rPr>
              <w:t xml:space="preserve">Alcohol use </w:t>
            </w:r>
          </w:p>
          <w:p w14:paraId="0000027D" w14:textId="77777777" w:rsidR="0082651E" w:rsidRPr="00D647C6" w:rsidRDefault="005E1C8C">
            <w:pPr>
              <w:rPr>
                <w:color w:val="000000" w:themeColor="text1"/>
                <w:sz w:val="22"/>
                <w:szCs w:val="22"/>
              </w:rPr>
            </w:pPr>
            <w:r w:rsidRPr="00D647C6">
              <w:rPr>
                <w:color w:val="000000" w:themeColor="text1"/>
                <w:sz w:val="22"/>
                <w:szCs w:val="22"/>
              </w:rPr>
              <w:t>Educational level</w:t>
            </w:r>
          </w:p>
          <w:p w14:paraId="0000027E" w14:textId="77777777" w:rsidR="0082651E" w:rsidRPr="00D647C6" w:rsidRDefault="005E1C8C">
            <w:pPr>
              <w:rPr>
                <w:color w:val="000000" w:themeColor="text1"/>
                <w:sz w:val="22"/>
                <w:szCs w:val="22"/>
              </w:rPr>
            </w:pPr>
            <w:r w:rsidRPr="00D647C6">
              <w:rPr>
                <w:color w:val="000000" w:themeColor="text1"/>
                <w:sz w:val="22"/>
                <w:szCs w:val="22"/>
              </w:rPr>
              <w:t>Last menstrual period</w:t>
            </w:r>
          </w:p>
          <w:p w14:paraId="0000027F" w14:textId="77777777" w:rsidR="0082651E" w:rsidRPr="00D647C6" w:rsidRDefault="005E1C8C">
            <w:pPr>
              <w:rPr>
                <w:color w:val="000000" w:themeColor="text1"/>
                <w:sz w:val="22"/>
                <w:szCs w:val="22"/>
              </w:rPr>
            </w:pPr>
            <w:r w:rsidRPr="00D647C6">
              <w:rPr>
                <w:color w:val="000000" w:themeColor="text1"/>
                <w:sz w:val="22"/>
                <w:szCs w:val="22"/>
              </w:rPr>
              <w:t>Breastfeeding  status</w:t>
            </w:r>
          </w:p>
          <w:p w14:paraId="00000280" w14:textId="77777777" w:rsidR="0082651E" w:rsidRPr="00D647C6" w:rsidRDefault="005E1C8C">
            <w:pPr>
              <w:rPr>
                <w:color w:val="000000" w:themeColor="text1"/>
                <w:sz w:val="22"/>
                <w:szCs w:val="22"/>
              </w:rPr>
            </w:pPr>
            <w:r w:rsidRPr="00D647C6">
              <w:rPr>
                <w:color w:val="000000" w:themeColor="text1"/>
                <w:sz w:val="22"/>
                <w:szCs w:val="22"/>
              </w:rPr>
              <w:t xml:space="preserve">Breastfeeding exclusivity </w:t>
            </w:r>
          </w:p>
          <w:p w14:paraId="00000281" w14:textId="77777777" w:rsidR="0082651E" w:rsidRPr="00D647C6" w:rsidRDefault="005E1C8C">
            <w:pPr>
              <w:rPr>
                <w:color w:val="000000" w:themeColor="text1"/>
                <w:sz w:val="22"/>
                <w:szCs w:val="22"/>
              </w:rPr>
            </w:pPr>
            <w:r w:rsidRPr="00D647C6">
              <w:rPr>
                <w:color w:val="000000" w:themeColor="text1"/>
                <w:sz w:val="22"/>
                <w:szCs w:val="22"/>
              </w:rPr>
              <w:t>Breastfeeding duration</w:t>
            </w:r>
          </w:p>
          <w:p w14:paraId="00000282" w14:textId="77777777" w:rsidR="0082651E" w:rsidRPr="00D647C6" w:rsidRDefault="005E1C8C">
            <w:pPr>
              <w:rPr>
                <w:color w:val="000000" w:themeColor="text1"/>
                <w:sz w:val="22"/>
                <w:szCs w:val="22"/>
              </w:rPr>
            </w:pPr>
            <w:r w:rsidRPr="00D647C6">
              <w:rPr>
                <w:color w:val="000000" w:themeColor="text1"/>
                <w:sz w:val="22"/>
                <w:szCs w:val="22"/>
              </w:rPr>
              <w:t>BMI and/or its components</w:t>
            </w:r>
          </w:p>
          <w:p w14:paraId="00000283" w14:textId="77777777" w:rsidR="0082651E" w:rsidRPr="00D647C6" w:rsidRDefault="005E1C8C">
            <w:pPr>
              <w:rPr>
                <w:color w:val="000000" w:themeColor="text1"/>
                <w:sz w:val="22"/>
                <w:szCs w:val="22"/>
              </w:rPr>
            </w:pPr>
            <w:r w:rsidRPr="00D647C6">
              <w:rPr>
                <w:color w:val="000000" w:themeColor="text1"/>
                <w:sz w:val="22"/>
                <w:szCs w:val="22"/>
              </w:rPr>
              <w:t>Socio-economic status and/or proxies of SES</w:t>
            </w:r>
          </w:p>
        </w:tc>
      </w:tr>
    </w:tbl>
    <w:p w14:paraId="00000284" w14:textId="77777777" w:rsidR="0082651E" w:rsidRPr="00D647C6" w:rsidRDefault="005E1C8C">
      <w:pPr>
        <w:rPr>
          <w:b/>
          <w:color w:val="000000" w:themeColor="text1"/>
          <w:sz w:val="22"/>
          <w:szCs w:val="22"/>
        </w:rPr>
      </w:pPr>
      <w:r w:rsidRPr="00D647C6">
        <w:rPr>
          <w:b/>
          <w:color w:val="000000" w:themeColor="text1"/>
          <w:sz w:val="22"/>
          <w:szCs w:val="22"/>
        </w:rPr>
        <w:tab/>
      </w:r>
      <w:r w:rsidRPr="00D647C6">
        <w:rPr>
          <w:b/>
          <w:color w:val="000000" w:themeColor="text1"/>
          <w:sz w:val="22"/>
          <w:szCs w:val="22"/>
        </w:rPr>
        <w:tab/>
      </w:r>
      <w:r w:rsidRPr="00D647C6">
        <w:rPr>
          <w:b/>
          <w:color w:val="000000" w:themeColor="text1"/>
          <w:sz w:val="22"/>
          <w:szCs w:val="22"/>
        </w:rPr>
        <w:tab/>
      </w:r>
    </w:p>
    <w:p w14:paraId="00000285" w14:textId="77777777" w:rsidR="0082651E" w:rsidRPr="00D647C6" w:rsidRDefault="005E1C8C">
      <w:pPr>
        <w:rPr>
          <w:color w:val="000000" w:themeColor="text1"/>
          <w:sz w:val="22"/>
          <w:szCs w:val="22"/>
        </w:rPr>
      </w:pPr>
      <w:bookmarkStart w:id="99" w:name="_heading=h.3o7alnk" w:colFirst="0" w:colLast="0"/>
      <w:bookmarkEnd w:id="99"/>
      <w:r w:rsidRPr="00D647C6">
        <w:rPr>
          <w:b/>
          <w:color w:val="000000" w:themeColor="text1"/>
          <w:sz w:val="22"/>
          <w:szCs w:val="22"/>
        </w:rPr>
        <w:t xml:space="preserve">PERSON_RELATIONSHIPS: </w:t>
      </w:r>
      <w:r w:rsidRPr="00D647C6">
        <w:rPr>
          <w:color w:val="000000" w:themeColor="text1"/>
          <w:sz w:val="22"/>
          <w:szCs w:val="22"/>
        </w:rPr>
        <w:t xml:space="preserve">This is a </w:t>
      </w:r>
      <w:r w:rsidRPr="00D647C6">
        <w:rPr>
          <w:i/>
          <w:color w:val="000000" w:themeColor="text1"/>
          <w:sz w:val="22"/>
          <w:szCs w:val="22"/>
        </w:rPr>
        <w:t xml:space="preserve">mandatory </w:t>
      </w:r>
      <w:r w:rsidRPr="00D647C6">
        <w:rPr>
          <w:color w:val="000000" w:themeColor="text1"/>
          <w:sz w:val="22"/>
          <w:szCs w:val="22"/>
        </w:rPr>
        <w:t xml:space="preserve">table for all non-EUROCAT DAPs and a </w:t>
      </w:r>
      <w:r w:rsidRPr="00D647C6">
        <w:rPr>
          <w:i/>
          <w:color w:val="000000" w:themeColor="text1"/>
          <w:sz w:val="22"/>
          <w:szCs w:val="22"/>
        </w:rPr>
        <w:t xml:space="preserve">non-mandatory </w:t>
      </w:r>
      <w:r w:rsidRPr="00D647C6">
        <w:rPr>
          <w:color w:val="000000" w:themeColor="text1"/>
          <w:sz w:val="22"/>
          <w:szCs w:val="22"/>
        </w:rPr>
        <w:t xml:space="preserve">table for EUROCAT DAPs.  If mother-child linkage is available in a data source, we ask data access providers to fill the PERSON_RELATIONSHIPS table for this linkage. </w:t>
      </w:r>
    </w:p>
    <w:p w14:paraId="00000286" w14:textId="77777777" w:rsidR="0082651E" w:rsidRPr="00D647C6" w:rsidRDefault="0082651E">
      <w:pPr>
        <w:rPr>
          <w:color w:val="000000" w:themeColor="text1"/>
          <w:sz w:val="22"/>
          <w:szCs w:val="22"/>
        </w:rPr>
      </w:pPr>
    </w:p>
    <w:p w14:paraId="00000287" w14:textId="77777777" w:rsidR="0082651E" w:rsidRPr="00D647C6" w:rsidRDefault="005E1C8C">
      <w:pPr>
        <w:rPr>
          <w:color w:val="000000" w:themeColor="text1"/>
          <w:sz w:val="22"/>
          <w:szCs w:val="22"/>
        </w:rPr>
      </w:pPr>
      <w:r w:rsidRPr="00D647C6">
        <w:rPr>
          <w:b/>
          <w:color w:val="000000" w:themeColor="text1"/>
          <w:sz w:val="22"/>
          <w:szCs w:val="22"/>
        </w:rPr>
        <w:t>EUROCAT</w:t>
      </w:r>
      <w:r w:rsidRPr="00D647C6">
        <w:rPr>
          <w:color w:val="000000" w:themeColor="text1"/>
          <w:sz w:val="22"/>
          <w:szCs w:val="22"/>
        </w:rPr>
        <w:t xml:space="preserve">: This is a </w:t>
      </w:r>
      <w:r w:rsidRPr="00D647C6">
        <w:rPr>
          <w:i/>
          <w:color w:val="000000" w:themeColor="text1"/>
          <w:sz w:val="22"/>
          <w:szCs w:val="22"/>
        </w:rPr>
        <w:t xml:space="preserve">mandatory </w:t>
      </w:r>
      <w:r w:rsidRPr="00D647C6">
        <w:rPr>
          <w:color w:val="000000" w:themeColor="text1"/>
          <w:sz w:val="22"/>
          <w:szCs w:val="22"/>
        </w:rPr>
        <w:t>table for EUROCAT DAPs.  It is a copy of the locally held EUROCAT table, with identifiers removed or recoded if necessary.</w:t>
      </w:r>
    </w:p>
    <w:p w14:paraId="00000288" w14:textId="77777777" w:rsidR="0082651E" w:rsidRPr="00D647C6" w:rsidRDefault="0082651E">
      <w:pPr>
        <w:rPr>
          <w:b/>
          <w:color w:val="000000" w:themeColor="text1"/>
          <w:sz w:val="22"/>
          <w:szCs w:val="22"/>
        </w:rPr>
      </w:pPr>
    </w:p>
    <w:p w14:paraId="00000289" w14:textId="77777777" w:rsidR="0082651E" w:rsidRPr="00D647C6" w:rsidRDefault="005E1C8C">
      <w:pPr>
        <w:rPr>
          <w:color w:val="000000" w:themeColor="text1"/>
          <w:sz w:val="22"/>
          <w:szCs w:val="22"/>
        </w:rPr>
      </w:pPr>
      <w:r w:rsidRPr="00D647C6">
        <w:rPr>
          <w:b/>
          <w:color w:val="000000" w:themeColor="text1"/>
          <w:sz w:val="22"/>
          <w:szCs w:val="22"/>
        </w:rPr>
        <w:t xml:space="preserve">SURVEY_ID: </w:t>
      </w:r>
      <w:r w:rsidRPr="00D647C6">
        <w:rPr>
          <w:color w:val="000000" w:themeColor="text1"/>
          <w:sz w:val="22"/>
          <w:szCs w:val="22"/>
        </w:rPr>
        <w:t xml:space="preserve">This is a </w:t>
      </w:r>
      <w:r w:rsidRPr="00D647C6">
        <w:rPr>
          <w:i/>
          <w:color w:val="000000" w:themeColor="text1"/>
          <w:sz w:val="22"/>
          <w:szCs w:val="22"/>
        </w:rPr>
        <w:t>non-mandatory</w:t>
      </w:r>
      <w:r w:rsidRPr="00D647C6">
        <w:rPr>
          <w:color w:val="000000" w:themeColor="text1"/>
          <w:sz w:val="22"/>
          <w:szCs w:val="22"/>
        </w:rPr>
        <w:t xml:space="preserve"> table.  This table should be filled by those DAPs choosing to fill the corresponding SURVEY_OBSERVATIONS</w:t>
      </w:r>
      <w:r w:rsidRPr="00D647C6">
        <w:rPr>
          <w:i/>
          <w:color w:val="000000" w:themeColor="text1"/>
          <w:sz w:val="22"/>
          <w:szCs w:val="22"/>
        </w:rPr>
        <w:t xml:space="preserve"> </w:t>
      </w:r>
      <w:r w:rsidRPr="00D647C6">
        <w:rPr>
          <w:color w:val="000000" w:themeColor="text1"/>
          <w:sz w:val="22"/>
          <w:szCs w:val="22"/>
        </w:rPr>
        <w:t xml:space="preserve">table. </w:t>
      </w:r>
    </w:p>
    <w:p w14:paraId="0000028A" w14:textId="77777777" w:rsidR="0082651E" w:rsidRPr="00D647C6" w:rsidRDefault="0082651E">
      <w:pPr>
        <w:rPr>
          <w:color w:val="000000" w:themeColor="text1"/>
          <w:sz w:val="22"/>
          <w:szCs w:val="22"/>
        </w:rPr>
      </w:pPr>
    </w:p>
    <w:p w14:paraId="00000290" w14:textId="616E477F" w:rsidR="0082651E" w:rsidRPr="00D647C6" w:rsidRDefault="005E1C8C">
      <w:pPr>
        <w:rPr>
          <w:color w:val="000000" w:themeColor="text1"/>
          <w:sz w:val="22"/>
          <w:szCs w:val="22"/>
        </w:rPr>
      </w:pPr>
      <w:r w:rsidRPr="00D647C6">
        <w:rPr>
          <w:b/>
          <w:color w:val="000000" w:themeColor="text1"/>
          <w:sz w:val="22"/>
          <w:szCs w:val="22"/>
        </w:rPr>
        <w:t xml:space="preserve">SURVEY_OBSERVATIONS: </w:t>
      </w:r>
      <w:r w:rsidRPr="00D647C6">
        <w:rPr>
          <w:color w:val="000000" w:themeColor="text1"/>
          <w:sz w:val="22"/>
          <w:szCs w:val="22"/>
        </w:rPr>
        <w:t xml:space="preserve">This is a </w:t>
      </w:r>
      <w:r w:rsidRPr="00D647C6">
        <w:rPr>
          <w:i/>
          <w:color w:val="000000" w:themeColor="text1"/>
          <w:sz w:val="22"/>
          <w:szCs w:val="22"/>
        </w:rPr>
        <w:t>non-mandatory</w:t>
      </w:r>
      <w:r w:rsidRPr="00D647C6">
        <w:rPr>
          <w:color w:val="000000" w:themeColor="text1"/>
          <w:sz w:val="22"/>
          <w:szCs w:val="22"/>
        </w:rPr>
        <w:t xml:space="preserve"> table.  This table should be filled by those DAPs with access to surveillance data which may help to define study outcomes.  </w:t>
      </w:r>
    </w:p>
    <w:p w14:paraId="20A02EFE" w14:textId="60CE76BD" w:rsidR="00677A0B" w:rsidRPr="00FB63EC" w:rsidRDefault="005E1C8C" w:rsidP="00677A0B">
      <w:pPr>
        <w:pStyle w:val="Heading2"/>
        <w:rPr>
          <w:rFonts w:cs="Times New Roman"/>
          <w:sz w:val="22"/>
          <w:szCs w:val="22"/>
        </w:rPr>
      </w:pPr>
      <w:bookmarkStart w:id="100" w:name="_Toc65767162"/>
      <w:bookmarkStart w:id="101" w:name="_Toc67318445"/>
      <w:r w:rsidRPr="00D647C6">
        <w:rPr>
          <w:rFonts w:cs="Times New Roman"/>
          <w:sz w:val="22"/>
          <w:szCs w:val="22"/>
        </w:rPr>
        <w:t>Data Analysis</w:t>
      </w:r>
      <w:bookmarkEnd w:id="100"/>
      <w:bookmarkEnd w:id="101"/>
    </w:p>
    <w:p w14:paraId="3BDB57A8" w14:textId="3A62AC25" w:rsidR="00677A0B" w:rsidRPr="00D647C6" w:rsidRDefault="00677A0B" w:rsidP="00677A0B">
      <w:pPr>
        <w:rPr>
          <w:color w:val="000000" w:themeColor="text1"/>
          <w:sz w:val="22"/>
          <w:szCs w:val="22"/>
        </w:rPr>
      </w:pPr>
      <w:r w:rsidRPr="00D647C6">
        <w:rPr>
          <w:color w:val="000000" w:themeColor="text1"/>
          <w:sz w:val="22"/>
          <w:szCs w:val="22"/>
        </w:rPr>
        <w:t>As a first step, all files are loaded into the R environment.  The following data management steps will be conducted in the R environment, meaning that the original source files will not be affected. Level 1 and level 2 checks will be conducted against the CDM instance D2.</w:t>
      </w:r>
    </w:p>
    <w:p w14:paraId="000002FC" w14:textId="77777777" w:rsidR="0082651E" w:rsidRPr="00D647C6" w:rsidRDefault="0082651E">
      <w:pPr>
        <w:rPr>
          <w:color w:val="000000" w:themeColor="text1"/>
          <w:sz w:val="22"/>
          <w:szCs w:val="22"/>
        </w:rPr>
      </w:pPr>
    </w:p>
    <w:bookmarkStart w:id="102" w:name="_heading=h.41mghml" w:colFirst="0" w:colLast="0"/>
    <w:bookmarkEnd w:id="102"/>
    <w:p w14:paraId="000002FD" w14:textId="77777777" w:rsidR="0082651E" w:rsidRPr="00D647C6" w:rsidRDefault="00D03EA0">
      <w:pPr>
        <w:rPr>
          <w:i/>
          <w:color w:val="000000" w:themeColor="text1"/>
          <w:sz w:val="22"/>
          <w:szCs w:val="22"/>
        </w:rPr>
      </w:pPr>
      <w:sdt>
        <w:sdtPr>
          <w:rPr>
            <w:color w:val="000000" w:themeColor="text1"/>
            <w:sz w:val="22"/>
            <w:szCs w:val="22"/>
          </w:rPr>
          <w:tag w:val="goog_rdk_29"/>
          <w:id w:val="277764194"/>
        </w:sdtPr>
        <w:sdtContent/>
      </w:sdt>
      <w:sdt>
        <w:sdtPr>
          <w:rPr>
            <w:color w:val="000000" w:themeColor="text1"/>
            <w:sz w:val="22"/>
            <w:szCs w:val="22"/>
          </w:rPr>
          <w:tag w:val="goog_rdk_30"/>
          <w:id w:val="-222910068"/>
        </w:sdtPr>
        <w:sdtContent/>
      </w:sdt>
      <w:r w:rsidR="005E1C8C" w:rsidRPr="00D647C6">
        <w:rPr>
          <w:i/>
          <w:color w:val="000000" w:themeColor="text1"/>
          <w:sz w:val="22"/>
          <w:szCs w:val="22"/>
        </w:rPr>
        <w:t xml:space="preserve">Level 1 data checks review the completeness and content of each variable in each table of the D2 CDM to ensure that the required variables contain data and conform to the formats specified by the CDM specifications (e.g., data types, variable lengths, formats, acceptable values, etc.). </w:t>
      </w:r>
    </w:p>
    <w:p w14:paraId="000002FE" w14:textId="77777777" w:rsidR="0082651E" w:rsidRPr="00D647C6" w:rsidRDefault="0082651E">
      <w:pPr>
        <w:rPr>
          <w:color w:val="000000" w:themeColor="text1"/>
          <w:sz w:val="22"/>
          <w:szCs w:val="22"/>
        </w:rPr>
      </w:pPr>
    </w:p>
    <w:p w14:paraId="000002FF" w14:textId="3758108D" w:rsidR="0082651E" w:rsidRPr="00D647C6" w:rsidRDefault="005E1C8C">
      <w:pPr>
        <w:rPr>
          <w:strike/>
          <w:color w:val="000000" w:themeColor="text1"/>
          <w:sz w:val="22"/>
          <w:szCs w:val="22"/>
        </w:rPr>
      </w:pPr>
      <w:r w:rsidRPr="00D647C6">
        <w:rPr>
          <w:color w:val="000000" w:themeColor="text1"/>
          <w:sz w:val="22"/>
          <w:szCs w:val="22"/>
        </w:rPr>
        <w:t>This is a check conducted in collaboration with Data Access Providers to verify that the extract, transform, and load (ETL) procedure to convert from source data to the D2</w:t>
      </w:r>
      <w:r w:rsidRPr="00D647C6">
        <w:rPr>
          <w:i/>
          <w:color w:val="000000" w:themeColor="text1"/>
          <w:sz w:val="22"/>
          <w:szCs w:val="22"/>
        </w:rPr>
        <w:t xml:space="preserve"> </w:t>
      </w:r>
      <w:r w:rsidRPr="00D647C6">
        <w:rPr>
          <w:color w:val="000000" w:themeColor="text1"/>
          <w:sz w:val="22"/>
          <w:szCs w:val="22"/>
        </w:rPr>
        <w:t xml:space="preserve">CDM has been completed as expected.  </w:t>
      </w:r>
    </w:p>
    <w:p w14:paraId="00000300" w14:textId="77777777" w:rsidR="0082651E" w:rsidRPr="00D647C6" w:rsidRDefault="0082651E">
      <w:pPr>
        <w:rPr>
          <w:color w:val="000000" w:themeColor="text1"/>
          <w:sz w:val="22"/>
          <w:szCs w:val="22"/>
        </w:rPr>
      </w:pPr>
    </w:p>
    <w:p w14:paraId="00000301" w14:textId="77777777" w:rsidR="0082651E" w:rsidRPr="00D647C6" w:rsidRDefault="005E1C8C">
      <w:pPr>
        <w:rPr>
          <w:color w:val="000000" w:themeColor="text1"/>
          <w:sz w:val="22"/>
          <w:szCs w:val="22"/>
        </w:rPr>
      </w:pPr>
      <w:r w:rsidRPr="00D647C6">
        <w:rPr>
          <w:color w:val="000000" w:themeColor="text1"/>
          <w:sz w:val="22"/>
          <w:szCs w:val="22"/>
        </w:rPr>
        <w:t>The level 1 checks are divided in 5 major steps:</w:t>
      </w:r>
    </w:p>
    <w:p w14:paraId="00000302" w14:textId="77777777" w:rsidR="0082651E" w:rsidRPr="00D647C6" w:rsidRDefault="0082651E">
      <w:pPr>
        <w:rPr>
          <w:color w:val="000000" w:themeColor="text1"/>
          <w:sz w:val="22"/>
          <w:szCs w:val="22"/>
        </w:rPr>
      </w:pPr>
    </w:p>
    <w:p w14:paraId="00000303" w14:textId="77777777" w:rsidR="0082651E" w:rsidRPr="00D647C6" w:rsidRDefault="005E1C8C">
      <w:pPr>
        <w:rPr>
          <w:b/>
          <w:color w:val="000000" w:themeColor="text1"/>
          <w:sz w:val="22"/>
          <w:szCs w:val="22"/>
        </w:rPr>
      </w:pPr>
      <w:r w:rsidRPr="00D647C6">
        <w:rPr>
          <w:b/>
          <w:color w:val="000000" w:themeColor="text1"/>
          <w:sz w:val="22"/>
          <w:szCs w:val="22"/>
        </w:rPr>
        <w:t>Step 1: Check the table formatting</w:t>
      </w:r>
    </w:p>
    <w:p w14:paraId="154FF41A" w14:textId="66F7DEC1" w:rsidR="00F03442" w:rsidRPr="00D647C6" w:rsidRDefault="006A5D52"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if all rows of the .csv files in the working directory contain the correct number of fields.</w:t>
      </w:r>
    </w:p>
    <w:p w14:paraId="28A32C56" w14:textId="51584E97" w:rsidR="00F11230" w:rsidRPr="00D647C6" w:rsidRDefault="00F11230"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Check if all variables </w:t>
      </w:r>
      <w:r w:rsidR="006A0FE4" w:rsidRPr="00D647C6">
        <w:rPr>
          <w:rFonts w:ascii="Times New Roman" w:hAnsi="Times New Roman"/>
          <w:color w:val="000000" w:themeColor="text1"/>
          <w:sz w:val="22"/>
        </w:rPr>
        <w:t>are present</w:t>
      </w:r>
      <w:r w:rsidR="004D08D6" w:rsidRPr="00D647C6">
        <w:rPr>
          <w:rFonts w:ascii="Times New Roman" w:hAnsi="Times New Roman"/>
          <w:color w:val="000000" w:themeColor="text1"/>
          <w:sz w:val="22"/>
        </w:rPr>
        <w:t xml:space="preserve"> irrespective of their content</w:t>
      </w:r>
      <w:r w:rsidR="006A0FE4" w:rsidRPr="00D647C6">
        <w:rPr>
          <w:rFonts w:ascii="Times New Roman" w:hAnsi="Times New Roman"/>
          <w:color w:val="000000" w:themeColor="text1"/>
          <w:sz w:val="22"/>
        </w:rPr>
        <w:t>.</w:t>
      </w:r>
    </w:p>
    <w:p w14:paraId="00000304" w14:textId="1AD997D9" w:rsidR="0082651E" w:rsidRPr="00D647C6" w:rsidRDefault="005E1C8C"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Check if variables are written in lowercase. </w:t>
      </w:r>
    </w:p>
    <w:p w14:paraId="00000305" w14:textId="77777777" w:rsidR="0082651E" w:rsidRPr="00D647C6" w:rsidRDefault="005E1C8C"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lastRenderedPageBreak/>
        <w:t>Check for presence of mandatory variables as according to the CDM.</w:t>
      </w:r>
    </w:p>
    <w:p w14:paraId="00000306" w14:textId="77777777" w:rsidR="0082651E" w:rsidRPr="00D647C6" w:rsidRDefault="005E1C8C"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for presence of non-mandatory variables by comparing between the table of interest and the information recorded in the METADATA table.</w:t>
      </w:r>
    </w:p>
    <w:p w14:paraId="00000307" w14:textId="77777777" w:rsidR="0082651E" w:rsidRPr="00D647C6" w:rsidRDefault="005E1C8C"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presence of vocabularies for specific variables.</w:t>
      </w:r>
    </w:p>
    <w:p w14:paraId="00000308" w14:textId="2FA15DB7" w:rsidR="0082651E" w:rsidRPr="00D647C6" w:rsidRDefault="006A0FE4" w:rsidP="001E0092">
      <w:pPr>
        <w:pStyle w:val="ListParagraph"/>
        <w:numPr>
          <w:ilvl w:val="0"/>
          <w:numId w:val="27"/>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Assess f</w:t>
      </w:r>
      <w:r w:rsidR="005E1C8C" w:rsidRPr="00D647C6">
        <w:rPr>
          <w:rFonts w:ascii="Times New Roman" w:hAnsi="Times New Roman"/>
          <w:color w:val="000000" w:themeColor="text1"/>
          <w:sz w:val="22"/>
        </w:rPr>
        <w:t>ormats for all values and compare to a list of acceptable formats</w:t>
      </w:r>
      <w:r w:rsidRPr="00D647C6">
        <w:rPr>
          <w:rFonts w:ascii="Times New Roman" w:hAnsi="Times New Roman"/>
          <w:color w:val="000000" w:themeColor="text1"/>
          <w:sz w:val="22"/>
        </w:rPr>
        <w:t xml:space="preserve"> which have been filled out in the METADATA table</w:t>
      </w:r>
      <w:r w:rsidR="005E1C8C" w:rsidRPr="00D647C6">
        <w:rPr>
          <w:rFonts w:ascii="Times New Roman" w:hAnsi="Times New Roman"/>
          <w:color w:val="000000" w:themeColor="text1"/>
          <w:sz w:val="22"/>
        </w:rPr>
        <w:t>.</w:t>
      </w:r>
    </w:p>
    <w:p w14:paraId="00000309" w14:textId="77777777" w:rsidR="0082651E" w:rsidRPr="00D647C6" w:rsidRDefault="0082651E">
      <w:pPr>
        <w:rPr>
          <w:color w:val="000000" w:themeColor="text1"/>
          <w:sz w:val="22"/>
          <w:szCs w:val="22"/>
        </w:rPr>
      </w:pPr>
    </w:p>
    <w:p w14:paraId="042E03DC" w14:textId="7E6AC167" w:rsidR="00801D03" w:rsidRPr="00D647C6" w:rsidRDefault="005E1C8C" w:rsidP="00D03EA0">
      <w:pPr>
        <w:rPr>
          <w:b/>
          <w:color w:val="000000" w:themeColor="text1"/>
          <w:sz w:val="22"/>
          <w:szCs w:val="22"/>
        </w:rPr>
      </w:pPr>
      <w:r w:rsidRPr="00D647C6">
        <w:rPr>
          <w:b/>
          <w:color w:val="000000" w:themeColor="text1"/>
          <w:sz w:val="22"/>
          <w:szCs w:val="22"/>
        </w:rPr>
        <w:t>Step 2: Missing data analysi</w:t>
      </w:r>
      <w:r w:rsidR="006A0FE4" w:rsidRPr="00D647C6">
        <w:rPr>
          <w:b/>
          <w:color w:val="000000" w:themeColor="text1"/>
          <w:sz w:val="22"/>
          <w:szCs w:val="22"/>
        </w:rPr>
        <w:t>s</w:t>
      </w:r>
      <w:bookmarkStart w:id="103" w:name="_Toc65767163"/>
    </w:p>
    <w:p w14:paraId="1C1D9D99" w14:textId="3AC72046" w:rsidR="006A0FE4" w:rsidRPr="00D647C6" w:rsidRDefault="006A0FE4" w:rsidP="001E0092">
      <w:pPr>
        <w:pStyle w:val="Basic11"/>
        <w:numPr>
          <w:ilvl w:val="0"/>
          <w:numId w:val="32"/>
        </w:numPr>
        <w:rPr>
          <w:rFonts w:ascii="Times New Roman" w:hAnsi="Times New Roman"/>
          <w:sz w:val="22"/>
          <w:szCs w:val="22"/>
        </w:rPr>
      </w:pPr>
      <w:bookmarkStart w:id="104" w:name="_Toc65767778"/>
      <w:bookmarkStart w:id="105" w:name="_Toc65767985"/>
      <w:r w:rsidRPr="00D647C6">
        <w:rPr>
          <w:rFonts w:ascii="Times New Roman" w:hAnsi="Times New Roman"/>
          <w:sz w:val="22"/>
          <w:szCs w:val="22"/>
        </w:rPr>
        <w:t>Tabulate missingness in all variables, overall and by calendar year (in the tables that contain a date variable).</w:t>
      </w:r>
      <w:bookmarkEnd w:id="103"/>
      <w:bookmarkEnd w:id="104"/>
      <w:bookmarkEnd w:id="105"/>
    </w:p>
    <w:p w14:paraId="0000030C" w14:textId="77777777" w:rsidR="0082651E" w:rsidRPr="00D647C6" w:rsidRDefault="005E1C8C" w:rsidP="001E0092">
      <w:pPr>
        <w:pStyle w:val="ListParagraph"/>
        <w:numPr>
          <w:ilvl w:val="0"/>
          <w:numId w:val="28"/>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 data will be further stratified by meaning (in the tables that contain a meaning variable).</w:t>
      </w:r>
    </w:p>
    <w:p w14:paraId="0000030D" w14:textId="03439FF5" w:rsidR="0082651E" w:rsidRPr="00D647C6" w:rsidRDefault="005E1C8C" w:rsidP="001E0092">
      <w:pPr>
        <w:pStyle w:val="ListParagraph"/>
        <w:numPr>
          <w:ilvl w:val="0"/>
          <w:numId w:val="28"/>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 data overall will be displayed using bar charts</w:t>
      </w:r>
      <w:r w:rsidR="004D08D6" w:rsidRPr="00D647C6">
        <w:rPr>
          <w:rFonts w:ascii="Times New Roman" w:hAnsi="Times New Roman"/>
          <w:color w:val="000000" w:themeColor="text1"/>
          <w:sz w:val="22"/>
        </w:rPr>
        <w:t xml:space="preserve"> for each CDM table</w:t>
      </w:r>
      <w:r w:rsidRPr="00D647C6">
        <w:rPr>
          <w:rFonts w:ascii="Times New Roman" w:hAnsi="Times New Roman"/>
          <w:color w:val="000000" w:themeColor="text1"/>
          <w:sz w:val="22"/>
        </w:rPr>
        <w:t xml:space="preserve"> and reported as counts and percentages.</w:t>
      </w:r>
    </w:p>
    <w:p w14:paraId="0000030E" w14:textId="33672965" w:rsidR="0082651E" w:rsidRPr="00D647C6" w:rsidRDefault="005E1C8C" w:rsidP="001E0092">
      <w:pPr>
        <w:pStyle w:val="ListParagraph"/>
        <w:numPr>
          <w:ilvl w:val="0"/>
          <w:numId w:val="28"/>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Missing data stratified by meaning or calendar year will be displayed using line charts </w:t>
      </w:r>
      <w:r w:rsidR="004D08D6" w:rsidRPr="00D647C6">
        <w:rPr>
          <w:rFonts w:ascii="Times New Roman" w:hAnsi="Times New Roman"/>
          <w:color w:val="000000" w:themeColor="text1"/>
          <w:sz w:val="22"/>
        </w:rPr>
        <w:t xml:space="preserve">for each CDM table </w:t>
      </w:r>
      <w:r w:rsidRPr="00D647C6">
        <w:rPr>
          <w:rFonts w:ascii="Times New Roman" w:hAnsi="Times New Roman"/>
          <w:color w:val="000000" w:themeColor="text1"/>
          <w:sz w:val="22"/>
        </w:rPr>
        <w:t>and reported as counts and percentages.</w:t>
      </w:r>
    </w:p>
    <w:p w14:paraId="03D7D1D9" w14:textId="24AF9CE0" w:rsidR="006A0FE4" w:rsidRPr="00D647C6" w:rsidRDefault="005E1C8C" w:rsidP="001E0092">
      <w:pPr>
        <w:pStyle w:val="ListParagraph"/>
        <w:numPr>
          <w:ilvl w:val="0"/>
          <w:numId w:val="28"/>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 data stratified by meaning and calendar year will be displayed using heat maps</w:t>
      </w:r>
      <w:r w:rsidR="004D08D6" w:rsidRPr="00D647C6">
        <w:rPr>
          <w:rFonts w:ascii="Times New Roman" w:hAnsi="Times New Roman"/>
          <w:color w:val="000000" w:themeColor="text1"/>
          <w:sz w:val="22"/>
        </w:rPr>
        <w:t xml:space="preserve"> for each CDM table</w:t>
      </w:r>
      <w:r w:rsidRPr="00D647C6">
        <w:rPr>
          <w:rFonts w:ascii="Times New Roman" w:hAnsi="Times New Roman"/>
          <w:color w:val="000000" w:themeColor="text1"/>
          <w:sz w:val="22"/>
        </w:rPr>
        <w:t xml:space="preserve"> and reported as counts and percentages.</w:t>
      </w:r>
    </w:p>
    <w:p w14:paraId="00000311" w14:textId="77777777" w:rsidR="0082651E" w:rsidRPr="00D647C6" w:rsidRDefault="0082651E">
      <w:pPr>
        <w:rPr>
          <w:color w:val="000000" w:themeColor="text1"/>
          <w:sz w:val="22"/>
          <w:szCs w:val="22"/>
        </w:rPr>
      </w:pPr>
    </w:p>
    <w:p w14:paraId="36C9C9C3" w14:textId="764E20BE" w:rsidR="004E1E87" w:rsidRPr="00D647C6" w:rsidRDefault="005E1C8C">
      <w:pPr>
        <w:rPr>
          <w:b/>
          <w:color w:val="000000" w:themeColor="text1"/>
          <w:sz w:val="22"/>
          <w:szCs w:val="22"/>
        </w:rPr>
      </w:pPr>
      <w:r w:rsidRPr="00D647C6">
        <w:rPr>
          <w:b/>
          <w:color w:val="000000" w:themeColor="text1"/>
          <w:sz w:val="22"/>
          <w:szCs w:val="22"/>
        </w:rPr>
        <w:t>Step 3: Dates check</w:t>
      </w:r>
    </w:p>
    <w:p w14:paraId="10BAA757" w14:textId="133C8716" w:rsidR="004E1E87" w:rsidRPr="00D647C6" w:rsidRDefault="004E1E87" w:rsidP="001E0092">
      <w:pPr>
        <w:pStyle w:val="ListParagraph"/>
        <w:numPr>
          <w:ilvl w:val="0"/>
          <w:numId w:val="25"/>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if dates are in the correct format (8 characters).</w:t>
      </w:r>
    </w:p>
    <w:p w14:paraId="00000313" w14:textId="2E4B103C" w:rsidR="0082651E" w:rsidRPr="00D647C6" w:rsidRDefault="005E1C8C" w:rsidP="001E0092">
      <w:pPr>
        <w:pStyle w:val="ListParagraph"/>
        <w:numPr>
          <w:ilvl w:val="0"/>
          <w:numId w:val="25"/>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if date variables contain allowable values:</w:t>
      </w:r>
    </w:p>
    <w:p w14:paraId="00000314" w14:textId="7C768EC9" w:rsidR="0082651E" w:rsidRPr="00D647C6" w:rsidRDefault="005E1C8C">
      <w:pPr>
        <w:pBdr>
          <w:top w:val="nil"/>
          <w:left w:val="nil"/>
          <w:bottom w:val="nil"/>
          <w:right w:val="nil"/>
          <w:between w:val="nil"/>
        </w:pBdr>
        <w:ind w:left="1440"/>
        <w:rPr>
          <w:color w:val="000000" w:themeColor="text1"/>
          <w:sz w:val="22"/>
          <w:szCs w:val="22"/>
        </w:rPr>
      </w:pPr>
      <w:r w:rsidRPr="00D647C6">
        <w:rPr>
          <w:color w:val="000000" w:themeColor="text1"/>
          <w:sz w:val="22"/>
          <w:szCs w:val="22"/>
        </w:rPr>
        <w:t>Year: 1</w:t>
      </w:r>
      <w:r w:rsidR="004D08D6" w:rsidRPr="00D647C6">
        <w:rPr>
          <w:color w:val="000000" w:themeColor="text1"/>
          <w:sz w:val="22"/>
          <w:szCs w:val="22"/>
        </w:rPr>
        <w:t>995</w:t>
      </w:r>
      <w:r w:rsidRPr="00D647C6">
        <w:rPr>
          <w:color w:val="000000" w:themeColor="text1"/>
          <w:sz w:val="22"/>
          <w:szCs w:val="22"/>
        </w:rPr>
        <w:t>-present (exception for dates that represent end of follow up where years in the future will be allowed.)</w:t>
      </w:r>
    </w:p>
    <w:p w14:paraId="00000315" w14:textId="09785C5D" w:rsidR="0082651E" w:rsidRPr="00D647C6" w:rsidRDefault="005E1C8C">
      <w:pPr>
        <w:pBdr>
          <w:top w:val="nil"/>
          <w:left w:val="nil"/>
          <w:bottom w:val="nil"/>
          <w:right w:val="nil"/>
          <w:between w:val="nil"/>
        </w:pBdr>
        <w:ind w:left="1440"/>
        <w:rPr>
          <w:color w:val="000000" w:themeColor="text1"/>
          <w:sz w:val="22"/>
          <w:szCs w:val="22"/>
        </w:rPr>
      </w:pPr>
      <w:r w:rsidRPr="00D647C6">
        <w:rPr>
          <w:color w:val="000000" w:themeColor="text1"/>
          <w:sz w:val="22"/>
          <w:szCs w:val="22"/>
        </w:rPr>
        <w:t xml:space="preserve">Month: </w:t>
      </w:r>
      <w:r w:rsidR="001B730F" w:rsidRPr="00D647C6">
        <w:rPr>
          <w:color w:val="000000" w:themeColor="text1"/>
          <w:sz w:val="22"/>
          <w:szCs w:val="22"/>
        </w:rPr>
        <w:t>0</w:t>
      </w:r>
      <w:r w:rsidRPr="00D647C6">
        <w:rPr>
          <w:color w:val="000000" w:themeColor="text1"/>
          <w:sz w:val="22"/>
          <w:szCs w:val="22"/>
        </w:rPr>
        <w:t>1-12</w:t>
      </w:r>
    </w:p>
    <w:p w14:paraId="00000316" w14:textId="595398A3" w:rsidR="0082651E" w:rsidRPr="00D647C6" w:rsidRDefault="005E1C8C">
      <w:pPr>
        <w:pBdr>
          <w:top w:val="nil"/>
          <w:left w:val="nil"/>
          <w:bottom w:val="nil"/>
          <w:right w:val="nil"/>
          <w:between w:val="nil"/>
        </w:pBdr>
        <w:ind w:left="1440"/>
        <w:rPr>
          <w:color w:val="000000" w:themeColor="text1"/>
          <w:sz w:val="22"/>
          <w:szCs w:val="22"/>
        </w:rPr>
      </w:pPr>
      <w:r w:rsidRPr="00D647C6">
        <w:rPr>
          <w:color w:val="000000" w:themeColor="text1"/>
          <w:sz w:val="22"/>
          <w:szCs w:val="22"/>
        </w:rPr>
        <w:t>Day:</w:t>
      </w:r>
      <w:r w:rsidR="001B730F" w:rsidRPr="00D647C6">
        <w:rPr>
          <w:color w:val="000000" w:themeColor="text1"/>
          <w:sz w:val="22"/>
          <w:szCs w:val="22"/>
        </w:rPr>
        <w:t xml:space="preserve"> 0</w:t>
      </w:r>
      <w:r w:rsidRPr="00D647C6">
        <w:rPr>
          <w:color w:val="000000" w:themeColor="text1"/>
          <w:sz w:val="22"/>
          <w:szCs w:val="22"/>
        </w:rPr>
        <w:t>1-31</w:t>
      </w:r>
    </w:p>
    <w:p w14:paraId="00000318" w14:textId="77777777" w:rsidR="0082651E" w:rsidRPr="00D647C6" w:rsidRDefault="0082651E">
      <w:pPr>
        <w:rPr>
          <w:color w:val="000000" w:themeColor="text1"/>
          <w:sz w:val="22"/>
          <w:szCs w:val="22"/>
        </w:rPr>
      </w:pPr>
    </w:p>
    <w:p w14:paraId="00000319" w14:textId="343C9DDD" w:rsidR="0082651E" w:rsidRPr="00D647C6" w:rsidRDefault="005E1C8C">
      <w:pPr>
        <w:rPr>
          <w:b/>
          <w:color w:val="000000" w:themeColor="text1"/>
          <w:sz w:val="22"/>
          <w:szCs w:val="22"/>
        </w:rPr>
      </w:pPr>
      <w:r w:rsidRPr="00D647C6">
        <w:rPr>
          <w:b/>
          <w:color w:val="000000" w:themeColor="text1"/>
          <w:sz w:val="22"/>
          <w:szCs w:val="22"/>
        </w:rPr>
        <w:t xml:space="preserve">Step 4: Check conventions and construct frequency tables of </w:t>
      </w:r>
      <w:r w:rsidR="001B730F" w:rsidRPr="00D647C6">
        <w:rPr>
          <w:b/>
          <w:color w:val="000000" w:themeColor="text1"/>
          <w:sz w:val="22"/>
          <w:szCs w:val="22"/>
        </w:rPr>
        <w:t xml:space="preserve">other and </w:t>
      </w:r>
      <w:r w:rsidRPr="00D647C6">
        <w:rPr>
          <w:b/>
          <w:color w:val="000000" w:themeColor="text1"/>
          <w:sz w:val="22"/>
          <w:szCs w:val="22"/>
        </w:rPr>
        <w:t>categorical v</w:t>
      </w:r>
      <w:r w:rsidR="001B730F" w:rsidRPr="00D647C6">
        <w:rPr>
          <w:b/>
          <w:color w:val="000000" w:themeColor="text1"/>
          <w:sz w:val="22"/>
          <w:szCs w:val="22"/>
        </w:rPr>
        <w:t>ariables</w:t>
      </w:r>
      <w:r w:rsidRPr="00D647C6">
        <w:rPr>
          <w:b/>
          <w:color w:val="000000" w:themeColor="text1"/>
          <w:sz w:val="22"/>
          <w:szCs w:val="22"/>
        </w:rPr>
        <w:t>.</w:t>
      </w:r>
    </w:p>
    <w:p w14:paraId="14810134" w14:textId="1716D556" w:rsidR="00C95D62" w:rsidRPr="00D647C6" w:rsidRDefault="00C95D62" w:rsidP="001E0092">
      <w:pPr>
        <w:pStyle w:val="ListParagraph"/>
        <w:numPr>
          <w:ilvl w:val="0"/>
          <w:numId w:val="34"/>
        </w:numPr>
        <w:rPr>
          <w:rFonts w:ascii="Times New Roman" w:hAnsi="Times New Roman"/>
          <w:bCs/>
          <w:color w:val="000000" w:themeColor="text1"/>
          <w:sz w:val="22"/>
        </w:rPr>
      </w:pPr>
      <w:r w:rsidRPr="00D647C6">
        <w:rPr>
          <w:rFonts w:ascii="Times New Roman" w:hAnsi="Times New Roman"/>
          <w:bCs/>
          <w:color w:val="000000" w:themeColor="text1"/>
          <w:sz w:val="22"/>
        </w:rPr>
        <w:t>Check if the table of interest contains any duplicate rows.</w:t>
      </w:r>
    </w:p>
    <w:p w14:paraId="0000031A" w14:textId="77777777" w:rsidR="0082651E" w:rsidRPr="00D647C6" w:rsidRDefault="005E1C8C" w:rsidP="001E0092">
      <w:pPr>
        <w:numPr>
          <w:ilvl w:val="0"/>
          <w:numId w:val="26"/>
        </w:numPr>
        <w:pBdr>
          <w:top w:val="nil"/>
          <w:left w:val="nil"/>
          <w:bottom w:val="nil"/>
          <w:right w:val="nil"/>
          <w:between w:val="nil"/>
        </w:pBdr>
        <w:rPr>
          <w:color w:val="000000" w:themeColor="text1"/>
          <w:sz w:val="22"/>
          <w:szCs w:val="22"/>
        </w:rPr>
      </w:pPr>
      <w:r w:rsidRPr="00D647C6">
        <w:rPr>
          <w:color w:val="000000" w:themeColor="text1"/>
          <w:sz w:val="22"/>
          <w:szCs w:val="22"/>
        </w:rPr>
        <w:t>Check that all conventions for the table of interest have been adhered to.</w:t>
      </w:r>
    </w:p>
    <w:p w14:paraId="0000031B" w14:textId="77777777" w:rsidR="0082651E" w:rsidRPr="00D647C6" w:rsidRDefault="005E1C8C" w:rsidP="001E0092">
      <w:pPr>
        <w:numPr>
          <w:ilvl w:val="0"/>
          <w:numId w:val="26"/>
        </w:numPr>
        <w:pBdr>
          <w:top w:val="nil"/>
          <w:left w:val="nil"/>
          <w:bottom w:val="nil"/>
          <w:right w:val="nil"/>
          <w:between w:val="nil"/>
        </w:pBdr>
        <w:rPr>
          <w:color w:val="000000" w:themeColor="text1"/>
          <w:sz w:val="22"/>
          <w:szCs w:val="22"/>
        </w:rPr>
      </w:pPr>
      <w:r w:rsidRPr="00D647C6">
        <w:rPr>
          <w:color w:val="000000" w:themeColor="text1"/>
          <w:sz w:val="22"/>
          <w:szCs w:val="22"/>
        </w:rPr>
        <w:t xml:space="preserve">Construct frequency tables of categorical variables, overall and by calendar year (when the table of interest contains a date variable). </w:t>
      </w:r>
    </w:p>
    <w:p w14:paraId="0000031C" w14:textId="2E3B4E6E" w:rsidR="0082651E" w:rsidRPr="00D647C6" w:rsidRDefault="005E1C8C" w:rsidP="001E0092">
      <w:pPr>
        <w:numPr>
          <w:ilvl w:val="0"/>
          <w:numId w:val="26"/>
        </w:numPr>
        <w:pBdr>
          <w:top w:val="nil"/>
          <w:left w:val="nil"/>
          <w:bottom w:val="nil"/>
          <w:right w:val="nil"/>
          <w:between w:val="nil"/>
        </w:pBdr>
        <w:rPr>
          <w:color w:val="000000" w:themeColor="text1"/>
          <w:sz w:val="22"/>
          <w:szCs w:val="22"/>
        </w:rPr>
      </w:pPr>
      <w:r w:rsidRPr="00D647C6">
        <w:rPr>
          <w:color w:val="000000" w:themeColor="text1"/>
          <w:sz w:val="22"/>
          <w:szCs w:val="22"/>
        </w:rPr>
        <w:t>All frequency tables will be stratified by meaning when the table of interest contains a meaning variable.</w:t>
      </w:r>
    </w:p>
    <w:p w14:paraId="0000031D" w14:textId="77777777" w:rsidR="0082651E" w:rsidRPr="00D647C6" w:rsidRDefault="005E1C8C" w:rsidP="001E0092">
      <w:pPr>
        <w:numPr>
          <w:ilvl w:val="0"/>
          <w:numId w:val="26"/>
        </w:numPr>
        <w:pBdr>
          <w:top w:val="nil"/>
          <w:left w:val="nil"/>
          <w:bottom w:val="nil"/>
          <w:right w:val="nil"/>
          <w:between w:val="nil"/>
        </w:pBdr>
        <w:rPr>
          <w:color w:val="000000" w:themeColor="text1"/>
          <w:sz w:val="22"/>
          <w:szCs w:val="22"/>
        </w:rPr>
      </w:pPr>
      <w:r w:rsidRPr="00D647C6">
        <w:rPr>
          <w:color w:val="000000" w:themeColor="text1"/>
          <w:sz w:val="22"/>
          <w:szCs w:val="22"/>
        </w:rPr>
        <w:t>Results will be reported separately for variables with 2 or more categories.</w:t>
      </w:r>
    </w:p>
    <w:p w14:paraId="0000031E" w14:textId="77777777" w:rsidR="0082651E" w:rsidRPr="00D647C6" w:rsidRDefault="005E1C8C" w:rsidP="001E0092">
      <w:pPr>
        <w:numPr>
          <w:ilvl w:val="0"/>
          <w:numId w:val="26"/>
        </w:numPr>
        <w:pBdr>
          <w:top w:val="nil"/>
          <w:left w:val="nil"/>
          <w:bottom w:val="nil"/>
          <w:right w:val="nil"/>
          <w:between w:val="nil"/>
        </w:pBdr>
        <w:rPr>
          <w:color w:val="000000" w:themeColor="text1"/>
          <w:sz w:val="22"/>
          <w:szCs w:val="22"/>
        </w:rPr>
      </w:pPr>
      <w:r w:rsidRPr="00D647C6">
        <w:rPr>
          <w:color w:val="000000" w:themeColor="text1"/>
          <w:sz w:val="22"/>
          <w:szCs w:val="22"/>
        </w:rPr>
        <w:t>The results will be displayed graphically with bar charts or line charts.</w:t>
      </w:r>
    </w:p>
    <w:p w14:paraId="0000031F" w14:textId="77777777" w:rsidR="0082651E" w:rsidRPr="00D647C6" w:rsidRDefault="0082651E">
      <w:pPr>
        <w:rPr>
          <w:color w:val="000000" w:themeColor="text1"/>
          <w:sz w:val="22"/>
          <w:szCs w:val="22"/>
        </w:rPr>
      </w:pPr>
    </w:p>
    <w:p w14:paraId="00000320" w14:textId="77777777" w:rsidR="0082651E" w:rsidRPr="00D647C6" w:rsidRDefault="005E1C8C">
      <w:pPr>
        <w:rPr>
          <w:b/>
          <w:color w:val="000000" w:themeColor="text1"/>
          <w:sz w:val="22"/>
          <w:szCs w:val="22"/>
        </w:rPr>
      </w:pPr>
      <w:r w:rsidRPr="00D647C6">
        <w:rPr>
          <w:b/>
          <w:color w:val="000000" w:themeColor="text1"/>
          <w:sz w:val="22"/>
          <w:szCs w:val="22"/>
        </w:rPr>
        <w:t>Step 5: Distribution of continuous variables and date variables</w:t>
      </w:r>
    </w:p>
    <w:p w14:paraId="00000321" w14:textId="77777777" w:rsidR="0082651E" w:rsidRPr="00D647C6" w:rsidRDefault="005E1C8C" w:rsidP="001E0092">
      <w:pPr>
        <w:numPr>
          <w:ilvl w:val="0"/>
          <w:numId w:val="29"/>
        </w:numPr>
        <w:pBdr>
          <w:top w:val="nil"/>
          <w:left w:val="nil"/>
          <w:bottom w:val="nil"/>
          <w:right w:val="nil"/>
          <w:between w:val="nil"/>
        </w:pBdr>
        <w:ind w:left="714" w:hanging="357"/>
        <w:rPr>
          <w:color w:val="000000" w:themeColor="text1"/>
          <w:sz w:val="22"/>
          <w:szCs w:val="22"/>
        </w:rPr>
      </w:pPr>
      <w:r w:rsidRPr="00D647C6">
        <w:rPr>
          <w:color w:val="000000" w:themeColor="text1"/>
          <w:sz w:val="22"/>
          <w:szCs w:val="22"/>
        </w:rPr>
        <w:t xml:space="preserve">For continuous variables mean, median, interquartile range, skewness and kurtosis will be reported. </w:t>
      </w:r>
    </w:p>
    <w:p w14:paraId="00000322" w14:textId="573ECCE4" w:rsidR="0082651E" w:rsidRPr="00D647C6" w:rsidRDefault="005E1C8C" w:rsidP="001E0092">
      <w:pPr>
        <w:numPr>
          <w:ilvl w:val="0"/>
          <w:numId w:val="29"/>
        </w:numPr>
        <w:pBdr>
          <w:top w:val="nil"/>
          <w:left w:val="nil"/>
          <w:bottom w:val="nil"/>
          <w:right w:val="nil"/>
          <w:between w:val="nil"/>
        </w:pBdr>
        <w:rPr>
          <w:color w:val="000000" w:themeColor="text1"/>
          <w:sz w:val="22"/>
          <w:szCs w:val="22"/>
        </w:rPr>
      </w:pPr>
      <w:r w:rsidRPr="00D647C6">
        <w:rPr>
          <w:color w:val="000000" w:themeColor="text1"/>
          <w:sz w:val="22"/>
          <w:szCs w:val="22"/>
        </w:rPr>
        <w:t xml:space="preserve">Distribution of date variables will be reported as counts of dates </w:t>
      </w:r>
      <w:r w:rsidR="00C95D62" w:rsidRPr="00D647C6">
        <w:rPr>
          <w:color w:val="000000" w:themeColor="text1"/>
          <w:sz w:val="22"/>
          <w:szCs w:val="22"/>
        </w:rPr>
        <w:t xml:space="preserve">overall and </w:t>
      </w:r>
      <w:r w:rsidRPr="00D647C6">
        <w:rPr>
          <w:color w:val="000000" w:themeColor="text1"/>
          <w:sz w:val="22"/>
          <w:szCs w:val="22"/>
        </w:rPr>
        <w:t>by calendar year. All results will be stratified by the meaning variable if the table of interest contains one.</w:t>
      </w:r>
    </w:p>
    <w:p w14:paraId="00000323" w14:textId="1175D8F4" w:rsidR="0082651E" w:rsidRPr="00D647C6" w:rsidRDefault="005E1C8C" w:rsidP="001E0092">
      <w:pPr>
        <w:numPr>
          <w:ilvl w:val="0"/>
          <w:numId w:val="29"/>
        </w:numPr>
        <w:pBdr>
          <w:top w:val="nil"/>
          <w:left w:val="nil"/>
          <w:bottom w:val="nil"/>
          <w:right w:val="nil"/>
          <w:between w:val="nil"/>
        </w:pBdr>
        <w:rPr>
          <w:color w:val="000000" w:themeColor="text1"/>
          <w:sz w:val="22"/>
          <w:szCs w:val="22"/>
        </w:rPr>
      </w:pPr>
      <w:r w:rsidRPr="00D647C6">
        <w:rPr>
          <w:color w:val="000000" w:themeColor="text1"/>
          <w:sz w:val="22"/>
          <w:szCs w:val="22"/>
        </w:rPr>
        <w:t xml:space="preserve">Results will be displayed graphically </w:t>
      </w:r>
      <w:r w:rsidR="00C95D62" w:rsidRPr="00D647C6">
        <w:rPr>
          <w:color w:val="000000" w:themeColor="text1"/>
          <w:sz w:val="22"/>
          <w:szCs w:val="22"/>
        </w:rPr>
        <w:t>with bar charts or line charts.</w:t>
      </w:r>
    </w:p>
    <w:p w14:paraId="569CC55D" w14:textId="574C61AB" w:rsidR="004E1E87" w:rsidRPr="00D647C6" w:rsidRDefault="004E1E87" w:rsidP="004E1E87">
      <w:pPr>
        <w:pBdr>
          <w:top w:val="nil"/>
          <w:left w:val="nil"/>
          <w:bottom w:val="nil"/>
          <w:right w:val="nil"/>
          <w:between w:val="nil"/>
        </w:pBdr>
        <w:rPr>
          <w:color w:val="000000" w:themeColor="text1"/>
          <w:sz w:val="22"/>
          <w:szCs w:val="22"/>
        </w:rPr>
      </w:pPr>
    </w:p>
    <w:p w14:paraId="284BB1A4" w14:textId="737D5038" w:rsidR="004E1E87" w:rsidRPr="00D647C6" w:rsidRDefault="004E1E87" w:rsidP="00C95D62">
      <w:pPr>
        <w:pBdr>
          <w:top w:val="nil"/>
          <w:left w:val="nil"/>
          <w:bottom w:val="nil"/>
          <w:right w:val="nil"/>
          <w:between w:val="nil"/>
        </w:pBdr>
        <w:rPr>
          <w:b/>
          <w:bCs/>
          <w:color w:val="000000" w:themeColor="text1"/>
          <w:sz w:val="22"/>
          <w:szCs w:val="22"/>
        </w:rPr>
      </w:pPr>
      <w:r w:rsidRPr="00D647C6">
        <w:rPr>
          <w:b/>
          <w:bCs/>
          <w:color w:val="000000" w:themeColor="text1"/>
          <w:sz w:val="22"/>
          <w:szCs w:val="22"/>
        </w:rPr>
        <w:t>Subsection:</w:t>
      </w:r>
    </w:p>
    <w:p w14:paraId="0AE5E6BA" w14:textId="71E37BE2" w:rsidR="0051103A" w:rsidRPr="00D647C6" w:rsidRDefault="0051103A" w:rsidP="001E0092">
      <w:pPr>
        <w:pStyle w:val="ListParagraph"/>
        <w:numPr>
          <w:ilvl w:val="0"/>
          <w:numId w:val="29"/>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Overview table with information on how counts in step 4 and 5 are being calculated.</w:t>
      </w:r>
    </w:p>
    <w:p w14:paraId="27C713F8" w14:textId="77777777" w:rsidR="004E1E87" w:rsidRPr="00D647C6" w:rsidRDefault="004E1E87" w:rsidP="004E1E87">
      <w:pPr>
        <w:pBdr>
          <w:top w:val="nil"/>
          <w:left w:val="nil"/>
          <w:bottom w:val="nil"/>
          <w:right w:val="nil"/>
          <w:between w:val="nil"/>
        </w:pBdr>
        <w:rPr>
          <w:color w:val="000000" w:themeColor="text1"/>
          <w:sz w:val="22"/>
          <w:szCs w:val="22"/>
        </w:rPr>
      </w:pPr>
    </w:p>
    <w:p w14:paraId="00000325" w14:textId="77777777" w:rsidR="0082651E" w:rsidRPr="00D647C6" w:rsidRDefault="005E1C8C" w:rsidP="001C0154">
      <w:pPr>
        <w:spacing w:line="276" w:lineRule="auto"/>
        <w:rPr>
          <w:b/>
          <w:color w:val="000000" w:themeColor="text1"/>
          <w:sz w:val="22"/>
          <w:szCs w:val="22"/>
        </w:rPr>
      </w:pPr>
      <w:r w:rsidRPr="00D647C6">
        <w:rPr>
          <w:b/>
          <w:color w:val="000000" w:themeColor="text1"/>
          <w:sz w:val="22"/>
          <w:szCs w:val="22"/>
        </w:rPr>
        <w:t>Stopping criteria</w:t>
      </w:r>
    </w:p>
    <w:p w14:paraId="0DA62DE9" w14:textId="77777777" w:rsidR="001C0154" w:rsidRPr="00D647C6" w:rsidRDefault="001C0154">
      <w:pPr>
        <w:rPr>
          <w:color w:val="000000" w:themeColor="text1"/>
          <w:sz w:val="22"/>
          <w:szCs w:val="22"/>
        </w:rPr>
      </w:pPr>
    </w:p>
    <w:p w14:paraId="00000327" w14:textId="77777777" w:rsidR="0082651E" w:rsidRPr="00D647C6" w:rsidRDefault="00D03EA0">
      <w:pPr>
        <w:rPr>
          <w:color w:val="000000" w:themeColor="text1"/>
          <w:sz w:val="22"/>
          <w:szCs w:val="22"/>
        </w:rPr>
      </w:pPr>
      <w:sdt>
        <w:sdtPr>
          <w:rPr>
            <w:color w:val="000000" w:themeColor="text1"/>
            <w:sz w:val="22"/>
            <w:szCs w:val="22"/>
          </w:rPr>
          <w:tag w:val="goog_rdk_34"/>
          <w:id w:val="599764758"/>
        </w:sdtPr>
        <w:sdtContent/>
      </w:sdt>
      <w:r w:rsidR="005E1C8C" w:rsidRPr="00D647C6">
        <w:rPr>
          <w:color w:val="000000" w:themeColor="text1"/>
          <w:sz w:val="22"/>
          <w:szCs w:val="22"/>
        </w:rPr>
        <w:t xml:space="preserve">Steps 1, 2, and 3 will be run without stopping criteria. For these checks, a report listing all deviations and warnings for all CDM tables in the instance will be produced. </w:t>
      </w:r>
    </w:p>
    <w:p w14:paraId="00000328" w14:textId="77777777" w:rsidR="0082651E" w:rsidRPr="00D647C6" w:rsidRDefault="0082651E">
      <w:pPr>
        <w:rPr>
          <w:color w:val="000000" w:themeColor="text1"/>
          <w:sz w:val="22"/>
          <w:szCs w:val="22"/>
        </w:rPr>
      </w:pPr>
    </w:p>
    <w:p w14:paraId="00000329" w14:textId="696CD480"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Variable name </w:t>
      </w:r>
      <w:r w:rsidR="00C32EE7">
        <w:rPr>
          <w:rFonts w:ascii="Times New Roman" w:hAnsi="Times New Roman"/>
          <w:color w:val="000000" w:themeColor="text1"/>
          <w:sz w:val="22"/>
        </w:rPr>
        <w:t xml:space="preserve">not present(presence check) or </w:t>
      </w:r>
      <w:r w:rsidRPr="00D647C6">
        <w:rPr>
          <w:rFonts w:ascii="Times New Roman" w:hAnsi="Times New Roman"/>
          <w:color w:val="000000" w:themeColor="text1"/>
          <w:sz w:val="22"/>
        </w:rPr>
        <w:t>not written correctly</w:t>
      </w:r>
      <w:r w:rsidR="001B730F" w:rsidRPr="00D647C6">
        <w:rPr>
          <w:rFonts w:ascii="Times New Roman" w:hAnsi="Times New Roman"/>
          <w:color w:val="000000" w:themeColor="text1"/>
          <w:sz w:val="22"/>
        </w:rPr>
        <w:t xml:space="preserve"> </w:t>
      </w:r>
      <w:r w:rsidRPr="00D647C6">
        <w:rPr>
          <w:rFonts w:ascii="Times New Roman" w:hAnsi="Times New Roman"/>
          <w:color w:val="000000" w:themeColor="text1"/>
          <w:sz w:val="22"/>
        </w:rPr>
        <w:t>(lowercase</w:t>
      </w:r>
      <w:r w:rsidR="00C32EE7">
        <w:rPr>
          <w:rFonts w:ascii="Times New Roman" w:hAnsi="Times New Roman"/>
          <w:color w:val="000000" w:themeColor="text1"/>
          <w:sz w:val="22"/>
        </w:rPr>
        <w:t xml:space="preserve"> check</w:t>
      </w:r>
      <w:r w:rsidRPr="00D647C6">
        <w:rPr>
          <w:rFonts w:ascii="Times New Roman" w:hAnsi="Times New Roman"/>
          <w:color w:val="000000" w:themeColor="text1"/>
          <w:sz w:val="22"/>
        </w:rPr>
        <w:t>).</w:t>
      </w:r>
    </w:p>
    <w:p w14:paraId="0000032A" w14:textId="77777777"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Missingness of mandatory variables.</w:t>
      </w:r>
    </w:p>
    <w:p w14:paraId="0000032B" w14:textId="77777777"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Inconsistency between presence of non-mandatory variables in the METADATA table and table of interest.</w:t>
      </w:r>
    </w:p>
    <w:p w14:paraId="0000032C" w14:textId="77777777"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Missingness of vocabularies for particular variables of the table of interest in the METADATA table.</w:t>
      </w:r>
    </w:p>
    <w:p w14:paraId="0000032D" w14:textId="77777777"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Inconsistency between list of values listed in the METADATA table and actual values in the table of interest.</w:t>
      </w:r>
    </w:p>
    <w:p w14:paraId="0000032E" w14:textId="77777777" w:rsidR="0082651E" w:rsidRPr="00D647C6" w:rsidRDefault="005E1C8C" w:rsidP="001E0092">
      <w:pPr>
        <w:pStyle w:val="ListParagraph"/>
        <w:numPr>
          <w:ilvl w:val="0"/>
          <w:numId w:val="3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Not allowable values or wrong format for date variables.</w:t>
      </w:r>
    </w:p>
    <w:p w14:paraId="0000032F" w14:textId="77777777" w:rsidR="0082651E" w:rsidRPr="00D647C6" w:rsidRDefault="0082651E">
      <w:pPr>
        <w:rPr>
          <w:color w:val="000000" w:themeColor="text1"/>
          <w:sz w:val="22"/>
          <w:szCs w:val="22"/>
        </w:rPr>
      </w:pPr>
    </w:p>
    <w:p w14:paraId="00000330" w14:textId="77777777" w:rsidR="0082651E" w:rsidRPr="00D647C6" w:rsidRDefault="005E1C8C">
      <w:pPr>
        <w:rPr>
          <w:color w:val="000000" w:themeColor="text1"/>
          <w:sz w:val="22"/>
          <w:szCs w:val="22"/>
        </w:rPr>
      </w:pPr>
      <w:r w:rsidRPr="00D647C6">
        <w:rPr>
          <w:color w:val="000000" w:themeColor="text1"/>
          <w:sz w:val="22"/>
          <w:szCs w:val="22"/>
        </w:rPr>
        <w:t xml:space="preserve">For Step 4,  the script will stop when the following criteria is met: </w:t>
      </w:r>
    </w:p>
    <w:p w14:paraId="00000331" w14:textId="77777777" w:rsidR="0082651E" w:rsidRPr="00D647C6" w:rsidRDefault="0082651E">
      <w:pPr>
        <w:rPr>
          <w:color w:val="000000" w:themeColor="text1"/>
          <w:sz w:val="22"/>
          <w:szCs w:val="22"/>
        </w:rPr>
      </w:pPr>
    </w:p>
    <w:p w14:paraId="00000332" w14:textId="77777777" w:rsidR="0082651E" w:rsidRPr="00D647C6" w:rsidRDefault="005E1C8C" w:rsidP="001E0092">
      <w:pPr>
        <w:pStyle w:val="ListParagraph"/>
        <w:numPr>
          <w:ilvl w:val="0"/>
          <w:numId w:val="31"/>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Non-adherence to conventions (conditions will depend on the table of interest).</w:t>
      </w:r>
    </w:p>
    <w:p w14:paraId="00000333" w14:textId="77777777" w:rsidR="0082651E" w:rsidRPr="00D647C6" w:rsidRDefault="0082651E">
      <w:pPr>
        <w:rPr>
          <w:color w:val="000000" w:themeColor="text1"/>
          <w:sz w:val="22"/>
          <w:szCs w:val="22"/>
        </w:rPr>
      </w:pPr>
    </w:p>
    <w:p w14:paraId="00000334" w14:textId="77777777" w:rsidR="0082651E" w:rsidRPr="00D647C6" w:rsidRDefault="005E1C8C">
      <w:pPr>
        <w:rPr>
          <w:color w:val="000000" w:themeColor="text1"/>
          <w:sz w:val="22"/>
          <w:szCs w:val="22"/>
        </w:rPr>
      </w:pPr>
      <w:r w:rsidRPr="00D647C6">
        <w:rPr>
          <w:color w:val="000000" w:themeColor="text1"/>
          <w:sz w:val="22"/>
          <w:szCs w:val="22"/>
        </w:rPr>
        <w:t>Step 5 contains no stopping criteria.</w:t>
      </w:r>
    </w:p>
    <w:p w14:paraId="00000335" w14:textId="77777777" w:rsidR="0082651E" w:rsidRPr="00D647C6" w:rsidRDefault="0082651E">
      <w:pPr>
        <w:rPr>
          <w:color w:val="000000" w:themeColor="text1"/>
          <w:sz w:val="22"/>
          <w:szCs w:val="22"/>
        </w:rPr>
      </w:pPr>
    </w:p>
    <w:p w14:paraId="00000336" w14:textId="77777777" w:rsidR="0082651E" w:rsidRPr="00D647C6" w:rsidRDefault="005E1C8C">
      <w:pPr>
        <w:rPr>
          <w:b/>
          <w:color w:val="000000" w:themeColor="text1"/>
          <w:sz w:val="22"/>
          <w:szCs w:val="22"/>
        </w:rPr>
      </w:pPr>
      <w:r w:rsidRPr="00D647C6">
        <w:rPr>
          <w:b/>
          <w:color w:val="000000" w:themeColor="text1"/>
          <w:sz w:val="22"/>
          <w:szCs w:val="22"/>
        </w:rPr>
        <w:t>Procedure</w:t>
      </w:r>
    </w:p>
    <w:p w14:paraId="00000337" w14:textId="77777777" w:rsidR="0082651E" w:rsidRPr="00D647C6" w:rsidRDefault="0082651E">
      <w:pPr>
        <w:pBdr>
          <w:top w:val="nil"/>
          <w:left w:val="nil"/>
          <w:bottom w:val="nil"/>
          <w:right w:val="nil"/>
          <w:between w:val="nil"/>
        </w:pBdr>
        <w:ind w:left="720"/>
        <w:rPr>
          <w:color w:val="000000" w:themeColor="text1"/>
          <w:sz w:val="22"/>
          <w:szCs w:val="22"/>
        </w:rPr>
      </w:pPr>
    </w:p>
    <w:p w14:paraId="00000338" w14:textId="4086B917" w:rsidR="0082651E" w:rsidRPr="00D647C6" w:rsidRDefault="005E1C8C">
      <w:pPr>
        <w:rPr>
          <w:color w:val="000000" w:themeColor="text1"/>
          <w:sz w:val="22"/>
          <w:szCs w:val="22"/>
        </w:rPr>
      </w:pPr>
      <w:r w:rsidRPr="00D647C6">
        <w:rPr>
          <w:color w:val="000000" w:themeColor="text1"/>
          <w:sz w:val="22"/>
          <w:szCs w:val="22"/>
        </w:rPr>
        <w:t>Each DAP will be responsible for running the script to complete the Level 1 checks.  After addressing any issues identified in level 1 checks, DAPs may rerun the script and inspect the results.</w:t>
      </w:r>
      <w:r w:rsidR="00346567" w:rsidRPr="00D647C6">
        <w:rPr>
          <w:color w:val="000000" w:themeColor="text1"/>
          <w:sz w:val="22"/>
          <w:szCs w:val="22"/>
        </w:rPr>
        <w:t xml:space="preserve"> </w:t>
      </w:r>
      <w:r w:rsidRPr="00D647C6">
        <w:rPr>
          <w:color w:val="000000" w:themeColor="text1"/>
          <w:sz w:val="22"/>
          <w:szCs w:val="22"/>
        </w:rPr>
        <w:t xml:space="preserve">This may proceed iteratively until the DAP considers the ETL sufficiently complete and correct. </w:t>
      </w:r>
    </w:p>
    <w:p w14:paraId="070D10ED" w14:textId="77777777" w:rsidR="00346567" w:rsidRPr="00D647C6" w:rsidRDefault="00346567">
      <w:pPr>
        <w:rPr>
          <w:color w:val="000000" w:themeColor="text1"/>
          <w:sz w:val="22"/>
          <w:szCs w:val="22"/>
        </w:rPr>
      </w:pPr>
    </w:p>
    <w:p w14:paraId="0000033A" w14:textId="54A154ED" w:rsidR="0082651E" w:rsidRPr="00D647C6" w:rsidRDefault="005E1C8C">
      <w:pPr>
        <w:rPr>
          <w:color w:val="000000" w:themeColor="text1"/>
          <w:sz w:val="22"/>
          <w:szCs w:val="22"/>
        </w:rPr>
      </w:pPr>
      <w:r w:rsidRPr="00D647C6">
        <w:rPr>
          <w:color w:val="000000" w:themeColor="text1"/>
          <w:sz w:val="22"/>
          <w:szCs w:val="22"/>
        </w:rPr>
        <w:t>All tables will undergo the 5 steps mentioned above except for the EUROCAT, METADATA, CDM SOURCE and, INSTANCE tables. The level 1 checks will start with a report on the METADATA</w:t>
      </w:r>
      <w:r w:rsidR="00346567" w:rsidRPr="00D647C6">
        <w:rPr>
          <w:color w:val="000000" w:themeColor="text1"/>
          <w:sz w:val="22"/>
          <w:szCs w:val="22"/>
        </w:rPr>
        <w:t xml:space="preserve"> table and then continue with the step 1 to 3. After all issues identified, are fixed DAPs can continue with </w:t>
      </w:r>
      <w:r w:rsidRPr="00D647C6">
        <w:rPr>
          <w:color w:val="000000" w:themeColor="text1"/>
          <w:sz w:val="22"/>
          <w:szCs w:val="22"/>
        </w:rPr>
        <w:t>CDM_SOURCE and INSTANCE (when present) and</w:t>
      </w:r>
      <w:r w:rsidR="00346567" w:rsidRPr="00D647C6">
        <w:rPr>
          <w:color w:val="000000" w:themeColor="text1"/>
          <w:sz w:val="22"/>
          <w:szCs w:val="22"/>
        </w:rPr>
        <w:t xml:space="preserve"> step 4 and 5 for all available tables.</w:t>
      </w:r>
      <w:r w:rsidRPr="00D647C6">
        <w:rPr>
          <w:color w:val="000000" w:themeColor="text1"/>
          <w:sz w:val="22"/>
          <w:szCs w:val="22"/>
        </w:rPr>
        <w:t xml:space="preserve"> </w:t>
      </w:r>
      <w:r w:rsidR="00346567" w:rsidRPr="00D647C6">
        <w:rPr>
          <w:color w:val="000000" w:themeColor="text1"/>
          <w:sz w:val="22"/>
          <w:szCs w:val="22"/>
        </w:rPr>
        <w:t>B</w:t>
      </w:r>
      <w:r w:rsidRPr="00D647C6">
        <w:rPr>
          <w:color w:val="000000" w:themeColor="text1"/>
          <w:sz w:val="22"/>
          <w:szCs w:val="22"/>
        </w:rPr>
        <w:t xml:space="preserve">ased on the results every DAP will proceed with the next tables. The EUROCAT, CDM_SOURCE and, INSTANCE tables will undergo step1 to step 3. The CDM_SOURCE and INSTANCE (when present) </w:t>
      </w:r>
      <w:r w:rsidR="00FC724E" w:rsidRPr="00D647C6">
        <w:rPr>
          <w:color w:val="000000" w:themeColor="text1"/>
          <w:sz w:val="22"/>
          <w:szCs w:val="22"/>
        </w:rPr>
        <w:t>and the METADATA</w:t>
      </w:r>
      <w:r w:rsidRPr="00D647C6">
        <w:rPr>
          <w:color w:val="000000" w:themeColor="text1"/>
          <w:sz w:val="22"/>
          <w:szCs w:val="22"/>
        </w:rPr>
        <w:t xml:space="preserve"> tables will undergo a specific script.</w:t>
      </w:r>
    </w:p>
    <w:p w14:paraId="4C43FAAA" w14:textId="66F41B2E" w:rsidR="0022669D" w:rsidRPr="00D647C6" w:rsidRDefault="0022669D">
      <w:pPr>
        <w:rPr>
          <w:color w:val="000000" w:themeColor="text1"/>
          <w:sz w:val="22"/>
          <w:szCs w:val="22"/>
        </w:rPr>
      </w:pPr>
    </w:p>
    <w:p w14:paraId="3DC3A23B" w14:textId="2619D34F" w:rsidR="0022669D" w:rsidRPr="00D647C6" w:rsidRDefault="00BB25FD">
      <w:pPr>
        <w:rPr>
          <w:color w:val="000000" w:themeColor="text1"/>
          <w:sz w:val="22"/>
          <w:szCs w:val="22"/>
        </w:rPr>
      </w:pPr>
      <w:r w:rsidRPr="00D647C6">
        <w:rPr>
          <w:noProof/>
          <w:color w:val="000000" w:themeColor="text1"/>
          <w:sz w:val="22"/>
          <w:szCs w:val="22"/>
          <w:lang w:val="nl-NL" w:eastAsia="nl-NL"/>
        </w:rPr>
        <w:drawing>
          <wp:inline distT="0" distB="0" distL="0" distR="0" wp14:anchorId="47CC3C1D" wp14:editId="09257A50">
            <wp:extent cx="3825529" cy="299421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1606" cy="3022449"/>
                    </a:xfrm>
                    <a:prstGeom prst="rect">
                      <a:avLst/>
                    </a:prstGeom>
                  </pic:spPr>
                </pic:pic>
              </a:graphicData>
            </a:graphic>
          </wp:inline>
        </w:drawing>
      </w:r>
    </w:p>
    <w:p w14:paraId="31E61346" w14:textId="3A02B360" w:rsidR="00A106DC" w:rsidRPr="00D647C6" w:rsidRDefault="00A106DC" w:rsidP="00FB63EC">
      <w:pPr>
        <w:pStyle w:val="Caption"/>
        <w:rPr>
          <w:color w:val="000000" w:themeColor="text1"/>
          <w:sz w:val="22"/>
          <w:szCs w:val="22"/>
        </w:rPr>
      </w:pPr>
      <w:bookmarkStart w:id="106" w:name="_Toc66086834"/>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Pr="00D647C6">
        <w:rPr>
          <w:noProof/>
          <w:sz w:val="22"/>
          <w:szCs w:val="22"/>
        </w:rPr>
        <w:t>5</w:t>
      </w:r>
      <w:r w:rsidRPr="00D647C6">
        <w:rPr>
          <w:sz w:val="22"/>
          <w:szCs w:val="22"/>
        </w:rPr>
        <w:fldChar w:fldCharType="end"/>
      </w:r>
      <w:r w:rsidRPr="00D647C6">
        <w:rPr>
          <w:sz w:val="22"/>
          <w:szCs w:val="22"/>
        </w:rPr>
        <w:t>. Scheme of level 1 checks</w:t>
      </w:r>
      <w:bookmarkEnd w:id="106"/>
    </w:p>
    <w:p w14:paraId="0000033C" w14:textId="4D35D276" w:rsidR="0082651E" w:rsidRPr="00D647C6" w:rsidRDefault="005E1C8C">
      <w:pPr>
        <w:rPr>
          <w:i/>
          <w:color w:val="000000" w:themeColor="text1"/>
          <w:sz w:val="22"/>
          <w:szCs w:val="22"/>
        </w:rPr>
      </w:pPr>
      <w:r w:rsidRPr="00D647C6">
        <w:rPr>
          <w:i/>
          <w:color w:val="000000" w:themeColor="text1"/>
          <w:sz w:val="22"/>
          <w:szCs w:val="22"/>
        </w:rPr>
        <w:lastRenderedPageBreak/>
        <w:t>Level 2 data checks assess the logical relationship and integrity of data values within a variable or between two or  more variables within and between tables.  Examples of this type of check include:</w:t>
      </w:r>
      <w:r w:rsidR="00B87C72" w:rsidRPr="00D647C6">
        <w:rPr>
          <w:i/>
          <w:color w:val="000000" w:themeColor="text1"/>
          <w:sz w:val="22"/>
          <w:szCs w:val="22"/>
        </w:rPr>
        <w:t xml:space="preserve"> observations occurring before birth date</w:t>
      </w:r>
      <w:r w:rsidRPr="00D647C6">
        <w:rPr>
          <w:i/>
          <w:color w:val="000000" w:themeColor="text1"/>
          <w:sz w:val="22"/>
          <w:szCs w:val="22"/>
        </w:rPr>
        <w:t>, observations occurring after a recorded death date,</w:t>
      </w:r>
      <w:r w:rsidR="00B87C72" w:rsidRPr="00D647C6">
        <w:rPr>
          <w:i/>
          <w:color w:val="000000" w:themeColor="text1"/>
          <w:sz w:val="22"/>
          <w:szCs w:val="22"/>
        </w:rPr>
        <w:t xml:space="preserve"> parents aged 12 years old or younger</w:t>
      </w:r>
      <w:r w:rsidRPr="00D647C6">
        <w:rPr>
          <w:i/>
          <w:color w:val="000000" w:themeColor="text1"/>
          <w:sz w:val="22"/>
          <w:szCs w:val="22"/>
        </w:rPr>
        <w:t xml:space="preserve"> etc.</w:t>
      </w:r>
    </w:p>
    <w:p w14:paraId="0000033D" w14:textId="30515C78" w:rsidR="0082651E" w:rsidRPr="00D647C6" w:rsidRDefault="005E1C8C">
      <w:pPr>
        <w:rPr>
          <w:i/>
          <w:color w:val="000000" w:themeColor="text1"/>
          <w:sz w:val="22"/>
          <w:szCs w:val="22"/>
        </w:rPr>
      </w:pPr>
      <w:r w:rsidRPr="00D647C6">
        <w:rPr>
          <w:i/>
          <w:color w:val="000000" w:themeColor="text1"/>
          <w:sz w:val="22"/>
          <w:szCs w:val="22"/>
        </w:rPr>
        <w:t xml:space="preserve"> </w:t>
      </w:r>
    </w:p>
    <w:p w14:paraId="6C2E90F4" w14:textId="179FA9B6" w:rsidR="006A2957" w:rsidRPr="00D647C6" w:rsidRDefault="006A2957" w:rsidP="006A2957">
      <w:pPr>
        <w:pStyle w:val="Basic11"/>
        <w:rPr>
          <w:rFonts w:ascii="Times New Roman" w:hAnsi="Times New Roman"/>
          <w:sz w:val="22"/>
          <w:szCs w:val="22"/>
        </w:rPr>
      </w:pPr>
      <w:r w:rsidRPr="00D647C6">
        <w:rPr>
          <w:rFonts w:ascii="Times New Roman" w:hAnsi="Times New Roman"/>
          <w:sz w:val="22"/>
          <w:szCs w:val="22"/>
        </w:rPr>
        <w:t>Level 2 checks include eight checks:</w:t>
      </w:r>
    </w:p>
    <w:p w14:paraId="6C0D03A9" w14:textId="77777777"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sz w:val="22"/>
          <w:szCs w:val="22"/>
        </w:rPr>
        <w:t>Event dates before birth date</w:t>
      </w:r>
    </w:p>
    <w:p w14:paraId="2FAB0EDD" w14:textId="77777777"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sz w:val="22"/>
          <w:szCs w:val="22"/>
        </w:rPr>
        <w:t>Event dates after date of death</w:t>
      </w:r>
    </w:p>
    <w:p w14:paraId="6031E4C8" w14:textId="77777777"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sz w:val="22"/>
          <w:szCs w:val="22"/>
        </w:rPr>
        <w:t>Event dates outside observation periods</w:t>
      </w:r>
    </w:p>
    <w:p w14:paraId="79DDA02B" w14:textId="77777777"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sz w:val="22"/>
          <w:szCs w:val="22"/>
        </w:rPr>
        <w:t>Subjects observed in a table of interest without a corresponding record in the PERSONS table</w:t>
      </w:r>
    </w:p>
    <w:p w14:paraId="018424A5" w14:textId="77777777"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color w:val="000000" w:themeColor="text1"/>
          <w:sz w:val="22"/>
          <w:szCs w:val="22"/>
        </w:rPr>
        <w:t xml:space="preserve">Observations associated with a </w:t>
      </w:r>
      <w:r w:rsidRPr="00D647C6">
        <w:rPr>
          <w:rFonts w:ascii="Times New Roman" w:hAnsi="Times New Roman"/>
          <w:i/>
          <w:iCs/>
          <w:color w:val="000000" w:themeColor="text1"/>
          <w:sz w:val="22"/>
          <w:szCs w:val="22"/>
        </w:rPr>
        <w:t>visit_occurrence_id</w:t>
      </w:r>
      <w:r w:rsidRPr="00D647C6">
        <w:rPr>
          <w:rFonts w:ascii="Times New Roman" w:hAnsi="Times New Roman"/>
          <w:color w:val="000000" w:themeColor="text1"/>
          <w:sz w:val="22"/>
          <w:szCs w:val="22"/>
        </w:rPr>
        <w:t xml:space="preserve"> which occur before the </w:t>
      </w:r>
      <w:r w:rsidRPr="00D647C6">
        <w:rPr>
          <w:rFonts w:ascii="Times New Roman" w:hAnsi="Times New Roman"/>
          <w:i/>
          <w:iCs/>
          <w:color w:val="000000" w:themeColor="text1"/>
          <w:sz w:val="22"/>
          <w:szCs w:val="22"/>
        </w:rPr>
        <w:t>visit_start_date</w:t>
      </w:r>
      <w:r w:rsidRPr="00D647C6">
        <w:rPr>
          <w:rFonts w:ascii="Times New Roman" w:hAnsi="Times New Roman"/>
          <w:color w:val="000000" w:themeColor="text1"/>
          <w:sz w:val="22"/>
          <w:szCs w:val="22"/>
        </w:rPr>
        <w:t xml:space="preserve"> </w:t>
      </w:r>
    </w:p>
    <w:p w14:paraId="2248CB43" w14:textId="61C281B2"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color w:val="000000" w:themeColor="text1"/>
          <w:sz w:val="22"/>
          <w:szCs w:val="22"/>
        </w:rPr>
        <w:t xml:space="preserve">Observations associated with a </w:t>
      </w:r>
      <w:r w:rsidRPr="00D647C6">
        <w:rPr>
          <w:rFonts w:ascii="Times New Roman" w:hAnsi="Times New Roman"/>
          <w:i/>
          <w:iCs/>
          <w:color w:val="000000" w:themeColor="text1"/>
          <w:sz w:val="22"/>
          <w:szCs w:val="22"/>
        </w:rPr>
        <w:t>visit_occurrence_id</w:t>
      </w:r>
      <w:r w:rsidRPr="00D647C6">
        <w:rPr>
          <w:rFonts w:ascii="Times New Roman" w:hAnsi="Times New Roman"/>
          <w:color w:val="000000" w:themeColor="text1"/>
          <w:sz w:val="22"/>
          <w:szCs w:val="22"/>
        </w:rPr>
        <w:t xml:space="preserve"> which occur after the </w:t>
      </w:r>
      <w:r w:rsidRPr="00D647C6">
        <w:rPr>
          <w:rFonts w:ascii="Times New Roman" w:hAnsi="Times New Roman"/>
          <w:i/>
          <w:iCs/>
          <w:color w:val="000000" w:themeColor="text1"/>
          <w:sz w:val="22"/>
          <w:szCs w:val="22"/>
        </w:rPr>
        <w:t>visit_end_date</w:t>
      </w:r>
    </w:p>
    <w:p w14:paraId="70FBEA2A" w14:textId="2AE0925C"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color w:val="000000" w:themeColor="text1"/>
          <w:sz w:val="22"/>
          <w:szCs w:val="22"/>
        </w:rPr>
        <w:t xml:space="preserve">Observations associated with a </w:t>
      </w:r>
      <w:r w:rsidRPr="00D647C6">
        <w:rPr>
          <w:rFonts w:ascii="Times New Roman" w:hAnsi="Times New Roman"/>
          <w:i/>
          <w:iCs/>
          <w:color w:val="000000" w:themeColor="text1"/>
          <w:sz w:val="22"/>
          <w:szCs w:val="22"/>
        </w:rPr>
        <w:t>visit_occurrence_id</w:t>
      </w:r>
      <w:r w:rsidRPr="00D647C6">
        <w:rPr>
          <w:rFonts w:ascii="Times New Roman" w:hAnsi="Times New Roman"/>
          <w:color w:val="000000" w:themeColor="text1"/>
          <w:sz w:val="22"/>
          <w:szCs w:val="22"/>
        </w:rPr>
        <w:t xml:space="preserve"> for which the associated </w:t>
      </w:r>
      <w:r w:rsidRPr="00D647C6">
        <w:rPr>
          <w:rFonts w:ascii="Times New Roman" w:hAnsi="Times New Roman"/>
          <w:i/>
          <w:iCs/>
          <w:color w:val="000000" w:themeColor="text1"/>
          <w:sz w:val="22"/>
          <w:szCs w:val="22"/>
        </w:rPr>
        <w:t>person_id</w:t>
      </w:r>
      <w:r w:rsidRPr="00D647C6">
        <w:rPr>
          <w:rFonts w:ascii="Times New Roman" w:hAnsi="Times New Roman"/>
          <w:color w:val="000000" w:themeColor="text1"/>
          <w:sz w:val="22"/>
          <w:szCs w:val="22"/>
        </w:rPr>
        <w:t xml:space="preserve"> differs from that in the VISIT_OCCURRENCE table</w:t>
      </w:r>
    </w:p>
    <w:p w14:paraId="045B8AB9" w14:textId="341EE25E" w:rsidR="006A2957" w:rsidRPr="00D647C6" w:rsidRDefault="006A2957" w:rsidP="001E0092">
      <w:pPr>
        <w:pStyle w:val="Basic11"/>
        <w:numPr>
          <w:ilvl w:val="0"/>
          <w:numId w:val="35"/>
        </w:numPr>
        <w:rPr>
          <w:rFonts w:ascii="Times New Roman" w:hAnsi="Times New Roman"/>
          <w:sz w:val="22"/>
          <w:szCs w:val="22"/>
        </w:rPr>
      </w:pPr>
      <w:r w:rsidRPr="00D647C6">
        <w:rPr>
          <w:rFonts w:ascii="Times New Roman" w:hAnsi="Times New Roman"/>
          <w:color w:val="000000" w:themeColor="text1"/>
          <w:sz w:val="22"/>
          <w:szCs w:val="22"/>
        </w:rPr>
        <w:t>Subjects indicated in PERSON_RELATIONSHIPS as the parent of a child with a birthdate less than 12 years prior to the recorded birthdate of the associated child</w:t>
      </w:r>
    </w:p>
    <w:p w14:paraId="0000033F" w14:textId="77777777" w:rsidR="0082651E" w:rsidRPr="00D647C6" w:rsidRDefault="0082651E">
      <w:pPr>
        <w:rPr>
          <w:color w:val="000000" w:themeColor="text1"/>
          <w:sz w:val="22"/>
          <w:szCs w:val="22"/>
        </w:rPr>
      </w:pPr>
    </w:p>
    <w:p w14:paraId="00000340" w14:textId="77777777" w:rsidR="0082651E" w:rsidRPr="00D647C6" w:rsidRDefault="005E1C8C">
      <w:pPr>
        <w:rPr>
          <w:color w:val="000000" w:themeColor="text1"/>
          <w:sz w:val="22"/>
          <w:szCs w:val="22"/>
        </w:rPr>
      </w:pPr>
      <w:r w:rsidRPr="00D647C6">
        <w:rPr>
          <w:color w:val="000000" w:themeColor="text1"/>
          <w:sz w:val="22"/>
          <w:szCs w:val="22"/>
        </w:rPr>
        <w:t xml:space="preserve">Following completion of level 1 and 2 checks, results will be reviewed with DAPs.  Only after these errors have been resolved to the satisfaction of the DAPs will quality checking proceed to level 3 (Figure 4, also </w:t>
      </w:r>
      <w:r w:rsidRPr="00D647C6">
        <w:rPr>
          <w:color w:val="000000" w:themeColor="text1"/>
          <w:sz w:val="22"/>
          <w:szCs w:val="22"/>
          <w:highlight w:val="yellow"/>
        </w:rPr>
        <w:t>See companion SAP</w:t>
      </w:r>
      <w:r w:rsidRPr="00D647C6">
        <w:rPr>
          <w:color w:val="000000" w:themeColor="text1"/>
          <w:sz w:val="22"/>
          <w:szCs w:val="22"/>
        </w:rPr>
        <w:t xml:space="preserve">: </w:t>
      </w:r>
      <w:r w:rsidRPr="00D647C6">
        <w:rPr>
          <w:b/>
          <w:color w:val="000000" w:themeColor="text1"/>
          <w:sz w:val="22"/>
          <w:szCs w:val="22"/>
        </w:rPr>
        <w:t>ConcePTION Data Characterization for population-based data sources and collections: Level 3 (Data characterization</w:t>
      </w:r>
      <w:r w:rsidRPr="00D647C6">
        <w:rPr>
          <w:color w:val="000000" w:themeColor="text1"/>
          <w:sz w:val="22"/>
          <w:szCs w:val="22"/>
        </w:rPr>
        <w:t xml:space="preserve">)). </w:t>
      </w:r>
    </w:p>
    <w:p w14:paraId="00000341" w14:textId="77777777" w:rsidR="0082651E" w:rsidRPr="00D647C6" w:rsidRDefault="0082651E">
      <w:pPr>
        <w:rPr>
          <w:color w:val="000000" w:themeColor="text1"/>
          <w:sz w:val="22"/>
          <w:szCs w:val="22"/>
        </w:rPr>
      </w:pPr>
    </w:p>
    <w:p w14:paraId="00000342" w14:textId="77777777" w:rsidR="0082651E" w:rsidRPr="00D647C6" w:rsidRDefault="0082651E">
      <w:pPr>
        <w:rPr>
          <w:color w:val="000000" w:themeColor="text1"/>
          <w:sz w:val="22"/>
          <w:szCs w:val="22"/>
        </w:rPr>
      </w:pPr>
    </w:p>
    <w:p w14:paraId="00000343" w14:textId="77777777" w:rsidR="0082651E" w:rsidRPr="00D647C6" w:rsidRDefault="005E1C8C">
      <w:pPr>
        <w:rPr>
          <w:color w:val="000000" w:themeColor="text1"/>
          <w:sz w:val="22"/>
          <w:szCs w:val="22"/>
        </w:rPr>
      </w:pPr>
      <w:r w:rsidRPr="00D647C6">
        <w:rPr>
          <w:noProof/>
          <w:color w:val="000000" w:themeColor="text1"/>
          <w:sz w:val="22"/>
          <w:szCs w:val="22"/>
          <w:lang w:val="nl-NL" w:eastAsia="nl-NL"/>
        </w:rPr>
        <w:drawing>
          <wp:inline distT="0" distB="0" distL="0" distR="0" wp14:anchorId="6954FD7E" wp14:editId="2B3DFDF6">
            <wp:extent cx="5638800" cy="4240306"/>
            <wp:effectExtent l="0" t="0" r="0" b="1905"/>
            <wp:docPr id="14" name="image2.png" descr="C:\Users\cdodd\Dropbox\EMA Lot 4\Data workflow graphic.png"/>
            <wp:cNvGraphicFramePr/>
            <a:graphic xmlns:a="http://schemas.openxmlformats.org/drawingml/2006/main">
              <a:graphicData uri="http://schemas.openxmlformats.org/drawingml/2006/picture">
                <pic:pic xmlns:pic="http://schemas.openxmlformats.org/drawingml/2006/picture">
                  <pic:nvPicPr>
                    <pic:cNvPr id="0" name="image2.png" descr="C:\Users\cdodd\Dropbox\EMA Lot 4\Data workflow graphic.png"/>
                    <pic:cNvPicPr preferRelativeResize="0"/>
                  </pic:nvPicPr>
                  <pic:blipFill>
                    <a:blip r:embed="rId19"/>
                    <a:srcRect/>
                    <a:stretch>
                      <a:fillRect/>
                    </a:stretch>
                  </pic:blipFill>
                  <pic:spPr>
                    <a:xfrm>
                      <a:off x="0" y="0"/>
                      <a:ext cx="5660989" cy="4256992"/>
                    </a:xfrm>
                    <a:prstGeom prst="rect">
                      <a:avLst/>
                    </a:prstGeom>
                    <a:ln/>
                  </pic:spPr>
                </pic:pic>
              </a:graphicData>
            </a:graphic>
          </wp:inline>
        </w:drawing>
      </w:r>
    </w:p>
    <w:p w14:paraId="63D2D049" w14:textId="79D8F0F4" w:rsidR="00C56B3B" w:rsidRPr="00D647C6" w:rsidRDefault="00A106DC" w:rsidP="00A106DC">
      <w:pPr>
        <w:pStyle w:val="Caption"/>
        <w:rPr>
          <w:b w:val="0"/>
          <w:bCs w:val="0"/>
          <w:i/>
          <w:iCs/>
          <w:color w:val="000000" w:themeColor="text1"/>
          <w:sz w:val="22"/>
          <w:szCs w:val="22"/>
        </w:rPr>
      </w:pPr>
      <w:bookmarkStart w:id="107" w:name="_Toc66086835"/>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Pr="00D647C6">
        <w:rPr>
          <w:noProof/>
          <w:sz w:val="22"/>
          <w:szCs w:val="22"/>
        </w:rPr>
        <w:t>6</w:t>
      </w:r>
      <w:r w:rsidRPr="00D647C6">
        <w:rPr>
          <w:sz w:val="22"/>
          <w:szCs w:val="22"/>
        </w:rPr>
        <w:fldChar w:fldCharType="end"/>
      </w:r>
      <w:r w:rsidRPr="00D647C6">
        <w:rPr>
          <w:sz w:val="22"/>
          <w:szCs w:val="22"/>
        </w:rPr>
        <w:t>. Data quality workflow</w:t>
      </w:r>
      <w:bookmarkEnd w:id="107"/>
    </w:p>
    <w:p w14:paraId="00000346" w14:textId="442C9FF3" w:rsidR="0082651E" w:rsidRPr="00D647C6" w:rsidRDefault="00E82135" w:rsidP="00D03EA0">
      <w:pPr>
        <w:pStyle w:val="Heading3"/>
        <w:rPr>
          <w:rFonts w:cs="Times New Roman"/>
          <w:sz w:val="22"/>
          <w:szCs w:val="22"/>
        </w:rPr>
      </w:pPr>
      <w:r w:rsidRPr="00D647C6">
        <w:rPr>
          <w:rFonts w:cs="Times New Roman"/>
          <w:sz w:val="22"/>
          <w:szCs w:val="22"/>
        </w:rPr>
        <w:lastRenderedPageBreak/>
        <w:t xml:space="preserve"> </w:t>
      </w:r>
      <w:bookmarkStart w:id="108" w:name="_Toc67318446"/>
      <w:r w:rsidR="005E1C8C" w:rsidRPr="00D647C6">
        <w:rPr>
          <w:rFonts w:cs="Times New Roman"/>
          <w:sz w:val="22"/>
          <w:szCs w:val="22"/>
        </w:rPr>
        <w:t>Missing data</w:t>
      </w:r>
      <w:bookmarkEnd w:id="108"/>
    </w:p>
    <w:p w14:paraId="00000347" w14:textId="77777777" w:rsidR="0082651E" w:rsidRPr="00D647C6" w:rsidRDefault="005E1C8C">
      <w:pPr>
        <w:rPr>
          <w:color w:val="000000" w:themeColor="text1"/>
          <w:sz w:val="22"/>
          <w:szCs w:val="22"/>
        </w:rPr>
      </w:pPr>
      <w:r w:rsidRPr="00D647C6">
        <w:rPr>
          <w:color w:val="000000" w:themeColor="text1"/>
          <w:sz w:val="22"/>
          <w:szCs w:val="22"/>
        </w:rPr>
        <w:t>Minimal imputation for missing dates of birth and death will be conducted (see section 6.4.3).  Additional imputations will not be conducted, as an objective of the current study is to measure and report missingness.</w:t>
      </w:r>
    </w:p>
    <w:p w14:paraId="19FA9865" w14:textId="515CFD71" w:rsidR="001E7096" w:rsidRPr="00D647C6" w:rsidRDefault="00E82135" w:rsidP="00D03EA0">
      <w:pPr>
        <w:pStyle w:val="Heading3"/>
        <w:rPr>
          <w:rFonts w:cs="Times New Roman"/>
          <w:sz w:val="22"/>
          <w:szCs w:val="22"/>
        </w:rPr>
      </w:pPr>
      <w:r w:rsidRPr="00D647C6">
        <w:rPr>
          <w:rFonts w:cs="Times New Roman"/>
          <w:sz w:val="22"/>
          <w:szCs w:val="22"/>
        </w:rPr>
        <w:t xml:space="preserve"> </w:t>
      </w:r>
      <w:bookmarkStart w:id="109" w:name="_Toc65767164"/>
      <w:bookmarkStart w:id="110" w:name="_Toc67318447"/>
      <w:r w:rsidR="001E7096" w:rsidRPr="00D647C6">
        <w:rPr>
          <w:rFonts w:cs="Times New Roman"/>
          <w:sz w:val="22"/>
          <w:szCs w:val="22"/>
        </w:rPr>
        <w:t>Statistical analysis</w:t>
      </w:r>
      <w:bookmarkEnd w:id="109"/>
      <w:bookmarkEnd w:id="110"/>
    </w:p>
    <w:p w14:paraId="0000034A" w14:textId="16FC2A21" w:rsidR="0082651E" w:rsidRPr="00D647C6" w:rsidRDefault="005E1C8C">
      <w:pPr>
        <w:rPr>
          <w:color w:val="000000" w:themeColor="text1"/>
          <w:sz w:val="22"/>
          <w:szCs w:val="22"/>
        </w:rPr>
      </w:pPr>
      <w:r w:rsidRPr="00D647C6">
        <w:rPr>
          <w:color w:val="000000" w:themeColor="text1"/>
          <w:sz w:val="22"/>
          <w:szCs w:val="22"/>
        </w:rPr>
        <w:t xml:space="preserve">The Level 1 and 2 analyses are descriptive only and do not apply any statistical modeling.  Detailed descriptions of each descriptive analysis are provided in </w:t>
      </w:r>
      <w:r w:rsidRPr="00D647C6">
        <w:rPr>
          <w:b/>
          <w:color w:val="000000" w:themeColor="text1"/>
          <w:sz w:val="22"/>
          <w:szCs w:val="22"/>
        </w:rPr>
        <w:t>section 6.5.3</w:t>
      </w:r>
      <w:r w:rsidRPr="00D647C6">
        <w:rPr>
          <w:color w:val="000000" w:themeColor="text1"/>
          <w:sz w:val="22"/>
          <w:szCs w:val="22"/>
        </w:rPr>
        <w:t xml:space="preserve"> below.</w:t>
      </w:r>
    </w:p>
    <w:p w14:paraId="6D9D8699" w14:textId="3E758813" w:rsidR="001E7096" w:rsidRPr="00FB63EC" w:rsidRDefault="00E82135" w:rsidP="001E7096">
      <w:pPr>
        <w:pStyle w:val="Heading3"/>
        <w:rPr>
          <w:rFonts w:cs="Times New Roman"/>
          <w:sz w:val="22"/>
          <w:szCs w:val="22"/>
        </w:rPr>
      </w:pPr>
      <w:r w:rsidRPr="00D647C6">
        <w:rPr>
          <w:rFonts w:cs="Times New Roman"/>
          <w:sz w:val="22"/>
          <w:szCs w:val="22"/>
        </w:rPr>
        <w:t xml:space="preserve"> </w:t>
      </w:r>
      <w:bookmarkStart w:id="111" w:name="_Toc65767165"/>
      <w:bookmarkStart w:id="112" w:name="_Toc67318448"/>
      <w:r w:rsidR="001E7096" w:rsidRPr="00D647C6">
        <w:rPr>
          <w:rFonts w:cs="Times New Roman"/>
          <w:sz w:val="22"/>
          <w:szCs w:val="22"/>
        </w:rPr>
        <w:t>Data analysis steps per objective</w:t>
      </w:r>
      <w:r w:rsidR="003379FD" w:rsidRPr="00D647C6">
        <w:rPr>
          <w:rFonts w:cs="Times New Roman"/>
          <w:sz w:val="22"/>
          <w:szCs w:val="22"/>
        </w:rPr>
        <w:t>: Level 1</w:t>
      </w:r>
      <w:bookmarkEnd w:id="111"/>
      <w:bookmarkEnd w:id="112"/>
    </w:p>
    <w:p w14:paraId="2B797018" w14:textId="097C7ED7" w:rsidR="00BB25FD" w:rsidRPr="00D647C6" w:rsidRDefault="00BB25FD" w:rsidP="00D03EA0">
      <w:pPr>
        <w:pStyle w:val="Heading4"/>
        <w:rPr>
          <w:rFonts w:cs="Times New Roman"/>
          <w:sz w:val="22"/>
          <w:szCs w:val="22"/>
        </w:rPr>
      </w:pPr>
      <w:bookmarkStart w:id="113" w:name="_Toc65767166"/>
      <w:bookmarkStart w:id="114" w:name="_Toc67318449"/>
      <w:r w:rsidRPr="00D647C6">
        <w:rPr>
          <w:rFonts w:cs="Times New Roman"/>
          <w:sz w:val="22"/>
          <w:szCs w:val="22"/>
        </w:rPr>
        <w:t>METADATA table</w:t>
      </w:r>
      <w:bookmarkEnd w:id="113"/>
      <w:bookmarkEnd w:id="114"/>
    </w:p>
    <w:p w14:paraId="081AAAC4" w14:textId="77777777" w:rsidR="00A106DC" w:rsidRPr="00D647C6" w:rsidRDefault="00A106DC" w:rsidP="00A106DC">
      <w:pPr>
        <w:rPr>
          <w:sz w:val="22"/>
          <w:szCs w:val="22"/>
        </w:rPr>
      </w:pPr>
    </w:p>
    <w:p w14:paraId="4EC2D68B" w14:textId="0F3CFC1B" w:rsidR="00BB25FD" w:rsidRPr="00D647C6" w:rsidRDefault="00BB25FD" w:rsidP="00A106DC">
      <w:pPr>
        <w:pStyle w:val="Caption"/>
        <w:rPr>
          <w:color w:val="000000" w:themeColor="text1"/>
          <w:sz w:val="22"/>
          <w:szCs w:val="22"/>
        </w:rPr>
      </w:pPr>
      <w:r w:rsidRPr="00D647C6">
        <w:rPr>
          <w:color w:val="000000" w:themeColor="text1"/>
          <w:sz w:val="22"/>
          <w:szCs w:val="22"/>
        </w:rPr>
        <w:t xml:space="preserve"> </w:t>
      </w:r>
      <w:bookmarkStart w:id="115" w:name="_Toc66086553"/>
      <w:r w:rsidR="00A106DC" w:rsidRPr="00D647C6">
        <w:rPr>
          <w:sz w:val="22"/>
          <w:szCs w:val="22"/>
        </w:rPr>
        <w:t xml:space="preserve">Table </w:t>
      </w:r>
      <w:r w:rsidR="00A106DC" w:rsidRPr="00D647C6">
        <w:rPr>
          <w:sz w:val="22"/>
          <w:szCs w:val="22"/>
        </w:rPr>
        <w:fldChar w:fldCharType="begin"/>
      </w:r>
      <w:r w:rsidR="00A106DC" w:rsidRPr="00D647C6">
        <w:rPr>
          <w:sz w:val="22"/>
          <w:szCs w:val="22"/>
        </w:rPr>
        <w:instrText xml:space="preserve"> SEQ Table \* ARABIC </w:instrText>
      </w:r>
      <w:r w:rsidR="00A106DC" w:rsidRPr="00D647C6">
        <w:rPr>
          <w:sz w:val="22"/>
          <w:szCs w:val="22"/>
        </w:rPr>
        <w:fldChar w:fldCharType="separate"/>
      </w:r>
      <w:r w:rsidR="00C00EBA" w:rsidRPr="00D647C6">
        <w:rPr>
          <w:noProof/>
          <w:sz w:val="22"/>
          <w:szCs w:val="22"/>
        </w:rPr>
        <w:t>2</w:t>
      </w:r>
      <w:r w:rsidR="00A106DC" w:rsidRPr="00D647C6">
        <w:rPr>
          <w:sz w:val="22"/>
          <w:szCs w:val="22"/>
        </w:rPr>
        <w:fldChar w:fldCharType="end"/>
      </w:r>
      <w:r w:rsidR="00A106DC" w:rsidRPr="00D647C6">
        <w:rPr>
          <w:sz w:val="22"/>
          <w:szCs w:val="22"/>
        </w:rPr>
        <w:t>. MET</w:t>
      </w:r>
      <w:r w:rsidR="0056563A" w:rsidRPr="00D647C6">
        <w:rPr>
          <w:sz w:val="22"/>
          <w:szCs w:val="22"/>
        </w:rPr>
        <w:t>A</w:t>
      </w:r>
      <w:r w:rsidR="00A106DC" w:rsidRPr="00D647C6">
        <w:rPr>
          <w:sz w:val="22"/>
          <w:szCs w:val="22"/>
        </w:rPr>
        <w:t>DATA table</w:t>
      </w:r>
      <w:bookmarkEnd w:id="115"/>
    </w:p>
    <w:tbl>
      <w:tblPr>
        <w:tblStyle w:val="af7"/>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2976"/>
        <w:gridCol w:w="1134"/>
        <w:gridCol w:w="2268"/>
      </w:tblGrid>
      <w:tr w:rsidR="00BB25FD" w:rsidRPr="00D647C6" w14:paraId="7A25E275" w14:textId="77777777" w:rsidTr="00BB25FD">
        <w:trPr>
          <w:trHeight w:val="300"/>
        </w:trPr>
        <w:tc>
          <w:tcPr>
            <w:tcW w:w="1838" w:type="dxa"/>
            <w:shd w:val="clear" w:color="auto" w:fill="A6A6A6"/>
          </w:tcPr>
          <w:p w14:paraId="23AD8178" w14:textId="77777777" w:rsidR="00BB25FD" w:rsidRPr="00D647C6" w:rsidRDefault="00BB25FD" w:rsidP="00F27C96">
            <w:pPr>
              <w:rPr>
                <w:b/>
                <w:color w:val="000000" w:themeColor="text1"/>
                <w:sz w:val="22"/>
                <w:szCs w:val="22"/>
              </w:rPr>
            </w:pPr>
            <w:r w:rsidRPr="00D647C6">
              <w:rPr>
                <w:b/>
                <w:color w:val="000000" w:themeColor="text1"/>
                <w:sz w:val="22"/>
                <w:szCs w:val="22"/>
              </w:rPr>
              <w:t>METADATA</w:t>
            </w:r>
          </w:p>
        </w:tc>
        <w:tc>
          <w:tcPr>
            <w:tcW w:w="1418" w:type="dxa"/>
            <w:shd w:val="clear" w:color="auto" w:fill="A6A6A6"/>
          </w:tcPr>
          <w:p w14:paraId="524C8C71" w14:textId="77777777" w:rsidR="00BB25FD" w:rsidRPr="00D647C6" w:rsidRDefault="00BB25FD" w:rsidP="00F27C96">
            <w:pPr>
              <w:rPr>
                <w:b/>
                <w:color w:val="000000" w:themeColor="text1"/>
                <w:sz w:val="22"/>
                <w:szCs w:val="22"/>
              </w:rPr>
            </w:pPr>
            <w:r w:rsidRPr="00D647C6">
              <w:rPr>
                <w:b/>
                <w:color w:val="000000" w:themeColor="text1"/>
                <w:sz w:val="22"/>
                <w:szCs w:val="22"/>
              </w:rPr>
              <w:t>Metadata</w:t>
            </w:r>
          </w:p>
        </w:tc>
        <w:tc>
          <w:tcPr>
            <w:tcW w:w="6378" w:type="dxa"/>
            <w:gridSpan w:val="3"/>
            <w:shd w:val="clear" w:color="auto" w:fill="auto"/>
          </w:tcPr>
          <w:p w14:paraId="5DB4BF90" w14:textId="33ED79A1" w:rsidR="00BB25FD" w:rsidRPr="00D647C6" w:rsidRDefault="00BB25FD" w:rsidP="00F27C96">
            <w:pPr>
              <w:rPr>
                <w:color w:val="000000" w:themeColor="text1"/>
                <w:sz w:val="22"/>
                <w:szCs w:val="22"/>
              </w:rPr>
            </w:pPr>
            <w:r w:rsidRPr="00D647C6">
              <w:rPr>
                <w:color w:val="000000" w:themeColor="text1"/>
                <w:sz w:val="22"/>
                <w:szCs w:val="22"/>
              </w:rPr>
              <w:t xml:space="preserve">This table contains some general information about how the origin data fit the CDM: for instance, they are used to describe which tables of the standard CDM are populated in this instance; and what coding systems are used for the various data domains. </w:t>
            </w:r>
            <w:r w:rsidR="004D08D6" w:rsidRPr="00D647C6">
              <w:rPr>
                <w:color w:val="000000" w:themeColor="text1"/>
                <w:sz w:val="22"/>
                <w:szCs w:val="22"/>
              </w:rPr>
              <w:t>This information is used by the scripts for quality check (e.g., check that all the target tables that are expected to be findable can indeed be found; and that the coding systems that are observed in the loaded data are indeed those listed here)</w:t>
            </w:r>
          </w:p>
        </w:tc>
      </w:tr>
      <w:tr w:rsidR="00BB25FD" w:rsidRPr="00D647C6" w14:paraId="27143FFA" w14:textId="77777777" w:rsidTr="00BB25FD">
        <w:trPr>
          <w:trHeight w:val="300"/>
        </w:trPr>
        <w:tc>
          <w:tcPr>
            <w:tcW w:w="1838" w:type="dxa"/>
            <w:shd w:val="clear" w:color="auto" w:fill="auto"/>
          </w:tcPr>
          <w:p w14:paraId="1A6D98F8" w14:textId="77777777" w:rsidR="00BB25FD" w:rsidRPr="00D647C6" w:rsidRDefault="00BB25FD" w:rsidP="00F27C96">
            <w:pPr>
              <w:rPr>
                <w:b/>
                <w:color w:val="000000" w:themeColor="text1"/>
                <w:sz w:val="22"/>
                <w:szCs w:val="22"/>
              </w:rPr>
            </w:pPr>
            <w:r w:rsidRPr="00D647C6">
              <w:rPr>
                <w:b/>
                <w:color w:val="000000" w:themeColor="text1"/>
                <w:sz w:val="22"/>
                <w:szCs w:val="22"/>
              </w:rPr>
              <w:t>Variable</w:t>
            </w:r>
          </w:p>
        </w:tc>
        <w:tc>
          <w:tcPr>
            <w:tcW w:w="1418" w:type="dxa"/>
            <w:shd w:val="clear" w:color="auto" w:fill="auto"/>
          </w:tcPr>
          <w:p w14:paraId="79921C4F" w14:textId="77777777" w:rsidR="00BB25FD" w:rsidRPr="00D647C6" w:rsidRDefault="00BB25FD" w:rsidP="00F27C96">
            <w:pPr>
              <w:rPr>
                <w:b/>
                <w:color w:val="000000" w:themeColor="text1"/>
                <w:sz w:val="22"/>
                <w:szCs w:val="22"/>
              </w:rPr>
            </w:pPr>
            <w:r w:rsidRPr="00D647C6">
              <w:rPr>
                <w:b/>
                <w:color w:val="000000" w:themeColor="text1"/>
                <w:sz w:val="22"/>
                <w:szCs w:val="22"/>
              </w:rPr>
              <w:t>Mandatory</w:t>
            </w:r>
          </w:p>
        </w:tc>
        <w:tc>
          <w:tcPr>
            <w:tcW w:w="2976" w:type="dxa"/>
            <w:shd w:val="clear" w:color="auto" w:fill="auto"/>
          </w:tcPr>
          <w:p w14:paraId="75550812" w14:textId="77777777" w:rsidR="00BB25FD" w:rsidRPr="00D647C6" w:rsidRDefault="00BB25FD" w:rsidP="00F27C96">
            <w:pPr>
              <w:rPr>
                <w:b/>
                <w:color w:val="000000" w:themeColor="text1"/>
                <w:sz w:val="22"/>
                <w:szCs w:val="22"/>
              </w:rPr>
            </w:pPr>
            <w:r w:rsidRPr="00D647C6">
              <w:rPr>
                <w:b/>
                <w:color w:val="000000" w:themeColor="text1"/>
                <w:sz w:val="22"/>
                <w:szCs w:val="22"/>
              </w:rPr>
              <w:t>Description</w:t>
            </w:r>
          </w:p>
        </w:tc>
        <w:tc>
          <w:tcPr>
            <w:tcW w:w="1134" w:type="dxa"/>
            <w:shd w:val="clear" w:color="auto" w:fill="auto"/>
          </w:tcPr>
          <w:p w14:paraId="5A2380AA" w14:textId="77777777" w:rsidR="00BB25FD" w:rsidRPr="00D647C6" w:rsidRDefault="00BB25FD" w:rsidP="00F27C96">
            <w:pPr>
              <w:rPr>
                <w:b/>
                <w:color w:val="000000" w:themeColor="text1"/>
                <w:sz w:val="22"/>
                <w:szCs w:val="22"/>
              </w:rPr>
            </w:pPr>
            <w:r w:rsidRPr="00D647C6">
              <w:rPr>
                <w:b/>
                <w:color w:val="000000" w:themeColor="text1"/>
                <w:sz w:val="22"/>
                <w:szCs w:val="22"/>
              </w:rPr>
              <w:t>Format</w:t>
            </w:r>
          </w:p>
        </w:tc>
        <w:tc>
          <w:tcPr>
            <w:tcW w:w="2268" w:type="dxa"/>
            <w:shd w:val="clear" w:color="auto" w:fill="auto"/>
          </w:tcPr>
          <w:p w14:paraId="1F0BE9C7" w14:textId="77777777" w:rsidR="00BB25FD" w:rsidRPr="00D647C6" w:rsidRDefault="00BB25FD" w:rsidP="00F27C96">
            <w:pPr>
              <w:rPr>
                <w:b/>
                <w:color w:val="000000" w:themeColor="text1"/>
                <w:sz w:val="22"/>
                <w:szCs w:val="22"/>
              </w:rPr>
            </w:pPr>
            <w:r w:rsidRPr="00D647C6">
              <w:rPr>
                <w:b/>
                <w:color w:val="000000" w:themeColor="text1"/>
                <w:sz w:val="22"/>
                <w:szCs w:val="22"/>
              </w:rPr>
              <w:t>Vocabulary</w:t>
            </w:r>
          </w:p>
        </w:tc>
      </w:tr>
      <w:tr w:rsidR="00BB25FD" w:rsidRPr="00D647C6" w14:paraId="23DA70F0" w14:textId="77777777" w:rsidTr="00403EEA">
        <w:trPr>
          <w:trHeight w:val="792"/>
        </w:trPr>
        <w:tc>
          <w:tcPr>
            <w:tcW w:w="1838" w:type="dxa"/>
            <w:shd w:val="clear" w:color="auto" w:fill="F2F2F2" w:themeFill="background1" w:themeFillShade="F2"/>
            <w:vAlign w:val="bottom"/>
          </w:tcPr>
          <w:p w14:paraId="4EE714A3" w14:textId="77777777" w:rsidR="00BB25FD" w:rsidRPr="00D647C6" w:rsidRDefault="00BB25FD" w:rsidP="00F27C96">
            <w:pPr>
              <w:rPr>
                <w:color w:val="000000" w:themeColor="text1"/>
                <w:sz w:val="22"/>
                <w:szCs w:val="22"/>
              </w:rPr>
            </w:pPr>
            <w:r w:rsidRPr="00D647C6">
              <w:rPr>
                <w:color w:val="000000" w:themeColor="text1"/>
                <w:sz w:val="22"/>
                <w:szCs w:val="22"/>
              </w:rPr>
              <w:t>type_of_metadata</w:t>
            </w:r>
          </w:p>
        </w:tc>
        <w:tc>
          <w:tcPr>
            <w:tcW w:w="1418" w:type="dxa"/>
            <w:shd w:val="clear" w:color="auto" w:fill="F2F2F2" w:themeFill="background1" w:themeFillShade="F2"/>
            <w:vAlign w:val="center"/>
          </w:tcPr>
          <w:p w14:paraId="120FA19C" w14:textId="77777777" w:rsidR="00BB25FD" w:rsidRPr="00D647C6" w:rsidRDefault="00BB25FD" w:rsidP="00F27C96">
            <w:pPr>
              <w:rPr>
                <w:color w:val="000000" w:themeColor="text1"/>
                <w:sz w:val="22"/>
                <w:szCs w:val="22"/>
              </w:rPr>
            </w:pPr>
            <w:r w:rsidRPr="00D647C6">
              <w:rPr>
                <w:color w:val="000000" w:themeColor="text1"/>
                <w:sz w:val="22"/>
                <w:szCs w:val="22"/>
              </w:rPr>
              <w:t>Yes</w:t>
            </w:r>
          </w:p>
        </w:tc>
        <w:tc>
          <w:tcPr>
            <w:tcW w:w="2976" w:type="dxa"/>
            <w:shd w:val="clear" w:color="auto" w:fill="F2F2F2" w:themeFill="background1" w:themeFillShade="F2"/>
            <w:vAlign w:val="bottom"/>
          </w:tcPr>
          <w:p w14:paraId="7CB7A2D4" w14:textId="4DC7A6F3" w:rsidR="00BB25FD" w:rsidRPr="00D647C6" w:rsidRDefault="00BB25FD" w:rsidP="00F27C96">
            <w:pPr>
              <w:rPr>
                <w:color w:val="000000" w:themeColor="text1"/>
                <w:sz w:val="22"/>
                <w:szCs w:val="22"/>
              </w:rPr>
            </w:pPr>
            <w:r w:rsidRPr="00D647C6">
              <w:rPr>
                <w:color w:val="000000" w:themeColor="text1"/>
                <w:sz w:val="22"/>
                <w:szCs w:val="22"/>
              </w:rPr>
              <w:t>There are different types of metadata that are recorded, they may be associated with a table or a column, or other</w:t>
            </w:r>
          </w:p>
        </w:tc>
        <w:tc>
          <w:tcPr>
            <w:tcW w:w="1134" w:type="dxa"/>
            <w:shd w:val="clear" w:color="auto" w:fill="F2F2F2" w:themeFill="background1" w:themeFillShade="F2"/>
            <w:vAlign w:val="bottom"/>
          </w:tcPr>
          <w:p w14:paraId="2BEE91F5" w14:textId="77777777" w:rsidR="00BB25FD" w:rsidRPr="00D647C6" w:rsidRDefault="00BB25FD" w:rsidP="00F27C96">
            <w:pPr>
              <w:rPr>
                <w:color w:val="000000" w:themeColor="text1"/>
                <w:sz w:val="22"/>
                <w:szCs w:val="22"/>
              </w:rPr>
            </w:pPr>
            <w:r w:rsidRPr="00D647C6">
              <w:rPr>
                <w:color w:val="000000" w:themeColor="text1"/>
                <w:sz w:val="22"/>
                <w:szCs w:val="22"/>
              </w:rPr>
              <w:t>Character</w:t>
            </w:r>
          </w:p>
        </w:tc>
        <w:tc>
          <w:tcPr>
            <w:tcW w:w="2268" w:type="dxa"/>
            <w:shd w:val="clear" w:color="auto" w:fill="F2F2F2" w:themeFill="background1" w:themeFillShade="F2"/>
            <w:vAlign w:val="bottom"/>
          </w:tcPr>
          <w:p w14:paraId="7A62300E" w14:textId="77777777" w:rsidR="00BB25FD" w:rsidRPr="00D647C6" w:rsidRDefault="00BB25FD" w:rsidP="00F27C96">
            <w:pPr>
              <w:rPr>
                <w:color w:val="000000" w:themeColor="text1"/>
                <w:sz w:val="22"/>
                <w:szCs w:val="22"/>
              </w:rPr>
            </w:pPr>
            <w:r w:rsidRPr="00D647C6">
              <w:rPr>
                <w:color w:val="000000" w:themeColor="text1"/>
                <w:sz w:val="22"/>
                <w:szCs w:val="22"/>
              </w:rPr>
              <w:t>presence_of_table</w:t>
            </w:r>
            <w:r w:rsidRPr="00D647C6">
              <w:rPr>
                <w:color w:val="000000" w:themeColor="text1"/>
                <w:sz w:val="22"/>
                <w:szCs w:val="22"/>
              </w:rPr>
              <w:br/>
              <w:t>presence_of_column</w:t>
            </w:r>
            <w:r w:rsidRPr="00D647C6">
              <w:rPr>
                <w:color w:val="000000" w:themeColor="text1"/>
                <w:sz w:val="22"/>
                <w:szCs w:val="22"/>
              </w:rPr>
              <w:br/>
              <w:t>list_of_values</w:t>
            </w:r>
          </w:p>
        </w:tc>
      </w:tr>
      <w:tr w:rsidR="00BB25FD" w:rsidRPr="00D647C6" w14:paraId="569D2416" w14:textId="77777777" w:rsidTr="00403EEA">
        <w:trPr>
          <w:trHeight w:val="622"/>
        </w:trPr>
        <w:tc>
          <w:tcPr>
            <w:tcW w:w="1838" w:type="dxa"/>
            <w:shd w:val="clear" w:color="auto" w:fill="F2F2F2" w:themeFill="background1" w:themeFillShade="F2"/>
            <w:vAlign w:val="bottom"/>
          </w:tcPr>
          <w:p w14:paraId="0E2B77BD" w14:textId="77777777" w:rsidR="00BB25FD" w:rsidRPr="00D647C6" w:rsidRDefault="00BB25FD" w:rsidP="00F27C96">
            <w:pPr>
              <w:rPr>
                <w:color w:val="000000" w:themeColor="text1"/>
                <w:sz w:val="22"/>
                <w:szCs w:val="22"/>
              </w:rPr>
            </w:pPr>
            <w:r w:rsidRPr="00D647C6">
              <w:rPr>
                <w:color w:val="000000" w:themeColor="text1"/>
                <w:sz w:val="22"/>
                <w:szCs w:val="22"/>
              </w:rPr>
              <w:t>tablename</w:t>
            </w:r>
          </w:p>
        </w:tc>
        <w:tc>
          <w:tcPr>
            <w:tcW w:w="1418" w:type="dxa"/>
            <w:shd w:val="clear" w:color="auto" w:fill="F2F2F2" w:themeFill="background1" w:themeFillShade="F2"/>
            <w:vAlign w:val="center"/>
          </w:tcPr>
          <w:p w14:paraId="349D4B41" w14:textId="77777777" w:rsidR="00BB25FD" w:rsidRPr="00D647C6" w:rsidRDefault="00BB25FD" w:rsidP="00F27C96">
            <w:pPr>
              <w:rPr>
                <w:color w:val="000000" w:themeColor="text1"/>
                <w:sz w:val="22"/>
                <w:szCs w:val="22"/>
              </w:rPr>
            </w:pPr>
            <w:r w:rsidRPr="00D647C6">
              <w:rPr>
                <w:color w:val="000000" w:themeColor="text1"/>
                <w:sz w:val="22"/>
                <w:szCs w:val="22"/>
              </w:rPr>
              <w:t>Yes</w:t>
            </w:r>
          </w:p>
        </w:tc>
        <w:tc>
          <w:tcPr>
            <w:tcW w:w="2976" w:type="dxa"/>
            <w:shd w:val="clear" w:color="auto" w:fill="F2F2F2" w:themeFill="background1" w:themeFillShade="F2"/>
            <w:vAlign w:val="center"/>
          </w:tcPr>
          <w:p w14:paraId="115CBBEE" w14:textId="77777777" w:rsidR="00BB25FD" w:rsidRPr="00D647C6" w:rsidRDefault="00BB25FD" w:rsidP="00F27C96">
            <w:pPr>
              <w:rPr>
                <w:color w:val="000000" w:themeColor="text1"/>
                <w:sz w:val="22"/>
                <w:szCs w:val="22"/>
              </w:rPr>
            </w:pPr>
            <w:r w:rsidRPr="00D647C6">
              <w:rPr>
                <w:color w:val="000000" w:themeColor="text1"/>
                <w:sz w:val="22"/>
                <w:szCs w:val="22"/>
              </w:rPr>
              <w:t>Name of the table whose metadata is recorded</w:t>
            </w:r>
          </w:p>
        </w:tc>
        <w:tc>
          <w:tcPr>
            <w:tcW w:w="1134" w:type="dxa"/>
            <w:shd w:val="clear" w:color="auto" w:fill="F2F2F2" w:themeFill="background1" w:themeFillShade="F2"/>
            <w:vAlign w:val="bottom"/>
          </w:tcPr>
          <w:p w14:paraId="2DA25F98" w14:textId="77777777" w:rsidR="00BB25FD" w:rsidRPr="00D647C6" w:rsidRDefault="00BB25FD" w:rsidP="00F27C96">
            <w:pPr>
              <w:rPr>
                <w:color w:val="000000" w:themeColor="text1"/>
                <w:sz w:val="22"/>
                <w:szCs w:val="22"/>
              </w:rPr>
            </w:pPr>
            <w:r w:rsidRPr="00D647C6">
              <w:rPr>
                <w:color w:val="000000" w:themeColor="text1"/>
                <w:sz w:val="22"/>
                <w:szCs w:val="22"/>
              </w:rPr>
              <w:t>Character</w:t>
            </w:r>
          </w:p>
        </w:tc>
        <w:tc>
          <w:tcPr>
            <w:tcW w:w="2268" w:type="dxa"/>
            <w:shd w:val="clear" w:color="auto" w:fill="F2F2F2" w:themeFill="background1" w:themeFillShade="F2"/>
            <w:vAlign w:val="center"/>
          </w:tcPr>
          <w:p w14:paraId="493A24A8" w14:textId="77777777" w:rsidR="00BB25FD" w:rsidRPr="00D647C6" w:rsidRDefault="00BB25FD" w:rsidP="00F27C96">
            <w:pPr>
              <w:rPr>
                <w:color w:val="000000" w:themeColor="text1"/>
                <w:sz w:val="22"/>
                <w:szCs w:val="22"/>
              </w:rPr>
            </w:pPr>
            <w:r w:rsidRPr="00D647C6">
              <w:rPr>
                <w:color w:val="000000" w:themeColor="text1"/>
                <w:sz w:val="22"/>
                <w:szCs w:val="22"/>
              </w:rPr>
              <w:t>names of the tables of the ConcePTION CDM</w:t>
            </w:r>
          </w:p>
        </w:tc>
      </w:tr>
      <w:tr w:rsidR="00BB25FD" w:rsidRPr="00D647C6" w14:paraId="13D8EAD7" w14:textId="77777777" w:rsidTr="00403EEA">
        <w:trPr>
          <w:trHeight w:val="600"/>
        </w:trPr>
        <w:tc>
          <w:tcPr>
            <w:tcW w:w="1838" w:type="dxa"/>
            <w:shd w:val="clear" w:color="auto" w:fill="F2F2F2" w:themeFill="background1" w:themeFillShade="F2"/>
            <w:vAlign w:val="center"/>
          </w:tcPr>
          <w:p w14:paraId="657E3EC6" w14:textId="77777777" w:rsidR="00BB25FD" w:rsidRPr="00D647C6" w:rsidRDefault="00BB25FD" w:rsidP="00F27C96">
            <w:pPr>
              <w:rPr>
                <w:color w:val="000000" w:themeColor="text1"/>
                <w:sz w:val="22"/>
                <w:szCs w:val="22"/>
              </w:rPr>
            </w:pPr>
            <w:r w:rsidRPr="00D647C6">
              <w:rPr>
                <w:color w:val="000000" w:themeColor="text1"/>
                <w:sz w:val="22"/>
                <w:szCs w:val="22"/>
              </w:rPr>
              <w:t>columnname</w:t>
            </w:r>
          </w:p>
        </w:tc>
        <w:tc>
          <w:tcPr>
            <w:tcW w:w="1418" w:type="dxa"/>
            <w:shd w:val="clear" w:color="auto" w:fill="F2F2F2" w:themeFill="background1" w:themeFillShade="F2"/>
            <w:vAlign w:val="center"/>
          </w:tcPr>
          <w:p w14:paraId="373B2984" w14:textId="77777777" w:rsidR="00BB25FD" w:rsidRPr="00D647C6" w:rsidRDefault="00BB25FD" w:rsidP="00F27C96">
            <w:pPr>
              <w:rPr>
                <w:color w:val="000000" w:themeColor="text1"/>
                <w:sz w:val="22"/>
                <w:szCs w:val="22"/>
              </w:rPr>
            </w:pPr>
            <w:r w:rsidRPr="00D647C6">
              <w:rPr>
                <w:color w:val="000000" w:themeColor="text1"/>
                <w:sz w:val="22"/>
                <w:szCs w:val="22"/>
              </w:rPr>
              <w:t>Yes</w:t>
            </w:r>
          </w:p>
        </w:tc>
        <w:tc>
          <w:tcPr>
            <w:tcW w:w="2976" w:type="dxa"/>
            <w:shd w:val="clear" w:color="auto" w:fill="F2F2F2" w:themeFill="background1" w:themeFillShade="F2"/>
            <w:vAlign w:val="center"/>
          </w:tcPr>
          <w:p w14:paraId="73B482E5" w14:textId="77777777" w:rsidR="00BB25FD" w:rsidRPr="00D647C6" w:rsidRDefault="00BB25FD" w:rsidP="00F27C96">
            <w:pPr>
              <w:rPr>
                <w:color w:val="000000" w:themeColor="text1"/>
                <w:sz w:val="22"/>
                <w:szCs w:val="22"/>
              </w:rPr>
            </w:pPr>
            <w:r w:rsidRPr="00D647C6">
              <w:rPr>
                <w:color w:val="000000" w:themeColor="text1"/>
                <w:sz w:val="22"/>
                <w:szCs w:val="22"/>
              </w:rPr>
              <w:t>Name of the column whose metadata is recorded</w:t>
            </w:r>
          </w:p>
        </w:tc>
        <w:tc>
          <w:tcPr>
            <w:tcW w:w="1134" w:type="dxa"/>
            <w:shd w:val="clear" w:color="auto" w:fill="F2F2F2" w:themeFill="background1" w:themeFillShade="F2"/>
            <w:vAlign w:val="bottom"/>
          </w:tcPr>
          <w:p w14:paraId="6F0E7224" w14:textId="77777777" w:rsidR="00BB25FD" w:rsidRPr="00D647C6" w:rsidRDefault="00BB25FD" w:rsidP="00F27C96">
            <w:pPr>
              <w:rPr>
                <w:color w:val="000000" w:themeColor="text1"/>
                <w:sz w:val="22"/>
                <w:szCs w:val="22"/>
              </w:rPr>
            </w:pPr>
            <w:r w:rsidRPr="00D647C6">
              <w:rPr>
                <w:color w:val="000000" w:themeColor="text1"/>
                <w:sz w:val="22"/>
                <w:szCs w:val="22"/>
              </w:rPr>
              <w:t>Character</w:t>
            </w:r>
          </w:p>
        </w:tc>
        <w:tc>
          <w:tcPr>
            <w:tcW w:w="2268" w:type="dxa"/>
            <w:shd w:val="clear" w:color="auto" w:fill="F2F2F2" w:themeFill="background1" w:themeFillShade="F2"/>
            <w:vAlign w:val="center"/>
          </w:tcPr>
          <w:p w14:paraId="183DBF19" w14:textId="77777777" w:rsidR="00BB25FD" w:rsidRPr="00D647C6" w:rsidRDefault="00BB25FD" w:rsidP="00F27C96">
            <w:pPr>
              <w:rPr>
                <w:color w:val="000000" w:themeColor="text1"/>
                <w:sz w:val="22"/>
                <w:szCs w:val="22"/>
              </w:rPr>
            </w:pPr>
            <w:r w:rsidRPr="00D647C6">
              <w:rPr>
                <w:color w:val="000000" w:themeColor="text1"/>
                <w:sz w:val="22"/>
                <w:szCs w:val="22"/>
              </w:rPr>
              <w:t>names of the columns of the ConcePTION CDM</w:t>
            </w:r>
          </w:p>
        </w:tc>
      </w:tr>
      <w:tr w:rsidR="00BB25FD" w:rsidRPr="00D647C6" w14:paraId="3BD45614" w14:textId="77777777" w:rsidTr="00403EEA">
        <w:trPr>
          <w:trHeight w:val="300"/>
        </w:trPr>
        <w:tc>
          <w:tcPr>
            <w:tcW w:w="1838" w:type="dxa"/>
            <w:shd w:val="clear" w:color="auto" w:fill="F2F2F2" w:themeFill="background1" w:themeFillShade="F2"/>
            <w:vAlign w:val="center"/>
          </w:tcPr>
          <w:p w14:paraId="03B5FBE6" w14:textId="77777777" w:rsidR="00BB25FD" w:rsidRPr="00D647C6" w:rsidRDefault="00BB25FD" w:rsidP="00F27C96">
            <w:pPr>
              <w:rPr>
                <w:color w:val="000000" w:themeColor="text1"/>
                <w:sz w:val="22"/>
                <w:szCs w:val="22"/>
              </w:rPr>
            </w:pPr>
            <w:r w:rsidRPr="00D647C6">
              <w:rPr>
                <w:color w:val="000000" w:themeColor="text1"/>
                <w:sz w:val="22"/>
                <w:szCs w:val="22"/>
              </w:rPr>
              <w:t>other</w:t>
            </w:r>
          </w:p>
        </w:tc>
        <w:tc>
          <w:tcPr>
            <w:tcW w:w="1418" w:type="dxa"/>
            <w:shd w:val="clear" w:color="auto" w:fill="F2F2F2" w:themeFill="background1" w:themeFillShade="F2"/>
            <w:vAlign w:val="center"/>
          </w:tcPr>
          <w:p w14:paraId="778D4619" w14:textId="77777777" w:rsidR="00BB25FD" w:rsidRPr="00D647C6" w:rsidRDefault="00BB25FD" w:rsidP="00F27C96">
            <w:pPr>
              <w:rPr>
                <w:color w:val="000000" w:themeColor="text1"/>
                <w:sz w:val="22"/>
                <w:szCs w:val="22"/>
              </w:rPr>
            </w:pPr>
            <w:r w:rsidRPr="00D647C6">
              <w:rPr>
                <w:color w:val="000000" w:themeColor="text1"/>
                <w:sz w:val="22"/>
                <w:szCs w:val="22"/>
              </w:rPr>
              <w:t>Yes</w:t>
            </w:r>
          </w:p>
        </w:tc>
        <w:tc>
          <w:tcPr>
            <w:tcW w:w="2976" w:type="dxa"/>
            <w:shd w:val="clear" w:color="auto" w:fill="F2F2F2" w:themeFill="background1" w:themeFillShade="F2"/>
            <w:vAlign w:val="center"/>
          </w:tcPr>
          <w:p w14:paraId="01C718FC" w14:textId="77777777" w:rsidR="00BB25FD" w:rsidRPr="00D647C6" w:rsidRDefault="00BB25FD" w:rsidP="00F27C96">
            <w:pPr>
              <w:rPr>
                <w:color w:val="000000" w:themeColor="text1"/>
                <w:sz w:val="22"/>
                <w:szCs w:val="22"/>
              </w:rPr>
            </w:pPr>
            <w:r w:rsidRPr="00D647C6">
              <w:rPr>
                <w:color w:val="000000" w:themeColor="text1"/>
                <w:sz w:val="22"/>
                <w:szCs w:val="22"/>
              </w:rPr>
              <w:t>Other characteristic of the metadata</w:t>
            </w:r>
          </w:p>
        </w:tc>
        <w:tc>
          <w:tcPr>
            <w:tcW w:w="1134" w:type="dxa"/>
            <w:shd w:val="clear" w:color="auto" w:fill="F2F2F2" w:themeFill="background1" w:themeFillShade="F2"/>
            <w:vAlign w:val="bottom"/>
          </w:tcPr>
          <w:p w14:paraId="4E161E3D" w14:textId="77777777" w:rsidR="00BB25FD" w:rsidRPr="00D647C6" w:rsidRDefault="00BB25FD" w:rsidP="00F27C96">
            <w:pPr>
              <w:rPr>
                <w:color w:val="000000" w:themeColor="text1"/>
                <w:sz w:val="22"/>
                <w:szCs w:val="22"/>
              </w:rPr>
            </w:pPr>
            <w:r w:rsidRPr="00D647C6">
              <w:rPr>
                <w:color w:val="000000" w:themeColor="text1"/>
                <w:sz w:val="22"/>
                <w:szCs w:val="22"/>
              </w:rPr>
              <w:t>Character</w:t>
            </w:r>
          </w:p>
        </w:tc>
        <w:tc>
          <w:tcPr>
            <w:tcW w:w="2268" w:type="dxa"/>
            <w:shd w:val="clear" w:color="auto" w:fill="F2F2F2" w:themeFill="background1" w:themeFillShade="F2"/>
            <w:vAlign w:val="center"/>
          </w:tcPr>
          <w:p w14:paraId="4192E7D3" w14:textId="77777777" w:rsidR="00BB25FD" w:rsidRPr="00D647C6" w:rsidRDefault="00BB25FD" w:rsidP="00F27C96">
            <w:pPr>
              <w:rPr>
                <w:color w:val="000000" w:themeColor="text1"/>
                <w:sz w:val="22"/>
                <w:szCs w:val="22"/>
              </w:rPr>
            </w:pPr>
          </w:p>
        </w:tc>
      </w:tr>
      <w:tr w:rsidR="00BB25FD" w:rsidRPr="00D647C6" w14:paraId="1D5AC3E8" w14:textId="77777777" w:rsidTr="00403EEA">
        <w:trPr>
          <w:trHeight w:val="300"/>
        </w:trPr>
        <w:tc>
          <w:tcPr>
            <w:tcW w:w="1838" w:type="dxa"/>
            <w:shd w:val="clear" w:color="auto" w:fill="F2F2F2" w:themeFill="background1" w:themeFillShade="F2"/>
            <w:vAlign w:val="center"/>
          </w:tcPr>
          <w:p w14:paraId="5BF72198" w14:textId="77777777" w:rsidR="00BB25FD" w:rsidRPr="00D647C6" w:rsidRDefault="00BB25FD" w:rsidP="00F27C96">
            <w:pPr>
              <w:rPr>
                <w:color w:val="000000" w:themeColor="text1"/>
                <w:sz w:val="22"/>
                <w:szCs w:val="22"/>
              </w:rPr>
            </w:pPr>
            <w:r w:rsidRPr="00D647C6">
              <w:rPr>
                <w:color w:val="000000" w:themeColor="text1"/>
                <w:sz w:val="22"/>
                <w:szCs w:val="22"/>
              </w:rPr>
              <w:t>value</w:t>
            </w:r>
          </w:p>
        </w:tc>
        <w:tc>
          <w:tcPr>
            <w:tcW w:w="1418" w:type="dxa"/>
            <w:shd w:val="clear" w:color="auto" w:fill="F2F2F2" w:themeFill="background1" w:themeFillShade="F2"/>
            <w:vAlign w:val="center"/>
          </w:tcPr>
          <w:p w14:paraId="32D0A660" w14:textId="77777777" w:rsidR="00BB25FD" w:rsidRPr="00D647C6" w:rsidRDefault="00BB25FD" w:rsidP="00F27C96">
            <w:pPr>
              <w:rPr>
                <w:color w:val="000000" w:themeColor="text1"/>
                <w:sz w:val="22"/>
                <w:szCs w:val="22"/>
              </w:rPr>
            </w:pPr>
            <w:r w:rsidRPr="00D647C6">
              <w:rPr>
                <w:color w:val="000000" w:themeColor="text1"/>
                <w:sz w:val="22"/>
                <w:szCs w:val="22"/>
              </w:rPr>
              <w:t>Yes</w:t>
            </w:r>
          </w:p>
        </w:tc>
        <w:tc>
          <w:tcPr>
            <w:tcW w:w="2976" w:type="dxa"/>
            <w:shd w:val="clear" w:color="auto" w:fill="F2F2F2" w:themeFill="background1" w:themeFillShade="F2"/>
            <w:vAlign w:val="center"/>
          </w:tcPr>
          <w:p w14:paraId="098B88C5" w14:textId="77777777" w:rsidR="00BB25FD" w:rsidRPr="00D647C6" w:rsidRDefault="00BB25FD" w:rsidP="00F27C96">
            <w:pPr>
              <w:rPr>
                <w:color w:val="000000" w:themeColor="text1"/>
                <w:sz w:val="22"/>
                <w:szCs w:val="22"/>
              </w:rPr>
            </w:pPr>
            <w:r w:rsidRPr="00D647C6">
              <w:rPr>
                <w:color w:val="000000" w:themeColor="text1"/>
                <w:sz w:val="22"/>
                <w:szCs w:val="22"/>
              </w:rPr>
              <w:t>Value of the metadata</w:t>
            </w:r>
          </w:p>
        </w:tc>
        <w:tc>
          <w:tcPr>
            <w:tcW w:w="1134" w:type="dxa"/>
            <w:shd w:val="clear" w:color="auto" w:fill="F2F2F2" w:themeFill="background1" w:themeFillShade="F2"/>
            <w:vAlign w:val="bottom"/>
          </w:tcPr>
          <w:p w14:paraId="490AA384" w14:textId="77777777" w:rsidR="00BB25FD" w:rsidRPr="00D647C6" w:rsidRDefault="00BB25FD" w:rsidP="00F27C96">
            <w:pPr>
              <w:rPr>
                <w:color w:val="000000" w:themeColor="text1"/>
                <w:sz w:val="22"/>
                <w:szCs w:val="22"/>
              </w:rPr>
            </w:pPr>
            <w:r w:rsidRPr="00D647C6">
              <w:rPr>
                <w:color w:val="000000" w:themeColor="text1"/>
                <w:sz w:val="22"/>
                <w:szCs w:val="22"/>
              </w:rPr>
              <w:t>Character</w:t>
            </w:r>
          </w:p>
        </w:tc>
        <w:tc>
          <w:tcPr>
            <w:tcW w:w="2268" w:type="dxa"/>
            <w:shd w:val="clear" w:color="auto" w:fill="F2F2F2" w:themeFill="background1" w:themeFillShade="F2"/>
            <w:vAlign w:val="bottom"/>
          </w:tcPr>
          <w:p w14:paraId="382FD067" w14:textId="77777777" w:rsidR="00BB25FD" w:rsidRPr="00D647C6" w:rsidRDefault="00BB25FD" w:rsidP="00F27C96">
            <w:pPr>
              <w:rPr>
                <w:color w:val="000000" w:themeColor="text1"/>
                <w:sz w:val="22"/>
                <w:szCs w:val="22"/>
              </w:rPr>
            </w:pPr>
          </w:p>
        </w:tc>
      </w:tr>
    </w:tbl>
    <w:p w14:paraId="0442ADA5" w14:textId="77777777" w:rsidR="00CD465C" w:rsidRPr="00D647C6" w:rsidRDefault="00CD465C" w:rsidP="00CD465C">
      <w:pPr>
        <w:pStyle w:val="Basic11"/>
        <w:rPr>
          <w:rFonts w:ascii="Times New Roman" w:hAnsi="Times New Roman"/>
          <w:b/>
          <w:bCs/>
          <w:sz w:val="22"/>
          <w:szCs w:val="22"/>
        </w:rPr>
      </w:pPr>
      <w:bookmarkStart w:id="116" w:name="_Toc65767167"/>
      <w:bookmarkStart w:id="117" w:name="_Toc65767989"/>
    </w:p>
    <w:p w14:paraId="62983C69" w14:textId="7927BB20" w:rsidR="00BB25FD" w:rsidRPr="00D647C6" w:rsidRDefault="00BB25FD" w:rsidP="00CD465C">
      <w:pPr>
        <w:pStyle w:val="Basic11"/>
        <w:rPr>
          <w:rFonts w:ascii="Times New Roman" w:hAnsi="Times New Roman"/>
          <w:b/>
          <w:bCs/>
          <w:sz w:val="22"/>
          <w:szCs w:val="22"/>
        </w:rPr>
      </w:pPr>
      <w:r w:rsidRPr="00D647C6">
        <w:rPr>
          <w:rFonts w:ascii="Times New Roman" w:hAnsi="Times New Roman"/>
          <w:b/>
          <w:bCs/>
          <w:sz w:val="22"/>
          <w:szCs w:val="22"/>
        </w:rPr>
        <w:t>The METADATA table will undergo the following checks:</w:t>
      </w:r>
      <w:bookmarkEnd w:id="116"/>
      <w:bookmarkEnd w:id="117"/>
    </w:p>
    <w:p w14:paraId="430D7FC0" w14:textId="54D07417" w:rsidR="00BB25FD" w:rsidRPr="00D647C6" w:rsidRDefault="00BB25FD" w:rsidP="00BB25FD">
      <w:pPr>
        <w:rPr>
          <w:color w:val="000000" w:themeColor="text1"/>
          <w:sz w:val="22"/>
          <w:szCs w:val="22"/>
        </w:rPr>
      </w:pPr>
    </w:p>
    <w:p w14:paraId="2CD144E5" w14:textId="435B343D" w:rsidR="00BB25FD" w:rsidRPr="00D647C6" w:rsidRDefault="00BB25FD" w:rsidP="00E82135">
      <w:pPr>
        <w:rPr>
          <w:b/>
          <w:bCs/>
          <w:color w:val="000000" w:themeColor="text1"/>
          <w:sz w:val="22"/>
          <w:szCs w:val="22"/>
        </w:rPr>
      </w:pPr>
      <w:r w:rsidRPr="00D647C6">
        <w:rPr>
          <w:b/>
          <w:bCs/>
          <w:color w:val="000000" w:themeColor="text1"/>
          <w:sz w:val="22"/>
          <w:szCs w:val="22"/>
        </w:rPr>
        <w:t>Presence in the directory</w:t>
      </w:r>
    </w:p>
    <w:p w14:paraId="095A6996" w14:textId="07344381" w:rsidR="00BB25FD" w:rsidRPr="00D647C6" w:rsidRDefault="00BB25FD" w:rsidP="001E0092">
      <w:pPr>
        <w:pStyle w:val="ListParagraph"/>
        <w:numPr>
          <w:ilvl w:val="0"/>
          <w:numId w:val="12"/>
        </w:numPr>
        <w:rPr>
          <w:rFonts w:ascii="Times New Roman" w:hAnsi="Times New Roman"/>
          <w:color w:val="000000" w:themeColor="text1"/>
          <w:sz w:val="22"/>
        </w:rPr>
      </w:pPr>
      <w:r w:rsidRPr="00D647C6">
        <w:rPr>
          <w:rFonts w:ascii="Times New Roman" w:hAnsi="Times New Roman"/>
          <w:color w:val="000000" w:themeColor="text1"/>
          <w:sz w:val="22"/>
        </w:rPr>
        <w:t xml:space="preserve">If present, “METADATA table is present in the working directory.” will be printed in the report. </w:t>
      </w:r>
    </w:p>
    <w:p w14:paraId="5186D19E" w14:textId="1F98F45B" w:rsidR="00962D29" w:rsidRPr="00D647C6" w:rsidRDefault="00BB25FD" w:rsidP="001E0092">
      <w:pPr>
        <w:pStyle w:val="ListParagraph"/>
        <w:numPr>
          <w:ilvl w:val="0"/>
          <w:numId w:val="12"/>
        </w:numPr>
        <w:rPr>
          <w:rFonts w:ascii="Times New Roman" w:hAnsi="Times New Roman"/>
          <w:color w:val="000000" w:themeColor="text1"/>
          <w:sz w:val="22"/>
        </w:rPr>
      </w:pPr>
      <w:r w:rsidRPr="00D647C6">
        <w:rPr>
          <w:rFonts w:ascii="Times New Roman" w:hAnsi="Times New Roman"/>
          <w:color w:val="000000" w:themeColor="text1"/>
          <w:sz w:val="22"/>
        </w:rPr>
        <w:t>If there are two or more files named METADATA in the directory the report will show "There are more than two files that contain the pattern METADATA in your working directory. There should be only one. Fix the error and run the script again.</w:t>
      </w:r>
      <w:r w:rsidR="00E82135" w:rsidRPr="00D647C6">
        <w:rPr>
          <w:rFonts w:ascii="Times New Roman" w:hAnsi="Times New Roman"/>
          <w:color w:val="000000" w:themeColor="text1"/>
          <w:sz w:val="22"/>
        </w:rPr>
        <w:t xml:space="preserve"> </w:t>
      </w:r>
      <w:r w:rsidR="00962D29" w:rsidRPr="00D647C6">
        <w:rPr>
          <w:rFonts w:ascii="Times New Roman" w:hAnsi="Times New Roman"/>
          <w:color w:val="000000" w:themeColor="text1"/>
          <w:sz w:val="22"/>
        </w:rPr>
        <w:t>The script stops (First stopping criteria).</w:t>
      </w:r>
    </w:p>
    <w:p w14:paraId="277C5D43" w14:textId="2F90ADD2" w:rsidR="00EE61B0" w:rsidRPr="00D647C6" w:rsidRDefault="00BB25FD" w:rsidP="001E0092">
      <w:pPr>
        <w:pStyle w:val="ListParagraph"/>
        <w:numPr>
          <w:ilvl w:val="0"/>
          <w:numId w:val="12"/>
        </w:numPr>
        <w:rPr>
          <w:rFonts w:ascii="Times New Roman" w:hAnsi="Times New Roman"/>
          <w:color w:val="000000" w:themeColor="text1"/>
          <w:sz w:val="22"/>
        </w:rPr>
      </w:pPr>
      <w:r w:rsidRPr="00D647C6">
        <w:rPr>
          <w:rFonts w:ascii="Times New Roman" w:hAnsi="Times New Roman"/>
          <w:color w:val="000000" w:themeColor="text1"/>
          <w:sz w:val="22"/>
        </w:rPr>
        <w:t>If there are no files named METADATA in the directory the report will show "There are no files that contain the pattern METADATA in your working directory. Fix the error and run the script again."</w:t>
      </w:r>
      <w:r w:rsidR="00962D29" w:rsidRPr="00D647C6">
        <w:rPr>
          <w:rFonts w:ascii="Times New Roman" w:hAnsi="Times New Roman"/>
          <w:color w:val="000000" w:themeColor="text1"/>
          <w:sz w:val="22"/>
        </w:rPr>
        <w:t xml:space="preserve"> The script stops (First stopping criteria).</w:t>
      </w:r>
    </w:p>
    <w:p w14:paraId="13EFEA89" w14:textId="77777777" w:rsidR="00FB63EC" w:rsidRDefault="00FB63EC" w:rsidP="00E82135">
      <w:pPr>
        <w:rPr>
          <w:b/>
          <w:bCs/>
          <w:color w:val="000000" w:themeColor="text1"/>
          <w:sz w:val="22"/>
          <w:szCs w:val="22"/>
        </w:rPr>
      </w:pPr>
    </w:p>
    <w:p w14:paraId="481D9B45" w14:textId="0A12F28E" w:rsidR="00962D29" w:rsidRPr="00D647C6" w:rsidRDefault="00962D29" w:rsidP="00E82135">
      <w:pPr>
        <w:rPr>
          <w:b/>
          <w:bCs/>
          <w:color w:val="000000" w:themeColor="text1"/>
          <w:sz w:val="22"/>
          <w:szCs w:val="22"/>
        </w:rPr>
      </w:pPr>
      <w:r w:rsidRPr="00D647C6">
        <w:rPr>
          <w:b/>
          <w:bCs/>
          <w:color w:val="000000" w:themeColor="text1"/>
          <w:sz w:val="22"/>
          <w:szCs w:val="22"/>
        </w:rPr>
        <w:lastRenderedPageBreak/>
        <w:t>Number of fields checks</w:t>
      </w:r>
    </w:p>
    <w:p w14:paraId="504C2FF5" w14:textId="164632C4" w:rsidR="00962D29" w:rsidRPr="00D647C6" w:rsidRDefault="00962D29" w:rsidP="001E0092">
      <w:pPr>
        <w:pStyle w:val="ListParagraph"/>
        <w:numPr>
          <w:ilvl w:val="0"/>
          <w:numId w:val="13"/>
        </w:numPr>
        <w:rPr>
          <w:rFonts w:ascii="Times New Roman" w:hAnsi="Times New Roman"/>
          <w:color w:val="000000" w:themeColor="text1"/>
          <w:sz w:val="22"/>
        </w:rPr>
      </w:pPr>
      <w:r w:rsidRPr="00D647C6">
        <w:rPr>
          <w:rFonts w:ascii="Times New Roman" w:hAnsi="Times New Roman"/>
          <w:color w:val="000000" w:themeColor="text1"/>
          <w:sz w:val="22"/>
        </w:rPr>
        <w:t>Each row of the .csv file will be checked if contains the correct number of fields. If one of the rows of the .csv contains less or more fields the report will show "This row in your .csv file has missing or extra fields. Fix the error and run the script again.", the number of rows of the .csv, the number of rows being imported and the number of the row of the .csv file where the error is located. The script stops (Second stopping criteria).</w:t>
      </w:r>
    </w:p>
    <w:p w14:paraId="0A34AA49" w14:textId="33DA51CF" w:rsidR="00EE61B0" w:rsidRPr="00D647C6" w:rsidRDefault="00962D29" w:rsidP="001E0092">
      <w:pPr>
        <w:pStyle w:val="ListParagraph"/>
        <w:numPr>
          <w:ilvl w:val="0"/>
          <w:numId w:val="13"/>
        </w:numPr>
        <w:rPr>
          <w:rFonts w:ascii="Times New Roman" w:hAnsi="Times New Roman"/>
          <w:color w:val="000000" w:themeColor="text1"/>
          <w:sz w:val="22"/>
        </w:rPr>
      </w:pPr>
      <w:r w:rsidRPr="00D647C6">
        <w:rPr>
          <w:rFonts w:ascii="Times New Roman" w:hAnsi="Times New Roman"/>
          <w:color w:val="000000" w:themeColor="text1"/>
          <w:sz w:val="22"/>
        </w:rPr>
        <w:t>If no errors are found nothing will be reported.</w:t>
      </w:r>
    </w:p>
    <w:p w14:paraId="5C026854" w14:textId="32046E66" w:rsidR="00BB25FD" w:rsidRPr="00D647C6" w:rsidRDefault="00BB25FD" w:rsidP="00E82135">
      <w:pPr>
        <w:rPr>
          <w:b/>
          <w:bCs/>
          <w:color w:val="000000" w:themeColor="text1"/>
          <w:sz w:val="22"/>
          <w:szCs w:val="22"/>
        </w:rPr>
      </w:pPr>
      <w:r w:rsidRPr="00D647C6">
        <w:rPr>
          <w:b/>
          <w:bCs/>
          <w:color w:val="000000" w:themeColor="text1"/>
          <w:sz w:val="22"/>
          <w:szCs w:val="22"/>
        </w:rPr>
        <w:t>Presence of variables irrespective of uppercase/lowercase</w:t>
      </w:r>
      <w:r w:rsidR="00962D29" w:rsidRPr="00D647C6">
        <w:rPr>
          <w:b/>
          <w:bCs/>
          <w:color w:val="000000" w:themeColor="text1"/>
          <w:sz w:val="22"/>
          <w:szCs w:val="22"/>
        </w:rPr>
        <w:t xml:space="preserve"> and content</w:t>
      </w:r>
    </w:p>
    <w:p w14:paraId="0F6CE388" w14:textId="2B476FF6" w:rsidR="00BB25FD" w:rsidRPr="00D647C6" w:rsidRDefault="00BB25FD" w:rsidP="001E0092">
      <w:pPr>
        <w:pStyle w:val="ListParagraph"/>
        <w:numPr>
          <w:ilvl w:val="0"/>
          <w:numId w:val="14"/>
        </w:numPr>
        <w:rPr>
          <w:rFonts w:ascii="Times New Roman" w:hAnsi="Times New Roman"/>
          <w:color w:val="000000" w:themeColor="text1"/>
          <w:sz w:val="22"/>
        </w:rPr>
      </w:pPr>
      <w:r w:rsidRPr="00D647C6">
        <w:rPr>
          <w:rFonts w:ascii="Times New Roman" w:hAnsi="Times New Roman"/>
          <w:color w:val="000000" w:themeColor="text1"/>
          <w:sz w:val="22"/>
        </w:rPr>
        <w:t xml:space="preserve">If all variables are present </w:t>
      </w:r>
      <w:r w:rsidR="00962D29" w:rsidRPr="00D647C6">
        <w:rPr>
          <w:rFonts w:ascii="Times New Roman" w:hAnsi="Times New Roman"/>
          <w:color w:val="000000" w:themeColor="text1"/>
          <w:sz w:val="22"/>
        </w:rPr>
        <w:t>the report will show "All variables are present in the METADATA table."</w:t>
      </w:r>
    </w:p>
    <w:p w14:paraId="6E9F0D5A" w14:textId="512DFD1B" w:rsidR="00962D29" w:rsidRPr="00D647C6" w:rsidRDefault="00962D29" w:rsidP="001E0092">
      <w:pPr>
        <w:pStyle w:val="ListParagraph"/>
        <w:numPr>
          <w:ilvl w:val="0"/>
          <w:numId w:val="14"/>
        </w:numPr>
        <w:rPr>
          <w:rFonts w:ascii="Times New Roman" w:hAnsi="Times New Roman"/>
          <w:color w:val="000000" w:themeColor="text1"/>
          <w:sz w:val="22"/>
        </w:rPr>
      </w:pPr>
      <w:r w:rsidRPr="00D647C6">
        <w:rPr>
          <w:rFonts w:ascii="Times New Roman" w:hAnsi="Times New Roman"/>
          <w:color w:val="000000" w:themeColor="text1"/>
          <w:sz w:val="22"/>
        </w:rPr>
        <w:t>If a variable is missing the report will show name of variable accompanied by the comment "This variable is missing in your METADATA table. Add it and run the script again." The script stops (Third stopping criteria).</w:t>
      </w:r>
    </w:p>
    <w:p w14:paraId="673D2145" w14:textId="217572BC" w:rsidR="00962D29" w:rsidRPr="00D647C6" w:rsidRDefault="00962D29" w:rsidP="00E82135">
      <w:pPr>
        <w:rPr>
          <w:b/>
          <w:bCs/>
          <w:color w:val="000000" w:themeColor="text1"/>
          <w:sz w:val="22"/>
          <w:szCs w:val="22"/>
        </w:rPr>
      </w:pPr>
      <w:r w:rsidRPr="00D647C6">
        <w:rPr>
          <w:b/>
          <w:bCs/>
          <w:color w:val="000000" w:themeColor="text1"/>
          <w:sz w:val="22"/>
          <w:szCs w:val="22"/>
        </w:rPr>
        <w:t>Check if variables are written in lowercase</w:t>
      </w:r>
    </w:p>
    <w:p w14:paraId="1332F49D" w14:textId="6C6A68B8" w:rsidR="00962D29" w:rsidRPr="00D647C6" w:rsidRDefault="00962D29" w:rsidP="001E0092">
      <w:pPr>
        <w:pStyle w:val="ListParagraph"/>
        <w:numPr>
          <w:ilvl w:val="0"/>
          <w:numId w:val="15"/>
        </w:numPr>
        <w:rPr>
          <w:rFonts w:ascii="Times New Roman" w:hAnsi="Times New Roman"/>
          <w:color w:val="000000" w:themeColor="text1"/>
          <w:sz w:val="22"/>
        </w:rPr>
      </w:pPr>
      <w:r w:rsidRPr="00D647C6">
        <w:rPr>
          <w:rFonts w:ascii="Times New Roman" w:hAnsi="Times New Roman"/>
          <w:color w:val="000000" w:themeColor="text1"/>
          <w:sz w:val="22"/>
        </w:rPr>
        <w:t>If variables are written in lowercase the report will show "All variables are written in lowercase."</w:t>
      </w:r>
    </w:p>
    <w:p w14:paraId="2371C6A5" w14:textId="48D60D1F" w:rsidR="00EE61B0" w:rsidRPr="00D647C6" w:rsidRDefault="00962D29" w:rsidP="001E0092">
      <w:pPr>
        <w:pStyle w:val="ListParagraph"/>
        <w:numPr>
          <w:ilvl w:val="0"/>
          <w:numId w:val="15"/>
        </w:numPr>
        <w:rPr>
          <w:rFonts w:ascii="Times New Roman" w:hAnsi="Times New Roman"/>
          <w:color w:val="000000" w:themeColor="text1"/>
          <w:sz w:val="22"/>
        </w:rPr>
      </w:pPr>
      <w:r w:rsidRPr="00D647C6">
        <w:rPr>
          <w:rFonts w:ascii="Times New Roman" w:hAnsi="Times New Roman"/>
          <w:color w:val="000000" w:themeColor="text1"/>
          <w:sz w:val="22"/>
        </w:rPr>
        <w:t>If variables fail this check the report will show the name of the variable accompanied by the comment "This variable contains one or more letters in uppercase. Fix the error and run the script again." The script stops (Fourth stopping criteria).</w:t>
      </w:r>
    </w:p>
    <w:p w14:paraId="2698C605" w14:textId="076AB36B" w:rsidR="00BB0193" w:rsidRPr="00D647C6" w:rsidRDefault="00BB0193" w:rsidP="00E82135">
      <w:pPr>
        <w:rPr>
          <w:b/>
          <w:bCs/>
          <w:color w:val="000000" w:themeColor="text1"/>
          <w:sz w:val="22"/>
          <w:szCs w:val="22"/>
        </w:rPr>
      </w:pPr>
      <w:r w:rsidRPr="00D647C6">
        <w:rPr>
          <w:b/>
          <w:bCs/>
          <w:color w:val="000000" w:themeColor="text1"/>
          <w:sz w:val="22"/>
          <w:szCs w:val="22"/>
        </w:rPr>
        <w:t>Allowable values</w:t>
      </w:r>
    </w:p>
    <w:p w14:paraId="47F88B64" w14:textId="77777777" w:rsidR="00BB0193" w:rsidRPr="00D647C6" w:rsidRDefault="00BB0193" w:rsidP="00BB0193">
      <w:pPr>
        <w:pStyle w:val="ListParagraph"/>
        <w:rPr>
          <w:rFonts w:ascii="Times New Roman" w:hAnsi="Times New Roman"/>
          <w:color w:val="000000" w:themeColor="text1"/>
          <w:sz w:val="22"/>
        </w:rPr>
      </w:pPr>
      <w:proofErr w:type="spellStart"/>
      <w:r w:rsidRPr="00D647C6">
        <w:rPr>
          <w:rFonts w:ascii="Times New Roman" w:hAnsi="Times New Roman"/>
          <w:i/>
          <w:iCs/>
          <w:color w:val="000000" w:themeColor="text1"/>
          <w:sz w:val="22"/>
        </w:rPr>
        <w:t>type_of_metadata</w:t>
      </w:r>
      <w:proofErr w:type="spellEnd"/>
      <w:r w:rsidRPr="00D647C6">
        <w:rPr>
          <w:rFonts w:ascii="Times New Roman" w:hAnsi="Times New Roman"/>
          <w:color w:val="000000" w:themeColor="text1"/>
          <w:sz w:val="22"/>
        </w:rPr>
        <w:t xml:space="preserve"> is allowed to take values:  </w:t>
      </w:r>
    </w:p>
    <w:p w14:paraId="250853D2" w14:textId="37E2B223" w:rsidR="00BB0193" w:rsidRPr="00D647C6" w:rsidRDefault="00BB0193" w:rsidP="00BB0193">
      <w:pPr>
        <w:pStyle w:val="ListParagraph"/>
        <w:rPr>
          <w:rFonts w:ascii="Times New Roman" w:hAnsi="Times New Roman"/>
          <w:color w:val="000000" w:themeColor="text1"/>
          <w:sz w:val="22"/>
        </w:rPr>
      </w:pPr>
      <w:r w:rsidRPr="00D647C6">
        <w:rPr>
          <w:rFonts w:ascii="Times New Roman" w:hAnsi="Times New Roman"/>
          <w:color w:val="000000" w:themeColor="text1"/>
          <w:sz w:val="22"/>
        </w:rPr>
        <w:t>a</w:t>
      </w:r>
      <w:commentRangeStart w:id="118"/>
      <w:r w:rsidRPr="00D647C6">
        <w:rPr>
          <w:rFonts w:ascii="Times New Roman" w:hAnsi="Times New Roman"/>
          <w:color w:val="000000" w:themeColor="text1"/>
          <w:sz w:val="22"/>
        </w:rPr>
        <w:t xml:space="preserve">. </w:t>
      </w:r>
      <w:proofErr w:type="spellStart"/>
      <w:r w:rsidRPr="00D647C6">
        <w:rPr>
          <w:rFonts w:ascii="Times New Roman" w:hAnsi="Times New Roman"/>
          <w:color w:val="000000" w:themeColor="text1"/>
          <w:sz w:val="22"/>
        </w:rPr>
        <w:t>presence_of_table</w:t>
      </w:r>
      <w:proofErr w:type="spellEnd"/>
      <w:r w:rsidRPr="00D647C6">
        <w:rPr>
          <w:rFonts w:ascii="Times New Roman" w:hAnsi="Times New Roman"/>
          <w:color w:val="000000" w:themeColor="text1"/>
          <w:sz w:val="22"/>
        </w:rPr>
        <w:t xml:space="preserve">  </w:t>
      </w:r>
    </w:p>
    <w:p w14:paraId="4B84669F" w14:textId="7CB9F8E6" w:rsidR="00BB0193" w:rsidRPr="00D647C6" w:rsidRDefault="00BB0193" w:rsidP="00BB0193">
      <w:pPr>
        <w:pStyle w:val="ListParagraph"/>
        <w:rPr>
          <w:rFonts w:ascii="Times New Roman" w:hAnsi="Times New Roman"/>
          <w:color w:val="000000" w:themeColor="text1"/>
          <w:sz w:val="22"/>
        </w:rPr>
      </w:pPr>
      <w:r w:rsidRPr="00D647C6">
        <w:rPr>
          <w:rFonts w:ascii="Times New Roman" w:hAnsi="Times New Roman"/>
          <w:color w:val="000000" w:themeColor="text1"/>
          <w:sz w:val="22"/>
        </w:rPr>
        <w:t>b.</w:t>
      </w:r>
      <w:r w:rsidR="00B26D14" w:rsidRPr="00D647C6">
        <w:rPr>
          <w:rFonts w:ascii="Times New Roman" w:hAnsi="Times New Roman"/>
          <w:color w:val="000000" w:themeColor="text1"/>
          <w:sz w:val="22"/>
        </w:rPr>
        <w:t xml:space="preserve"> </w:t>
      </w:r>
      <w:proofErr w:type="spellStart"/>
      <w:r w:rsidRPr="00D647C6">
        <w:rPr>
          <w:rFonts w:ascii="Times New Roman" w:hAnsi="Times New Roman"/>
          <w:color w:val="000000" w:themeColor="text1"/>
          <w:sz w:val="22"/>
        </w:rPr>
        <w:t>presence_of_column</w:t>
      </w:r>
      <w:proofErr w:type="spellEnd"/>
      <w:r w:rsidRPr="00D647C6">
        <w:rPr>
          <w:rFonts w:ascii="Times New Roman" w:hAnsi="Times New Roman"/>
          <w:color w:val="000000" w:themeColor="text1"/>
          <w:sz w:val="22"/>
        </w:rPr>
        <w:t xml:space="preserve">  </w:t>
      </w:r>
    </w:p>
    <w:p w14:paraId="3161B89B" w14:textId="1D31A508" w:rsidR="00BB0193" w:rsidRPr="00D647C6" w:rsidRDefault="00BB0193" w:rsidP="00BB0193">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c. </w:t>
      </w:r>
      <w:proofErr w:type="spellStart"/>
      <w:r w:rsidRPr="00D647C6">
        <w:rPr>
          <w:rFonts w:ascii="Times New Roman" w:hAnsi="Times New Roman"/>
          <w:color w:val="000000" w:themeColor="text1"/>
          <w:sz w:val="22"/>
        </w:rPr>
        <w:t>list_of_values</w:t>
      </w:r>
      <w:proofErr w:type="spellEnd"/>
      <w:r w:rsidRPr="00D647C6">
        <w:rPr>
          <w:rFonts w:ascii="Times New Roman" w:hAnsi="Times New Roman"/>
          <w:color w:val="000000" w:themeColor="text1"/>
          <w:sz w:val="22"/>
        </w:rPr>
        <w:t xml:space="preserve">  </w:t>
      </w:r>
      <w:commentRangeEnd w:id="118"/>
      <w:r w:rsidR="00EE61B0" w:rsidRPr="00D647C6">
        <w:rPr>
          <w:rStyle w:val="CommentReference"/>
          <w:rFonts w:ascii="Times New Roman" w:eastAsia="Times New Roman" w:hAnsi="Times New Roman"/>
          <w:sz w:val="22"/>
          <w:szCs w:val="22"/>
        </w:rPr>
        <w:commentReference w:id="118"/>
      </w:r>
    </w:p>
    <w:p w14:paraId="0CF3D9CB" w14:textId="77777777" w:rsidR="00BB0193" w:rsidRPr="00D647C6" w:rsidRDefault="00BB0193" w:rsidP="00BB0193">
      <w:pPr>
        <w:pStyle w:val="ListParagraph"/>
        <w:rPr>
          <w:rFonts w:ascii="Times New Roman" w:hAnsi="Times New Roman"/>
          <w:color w:val="000000" w:themeColor="text1"/>
          <w:sz w:val="22"/>
        </w:rPr>
      </w:pPr>
    </w:p>
    <w:p w14:paraId="01F6FF2A" w14:textId="77777777" w:rsidR="00BB0193" w:rsidRPr="00D647C6" w:rsidRDefault="00BB0193" w:rsidP="00BB0193">
      <w:pPr>
        <w:pStyle w:val="ListParagraph"/>
        <w:rPr>
          <w:rFonts w:ascii="Times New Roman" w:hAnsi="Times New Roman"/>
          <w:color w:val="000000" w:themeColor="text1"/>
          <w:sz w:val="22"/>
        </w:rPr>
      </w:pPr>
      <w:proofErr w:type="spellStart"/>
      <w:r w:rsidRPr="00D647C6">
        <w:rPr>
          <w:rFonts w:ascii="Times New Roman" w:hAnsi="Times New Roman"/>
          <w:i/>
          <w:iCs/>
          <w:color w:val="000000" w:themeColor="text1"/>
          <w:sz w:val="22"/>
        </w:rPr>
        <w:t>tablename</w:t>
      </w:r>
      <w:proofErr w:type="spellEnd"/>
      <w:r w:rsidRPr="00D647C6">
        <w:rPr>
          <w:rFonts w:ascii="Times New Roman" w:hAnsi="Times New Roman"/>
          <w:color w:val="000000" w:themeColor="text1"/>
          <w:sz w:val="22"/>
        </w:rPr>
        <w:t xml:space="preserve"> is allowed to take values:  </w:t>
      </w:r>
    </w:p>
    <w:p w14:paraId="57B987FA" w14:textId="1532BDDC" w:rsidR="00BB0193" w:rsidRPr="00D647C6" w:rsidRDefault="00B26D14" w:rsidP="00B26D14">
      <w:pPr>
        <w:ind w:left="720"/>
        <w:rPr>
          <w:color w:val="000000" w:themeColor="text1"/>
          <w:sz w:val="22"/>
          <w:szCs w:val="22"/>
        </w:rPr>
      </w:pPr>
      <w:r w:rsidRPr="00D647C6">
        <w:rPr>
          <w:rFonts w:eastAsia="Calibri"/>
          <w:color w:val="000000" w:themeColor="text1"/>
          <w:sz w:val="22"/>
          <w:szCs w:val="22"/>
        </w:rPr>
        <w:t>a.</w:t>
      </w:r>
      <w:r w:rsidRPr="00D647C6">
        <w:rPr>
          <w:color w:val="000000" w:themeColor="text1"/>
          <w:sz w:val="22"/>
          <w:szCs w:val="22"/>
        </w:rPr>
        <w:t xml:space="preserve"> </w:t>
      </w:r>
      <w:r w:rsidR="00BB0193" w:rsidRPr="00D647C6">
        <w:rPr>
          <w:color w:val="000000" w:themeColor="text1"/>
          <w:sz w:val="22"/>
          <w:szCs w:val="22"/>
        </w:rPr>
        <w:t>Only names of tables from the Common Data Model</w:t>
      </w:r>
    </w:p>
    <w:p w14:paraId="274D5D52" w14:textId="77777777" w:rsidR="00BB0193" w:rsidRPr="00D647C6" w:rsidRDefault="00BB0193" w:rsidP="00BB0193">
      <w:pPr>
        <w:pStyle w:val="ListParagraph"/>
        <w:rPr>
          <w:rFonts w:ascii="Times New Roman" w:hAnsi="Times New Roman"/>
          <w:color w:val="000000" w:themeColor="text1"/>
          <w:sz w:val="22"/>
        </w:rPr>
      </w:pPr>
    </w:p>
    <w:p w14:paraId="01FE438E" w14:textId="29E20C8E" w:rsidR="00BB0193" w:rsidRPr="00D647C6" w:rsidRDefault="00BB0193" w:rsidP="001E0092">
      <w:pPr>
        <w:pStyle w:val="ListParagraph"/>
        <w:numPr>
          <w:ilvl w:val="0"/>
          <w:numId w:val="16"/>
        </w:numPr>
        <w:rPr>
          <w:rFonts w:ascii="Times New Roman" w:hAnsi="Times New Roman"/>
          <w:color w:val="000000" w:themeColor="text1"/>
          <w:sz w:val="22"/>
        </w:rPr>
      </w:pPr>
      <w:r w:rsidRPr="00D647C6">
        <w:rPr>
          <w:rFonts w:ascii="Times New Roman" w:hAnsi="Times New Roman"/>
          <w:color w:val="000000" w:themeColor="text1"/>
          <w:sz w:val="22"/>
        </w:rPr>
        <w:t>If this check is satisfied the report will show "The METADATA table contains only allowable values."</w:t>
      </w:r>
    </w:p>
    <w:p w14:paraId="2886DC56" w14:textId="4D4F2F0B" w:rsidR="00EE61B0" w:rsidRPr="00D647C6" w:rsidRDefault="00BB0193" w:rsidP="001E0092">
      <w:pPr>
        <w:pStyle w:val="ListParagraph"/>
        <w:numPr>
          <w:ilvl w:val="0"/>
          <w:numId w:val="16"/>
        </w:numPr>
        <w:rPr>
          <w:rFonts w:ascii="Times New Roman" w:hAnsi="Times New Roman"/>
          <w:color w:val="000000" w:themeColor="text1"/>
          <w:sz w:val="22"/>
        </w:rPr>
      </w:pPr>
      <w:r w:rsidRPr="00D647C6">
        <w:rPr>
          <w:rFonts w:ascii="Times New Roman" w:hAnsi="Times New Roman"/>
          <w:color w:val="000000" w:themeColor="text1"/>
          <w:sz w:val="22"/>
        </w:rPr>
        <w:t>If this check fails the error will be reported accompanied by the comment "Not allowable value present." The script stops (Fifth stopping criteria).</w:t>
      </w:r>
    </w:p>
    <w:p w14:paraId="7E22C3C5" w14:textId="6B6F5117" w:rsidR="00BB0193" w:rsidRPr="00D647C6" w:rsidRDefault="00BB0193" w:rsidP="00E82135">
      <w:pPr>
        <w:rPr>
          <w:b/>
          <w:bCs/>
          <w:color w:val="000000" w:themeColor="text1"/>
          <w:sz w:val="22"/>
          <w:szCs w:val="22"/>
        </w:rPr>
      </w:pPr>
      <w:r w:rsidRPr="00D647C6">
        <w:rPr>
          <w:b/>
          <w:bCs/>
          <w:color w:val="000000" w:themeColor="text1"/>
          <w:sz w:val="22"/>
          <w:szCs w:val="22"/>
        </w:rPr>
        <w:t>Check conventions</w:t>
      </w:r>
    </w:p>
    <w:p w14:paraId="7448785C" w14:textId="3E7FA1BC" w:rsidR="00B26D14" w:rsidRPr="00D647C6" w:rsidRDefault="00B26D14" w:rsidP="00B26D14">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a. For the variables </w:t>
      </w:r>
      <w:proofErr w:type="spellStart"/>
      <w:r w:rsidRPr="00D647C6">
        <w:rPr>
          <w:rFonts w:ascii="Times New Roman" w:hAnsi="Times New Roman"/>
          <w:i/>
          <w:iCs/>
          <w:color w:val="000000" w:themeColor="text1"/>
          <w:sz w:val="22"/>
        </w:rPr>
        <w:t>type_of_metadata</w:t>
      </w:r>
      <w:proofErr w:type="spellEnd"/>
      <w:r w:rsidRPr="00D647C6">
        <w:rPr>
          <w:rFonts w:ascii="Times New Roman" w:hAnsi="Times New Roman"/>
          <w:color w:val="000000" w:themeColor="text1"/>
          <w:sz w:val="22"/>
        </w:rPr>
        <w:t>=`</w:t>
      </w:r>
      <w:proofErr w:type="spellStart"/>
      <w:r w:rsidRPr="00D647C6">
        <w:rPr>
          <w:rFonts w:ascii="Times New Roman" w:hAnsi="Times New Roman"/>
          <w:color w:val="000000" w:themeColor="text1"/>
          <w:sz w:val="22"/>
        </w:rPr>
        <w:t>presence_of_table</w:t>
      </w:r>
      <w:proofErr w:type="spellEnd"/>
      <w:r w:rsidRPr="00D647C6">
        <w:rPr>
          <w:rFonts w:ascii="Times New Roman" w:hAnsi="Times New Roman"/>
          <w:color w:val="000000" w:themeColor="text1"/>
          <w:sz w:val="22"/>
        </w:rPr>
        <w:t xml:space="preserve">`, </w:t>
      </w:r>
      <w:proofErr w:type="spellStart"/>
      <w:r w:rsidRPr="00D647C6">
        <w:rPr>
          <w:rFonts w:ascii="Times New Roman" w:hAnsi="Times New Roman"/>
          <w:i/>
          <w:iCs/>
          <w:color w:val="000000" w:themeColor="text1"/>
          <w:sz w:val="22"/>
        </w:rPr>
        <w:t>tablename</w:t>
      </w:r>
      <w:proofErr w:type="spellEnd"/>
      <w:r w:rsidRPr="00D647C6">
        <w:rPr>
          <w:rFonts w:ascii="Times New Roman" w:hAnsi="Times New Roman"/>
          <w:color w:val="000000" w:themeColor="text1"/>
          <w:sz w:val="22"/>
        </w:rPr>
        <w:t xml:space="preserve"> and </w:t>
      </w:r>
      <w:r w:rsidRPr="00D647C6">
        <w:rPr>
          <w:rFonts w:ascii="Times New Roman" w:hAnsi="Times New Roman"/>
          <w:i/>
          <w:iCs/>
          <w:color w:val="000000" w:themeColor="text1"/>
          <w:sz w:val="22"/>
        </w:rPr>
        <w:t>values</w:t>
      </w:r>
      <w:r w:rsidRPr="00D647C6">
        <w:rPr>
          <w:rFonts w:ascii="Times New Roman" w:hAnsi="Times New Roman"/>
          <w:color w:val="000000" w:themeColor="text1"/>
          <w:sz w:val="22"/>
        </w:rPr>
        <w:t xml:space="preserve"> should be complete and </w:t>
      </w:r>
      <w:proofErr w:type="spellStart"/>
      <w:r w:rsidRPr="00D647C6">
        <w:rPr>
          <w:rFonts w:ascii="Times New Roman" w:hAnsi="Times New Roman"/>
          <w:i/>
          <w:iCs/>
          <w:color w:val="000000" w:themeColor="text1"/>
          <w:sz w:val="22"/>
        </w:rPr>
        <w:t>columnname</w:t>
      </w:r>
      <w:proofErr w:type="spellEnd"/>
      <w:r w:rsidRPr="00D647C6">
        <w:rPr>
          <w:rFonts w:ascii="Times New Roman" w:hAnsi="Times New Roman"/>
          <w:i/>
          <w:iCs/>
          <w:color w:val="000000" w:themeColor="text1"/>
          <w:sz w:val="22"/>
        </w:rPr>
        <w:t xml:space="preserve"> </w:t>
      </w:r>
      <w:r w:rsidRPr="00D647C6">
        <w:rPr>
          <w:rFonts w:ascii="Times New Roman" w:hAnsi="Times New Roman"/>
          <w:color w:val="000000" w:themeColor="text1"/>
          <w:sz w:val="22"/>
        </w:rPr>
        <w:t xml:space="preserve">should be empty.   </w:t>
      </w:r>
    </w:p>
    <w:p w14:paraId="773039B2" w14:textId="56AA5DD6" w:rsidR="00B26D14" w:rsidRPr="00D647C6" w:rsidRDefault="00B26D14" w:rsidP="00B26D14">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b. For the variables </w:t>
      </w:r>
      <w:proofErr w:type="spellStart"/>
      <w:r w:rsidRPr="00D647C6">
        <w:rPr>
          <w:rFonts w:ascii="Times New Roman" w:hAnsi="Times New Roman"/>
          <w:color w:val="000000" w:themeColor="text1"/>
          <w:sz w:val="22"/>
        </w:rPr>
        <w:t>type_of_metadata</w:t>
      </w:r>
      <w:proofErr w:type="spellEnd"/>
      <w:r w:rsidRPr="00D647C6">
        <w:rPr>
          <w:rFonts w:ascii="Times New Roman" w:hAnsi="Times New Roman"/>
          <w:color w:val="000000" w:themeColor="text1"/>
          <w:sz w:val="22"/>
        </w:rPr>
        <w:t>=`</w:t>
      </w:r>
      <w:proofErr w:type="spellStart"/>
      <w:r w:rsidRPr="00D647C6">
        <w:rPr>
          <w:rFonts w:ascii="Times New Roman" w:hAnsi="Times New Roman"/>
          <w:color w:val="000000" w:themeColor="text1"/>
          <w:sz w:val="22"/>
        </w:rPr>
        <w:t>presence_of_column</w:t>
      </w:r>
      <w:proofErr w:type="spellEnd"/>
      <w:r w:rsidRPr="00D647C6">
        <w:rPr>
          <w:rFonts w:ascii="Times New Roman" w:hAnsi="Times New Roman"/>
          <w:color w:val="000000" w:themeColor="text1"/>
          <w:sz w:val="22"/>
        </w:rPr>
        <w:t xml:space="preserve">` and </w:t>
      </w:r>
      <w:proofErr w:type="spellStart"/>
      <w:r w:rsidRPr="00D647C6">
        <w:rPr>
          <w:rFonts w:ascii="Times New Roman" w:hAnsi="Times New Roman"/>
          <w:i/>
          <w:iCs/>
          <w:color w:val="000000" w:themeColor="text1"/>
          <w:sz w:val="22"/>
        </w:rPr>
        <w:t>type_of_metadata</w:t>
      </w:r>
      <w:proofErr w:type="spellEnd"/>
      <w:r w:rsidRPr="00D647C6">
        <w:rPr>
          <w:rFonts w:ascii="Times New Roman" w:hAnsi="Times New Roman"/>
          <w:color w:val="000000" w:themeColor="text1"/>
          <w:sz w:val="22"/>
        </w:rPr>
        <w:t>=`</w:t>
      </w:r>
      <w:proofErr w:type="spellStart"/>
      <w:r w:rsidRPr="00D647C6">
        <w:rPr>
          <w:rFonts w:ascii="Times New Roman" w:hAnsi="Times New Roman"/>
          <w:color w:val="000000" w:themeColor="text1"/>
          <w:sz w:val="22"/>
        </w:rPr>
        <w:t>list_of_values</w:t>
      </w:r>
      <w:proofErr w:type="spellEnd"/>
      <w:r w:rsidRPr="00D647C6">
        <w:rPr>
          <w:rFonts w:ascii="Times New Roman" w:hAnsi="Times New Roman"/>
          <w:color w:val="000000" w:themeColor="text1"/>
          <w:sz w:val="22"/>
        </w:rPr>
        <w:t xml:space="preserve">`, </w:t>
      </w:r>
      <w:proofErr w:type="spellStart"/>
      <w:r w:rsidRPr="00D647C6">
        <w:rPr>
          <w:rFonts w:ascii="Times New Roman" w:hAnsi="Times New Roman"/>
          <w:i/>
          <w:iCs/>
          <w:color w:val="000000" w:themeColor="text1"/>
          <w:sz w:val="22"/>
        </w:rPr>
        <w:t>tablename</w:t>
      </w:r>
      <w:proofErr w:type="spellEnd"/>
      <w:r w:rsidRPr="00D647C6">
        <w:rPr>
          <w:rFonts w:ascii="Times New Roman" w:hAnsi="Times New Roman"/>
          <w:i/>
          <w:iCs/>
          <w:color w:val="000000" w:themeColor="text1"/>
          <w:sz w:val="22"/>
        </w:rPr>
        <w:t xml:space="preserve">, </w:t>
      </w:r>
      <w:proofErr w:type="spellStart"/>
      <w:r w:rsidRPr="00D647C6">
        <w:rPr>
          <w:rFonts w:ascii="Times New Roman" w:hAnsi="Times New Roman"/>
          <w:i/>
          <w:iCs/>
          <w:color w:val="000000" w:themeColor="text1"/>
          <w:sz w:val="22"/>
        </w:rPr>
        <w:t>columnname</w:t>
      </w:r>
      <w:proofErr w:type="spellEnd"/>
      <w:r w:rsidRPr="00D647C6">
        <w:rPr>
          <w:rFonts w:ascii="Times New Roman" w:hAnsi="Times New Roman"/>
          <w:color w:val="000000" w:themeColor="text1"/>
          <w:sz w:val="22"/>
        </w:rPr>
        <w:t xml:space="preserve"> and </w:t>
      </w:r>
      <w:r w:rsidRPr="00D647C6">
        <w:rPr>
          <w:rFonts w:ascii="Times New Roman" w:hAnsi="Times New Roman"/>
          <w:i/>
          <w:iCs/>
          <w:color w:val="000000" w:themeColor="text1"/>
          <w:sz w:val="22"/>
        </w:rPr>
        <w:t>values</w:t>
      </w:r>
      <w:r w:rsidRPr="00D647C6">
        <w:rPr>
          <w:rFonts w:ascii="Times New Roman" w:hAnsi="Times New Roman"/>
          <w:color w:val="000000" w:themeColor="text1"/>
          <w:sz w:val="22"/>
        </w:rPr>
        <w:t xml:space="preserve"> should be complete.   </w:t>
      </w:r>
    </w:p>
    <w:p w14:paraId="60DECE6E" w14:textId="77777777" w:rsidR="00B26D14" w:rsidRPr="00D647C6" w:rsidRDefault="00B26D14" w:rsidP="00B26D14">
      <w:pPr>
        <w:pStyle w:val="ListParagraph"/>
        <w:rPr>
          <w:rFonts w:ascii="Times New Roman" w:hAnsi="Times New Roman"/>
          <w:color w:val="000000" w:themeColor="text1"/>
          <w:sz w:val="22"/>
        </w:rPr>
      </w:pPr>
    </w:p>
    <w:p w14:paraId="76A740E0" w14:textId="4672FB97" w:rsidR="00BB0193" w:rsidRPr="00D647C6" w:rsidRDefault="00BB0193" w:rsidP="001E0092">
      <w:pPr>
        <w:pStyle w:val="ListParagraph"/>
        <w:numPr>
          <w:ilvl w:val="0"/>
          <w:numId w:val="17"/>
        </w:numPr>
        <w:rPr>
          <w:rFonts w:ascii="Times New Roman" w:hAnsi="Times New Roman"/>
          <w:color w:val="000000" w:themeColor="text1"/>
          <w:sz w:val="22"/>
        </w:rPr>
      </w:pPr>
      <w:r w:rsidRPr="00D647C6">
        <w:rPr>
          <w:rFonts w:ascii="Times New Roman" w:hAnsi="Times New Roman"/>
          <w:color w:val="000000" w:themeColor="text1"/>
          <w:sz w:val="22"/>
        </w:rPr>
        <w:t>If conventions are met the report will show "All conventions are satisfied."</w:t>
      </w:r>
    </w:p>
    <w:p w14:paraId="4BA3DDDA" w14:textId="752C54C4" w:rsidR="00EE61B0" w:rsidRPr="00D647C6" w:rsidRDefault="00BB0193" w:rsidP="001E0092">
      <w:pPr>
        <w:pStyle w:val="ListParagraph"/>
        <w:numPr>
          <w:ilvl w:val="0"/>
          <w:numId w:val="17"/>
        </w:numPr>
        <w:rPr>
          <w:rFonts w:ascii="Times New Roman" w:hAnsi="Times New Roman"/>
          <w:color w:val="000000" w:themeColor="text1"/>
          <w:sz w:val="22"/>
        </w:rPr>
      </w:pPr>
      <w:r w:rsidRPr="00D647C6">
        <w:rPr>
          <w:rFonts w:ascii="Times New Roman" w:hAnsi="Times New Roman"/>
          <w:color w:val="000000" w:themeColor="text1"/>
          <w:sz w:val="22"/>
        </w:rPr>
        <w:t xml:space="preserve">If conventions are not met then the report will show “Convention no. is not satisfied.” and the reason why </w:t>
      </w:r>
      <w:r w:rsidR="0031148E" w:rsidRPr="00D647C6">
        <w:rPr>
          <w:rFonts w:ascii="Times New Roman" w:hAnsi="Times New Roman"/>
          <w:color w:val="000000" w:themeColor="text1"/>
          <w:sz w:val="22"/>
        </w:rPr>
        <w:t xml:space="preserve">the convention </w:t>
      </w:r>
      <w:r w:rsidRPr="00D647C6">
        <w:rPr>
          <w:rFonts w:ascii="Times New Roman" w:hAnsi="Times New Roman"/>
          <w:color w:val="000000" w:themeColor="text1"/>
          <w:sz w:val="22"/>
        </w:rPr>
        <w:t>is not met. The script stops (Sixth stopping criteria).</w:t>
      </w:r>
    </w:p>
    <w:p w14:paraId="7B2F5F9F" w14:textId="58BFA82E" w:rsidR="00B26D14" w:rsidRPr="00D647C6" w:rsidRDefault="00B26D14" w:rsidP="00E82135">
      <w:pPr>
        <w:rPr>
          <w:b/>
          <w:bCs/>
          <w:color w:val="000000" w:themeColor="text1"/>
          <w:sz w:val="22"/>
          <w:szCs w:val="22"/>
        </w:rPr>
      </w:pPr>
      <w:r w:rsidRPr="00D647C6">
        <w:rPr>
          <w:b/>
          <w:bCs/>
          <w:color w:val="000000" w:themeColor="text1"/>
          <w:sz w:val="22"/>
          <w:szCs w:val="22"/>
        </w:rPr>
        <w:t>Consistency check</w:t>
      </w:r>
    </w:p>
    <w:p w14:paraId="085E4857" w14:textId="42BF468A" w:rsidR="00B26D14" w:rsidRPr="00D647C6" w:rsidRDefault="00B26D14" w:rsidP="001E0092">
      <w:pPr>
        <w:pStyle w:val="ListParagraph"/>
        <w:numPr>
          <w:ilvl w:val="0"/>
          <w:numId w:val="18"/>
        </w:numPr>
        <w:rPr>
          <w:rFonts w:ascii="Times New Roman" w:hAnsi="Times New Roman"/>
          <w:color w:val="000000" w:themeColor="text1"/>
          <w:sz w:val="22"/>
        </w:rPr>
      </w:pPr>
      <w:r w:rsidRPr="00D647C6">
        <w:rPr>
          <w:rFonts w:ascii="Times New Roman" w:hAnsi="Times New Roman"/>
          <w:color w:val="000000" w:themeColor="text1"/>
          <w:sz w:val="22"/>
        </w:rPr>
        <w:t>Check if there are any inconsistencies between the information in the METADATA table and the working directory. If a mandatory table is missing either in the directory or the METADATA table it will be colored red.</w:t>
      </w:r>
    </w:p>
    <w:p w14:paraId="7EBF2E93" w14:textId="62CE4289" w:rsidR="00EE61B0" w:rsidRPr="00D647C6" w:rsidRDefault="00B26D14" w:rsidP="001E0092">
      <w:pPr>
        <w:pStyle w:val="ListParagraph"/>
        <w:numPr>
          <w:ilvl w:val="0"/>
          <w:numId w:val="18"/>
        </w:numPr>
        <w:rPr>
          <w:rFonts w:ascii="Times New Roman" w:hAnsi="Times New Roman"/>
          <w:color w:val="000000" w:themeColor="text1"/>
          <w:sz w:val="22"/>
        </w:rPr>
      </w:pPr>
      <w:r w:rsidRPr="00D647C6">
        <w:rPr>
          <w:rFonts w:ascii="Times New Roman" w:hAnsi="Times New Roman"/>
          <w:color w:val="000000" w:themeColor="text1"/>
          <w:sz w:val="22"/>
        </w:rPr>
        <w:t>If there are no inconsistencies the report will show "All tables mentioned in the METADATA are present in the directory."</w:t>
      </w:r>
    </w:p>
    <w:p w14:paraId="70F7485C" w14:textId="6882D8AC" w:rsidR="00B26D14" w:rsidRPr="00D647C6" w:rsidRDefault="00B26D14" w:rsidP="00E82135">
      <w:pPr>
        <w:rPr>
          <w:b/>
          <w:bCs/>
          <w:color w:val="000000" w:themeColor="text1"/>
          <w:sz w:val="22"/>
          <w:szCs w:val="22"/>
        </w:rPr>
      </w:pPr>
      <w:r w:rsidRPr="00D647C6">
        <w:rPr>
          <w:b/>
          <w:bCs/>
          <w:color w:val="000000" w:themeColor="text1"/>
          <w:sz w:val="22"/>
          <w:szCs w:val="22"/>
        </w:rPr>
        <w:t>CDM tables present</w:t>
      </w:r>
    </w:p>
    <w:p w14:paraId="24B1D84F" w14:textId="1DDB643A" w:rsidR="00EE61B0" w:rsidRPr="00D647C6" w:rsidRDefault="00B26D14" w:rsidP="00EE61B0">
      <w:pPr>
        <w:rPr>
          <w:color w:val="000000" w:themeColor="text1"/>
          <w:sz w:val="22"/>
          <w:szCs w:val="22"/>
        </w:rPr>
      </w:pPr>
      <w:r w:rsidRPr="00D647C6">
        <w:rPr>
          <w:color w:val="000000" w:themeColor="text1"/>
          <w:sz w:val="22"/>
          <w:szCs w:val="22"/>
        </w:rPr>
        <w:t>A list of the tables present in both the METADATA and the working directory will be given. This can be used as a guide for the steps 4 to 5.</w:t>
      </w:r>
    </w:p>
    <w:p w14:paraId="2E884B1F" w14:textId="44FE4D2E" w:rsidR="00EE61B0" w:rsidRPr="00D647C6" w:rsidRDefault="00EE61B0" w:rsidP="00EE61B0">
      <w:pPr>
        <w:rPr>
          <w:b/>
          <w:bCs/>
          <w:color w:val="000000" w:themeColor="text1"/>
          <w:sz w:val="22"/>
          <w:szCs w:val="22"/>
          <w:lang w:val="en-US"/>
        </w:rPr>
      </w:pPr>
      <w:r w:rsidRPr="00D647C6">
        <w:rPr>
          <w:b/>
          <w:bCs/>
          <w:color w:val="000000" w:themeColor="text1"/>
          <w:sz w:val="22"/>
          <w:szCs w:val="22"/>
          <w:lang w:val="en-US"/>
        </w:rPr>
        <w:t>Subpopulations</w:t>
      </w:r>
    </w:p>
    <w:p w14:paraId="427CD63E" w14:textId="3DF20E14" w:rsidR="00B26D14" w:rsidRPr="00FB63EC" w:rsidRDefault="00EE61B0" w:rsidP="00B26D14">
      <w:pPr>
        <w:rPr>
          <w:color w:val="000000" w:themeColor="text1"/>
          <w:sz w:val="22"/>
          <w:szCs w:val="22"/>
          <w:lang w:val="en-US"/>
        </w:rPr>
      </w:pPr>
      <w:r w:rsidRPr="00D647C6">
        <w:rPr>
          <w:color w:val="000000" w:themeColor="text1"/>
          <w:sz w:val="22"/>
          <w:szCs w:val="22"/>
          <w:lang w:val="en-US"/>
        </w:rPr>
        <w:lastRenderedPageBreak/>
        <w:t>If subpopulations are present in the data, this information will be provided as in.</w:t>
      </w:r>
    </w:p>
    <w:p w14:paraId="6651A65A" w14:textId="4BB7FF8A" w:rsidR="00B26D14" w:rsidRPr="00D647C6" w:rsidRDefault="00B26D14" w:rsidP="00B26D14">
      <w:pPr>
        <w:rPr>
          <w:b/>
          <w:bCs/>
          <w:color w:val="000000" w:themeColor="text1"/>
          <w:sz w:val="22"/>
          <w:szCs w:val="22"/>
        </w:rPr>
      </w:pPr>
      <w:r w:rsidRPr="00D647C6">
        <w:rPr>
          <w:b/>
          <w:bCs/>
          <w:color w:val="000000" w:themeColor="text1"/>
          <w:sz w:val="22"/>
          <w:szCs w:val="22"/>
        </w:rPr>
        <w:t>Output folder: METADATA</w:t>
      </w:r>
    </w:p>
    <w:p w14:paraId="6CD32473" w14:textId="40793371" w:rsidR="00B26D14" w:rsidRPr="00D647C6" w:rsidRDefault="00B26D14" w:rsidP="001E0092">
      <w:pPr>
        <w:pStyle w:val="ListParagraph"/>
        <w:numPr>
          <w:ilvl w:val="0"/>
          <w:numId w:val="19"/>
        </w:numPr>
        <w:rPr>
          <w:rFonts w:ascii="Times New Roman" w:hAnsi="Times New Roman"/>
          <w:color w:val="000000" w:themeColor="text1"/>
          <w:sz w:val="22"/>
        </w:rPr>
      </w:pPr>
      <w:r w:rsidRPr="00D647C6">
        <w:rPr>
          <w:rFonts w:ascii="Times New Roman" w:hAnsi="Times New Roman"/>
          <w:color w:val="000000" w:themeColor="text1"/>
          <w:sz w:val="22"/>
        </w:rPr>
        <w:t>list_of_presnt_tables.csv (result of step 8)</w:t>
      </w:r>
    </w:p>
    <w:p w14:paraId="04B741BB" w14:textId="3FFBA306" w:rsidR="00B26D14" w:rsidRPr="00D647C6" w:rsidRDefault="00B26D14" w:rsidP="001E0092">
      <w:pPr>
        <w:pStyle w:val="ListParagraph"/>
        <w:numPr>
          <w:ilvl w:val="0"/>
          <w:numId w:val="19"/>
        </w:numPr>
        <w:rPr>
          <w:rFonts w:ascii="Times New Roman" w:hAnsi="Times New Roman"/>
          <w:color w:val="000000" w:themeColor="text1"/>
          <w:sz w:val="22"/>
        </w:rPr>
      </w:pPr>
      <w:r w:rsidRPr="00D647C6">
        <w:rPr>
          <w:rFonts w:ascii="Times New Roman" w:hAnsi="Times New Roman"/>
          <w:color w:val="000000" w:themeColor="text1"/>
          <w:sz w:val="22"/>
        </w:rPr>
        <w:t>subfolder Variables, where inside there are two files: non_mandatory_variables.csv and vocabulary_variables.csv. These files can be used as guides to help correct the METDATA table if errors regarding variables are present.</w:t>
      </w:r>
    </w:p>
    <w:p w14:paraId="33A9EBDB" w14:textId="252DC723" w:rsidR="00EE61B0" w:rsidRPr="00D647C6" w:rsidRDefault="00EE61B0" w:rsidP="001E0092">
      <w:pPr>
        <w:pStyle w:val="ListParagraph"/>
        <w:numPr>
          <w:ilvl w:val="0"/>
          <w:numId w:val="19"/>
        </w:numPr>
        <w:rPr>
          <w:rFonts w:ascii="Times New Roman" w:hAnsi="Times New Roman"/>
          <w:color w:val="000000" w:themeColor="text1"/>
          <w:sz w:val="22"/>
        </w:rPr>
      </w:pPr>
      <w:commentRangeStart w:id="119"/>
      <w:r w:rsidRPr="00D647C6">
        <w:rPr>
          <w:rFonts w:ascii="Times New Roman" w:hAnsi="Times New Roman"/>
          <w:color w:val="000000" w:themeColor="text1"/>
          <w:sz w:val="22"/>
        </w:rPr>
        <w:t xml:space="preserve">subpopulations.csv </w:t>
      </w:r>
      <w:commentRangeEnd w:id="119"/>
      <w:r w:rsidR="00C32EE7">
        <w:rPr>
          <w:rStyle w:val="CommentReference"/>
          <w:rFonts w:ascii="Times New Roman" w:eastAsia="Times New Roman" w:hAnsi="Times New Roman"/>
        </w:rPr>
        <w:commentReference w:id="119"/>
      </w:r>
    </w:p>
    <w:p w14:paraId="0F1CE560" w14:textId="51982447" w:rsidR="00BB25FD" w:rsidRPr="00D647C6" w:rsidRDefault="00F90178" w:rsidP="001E0092">
      <w:pPr>
        <w:pStyle w:val="ListParagraph"/>
        <w:numPr>
          <w:ilvl w:val="0"/>
          <w:numId w:val="19"/>
        </w:numPr>
        <w:rPr>
          <w:rFonts w:ascii="Times New Roman" w:hAnsi="Times New Roman"/>
          <w:color w:val="000000" w:themeColor="text1"/>
          <w:sz w:val="22"/>
        </w:rPr>
      </w:pPr>
      <w:r w:rsidRPr="00D647C6">
        <w:rPr>
          <w:rFonts w:ascii="Times New Roman" w:hAnsi="Times New Roman"/>
          <w:color w:val="000000" w:themeColor="text1"/>
          <w:sz w:val="22"/>
        </w:rPr>
        <w:t xml:space="preserve">.html </w:t>
      </w:r>
      <w:r w:rsidR="00403EEA" w:rsidRPr="00D647C6">
        <w:rPr>
          <w:rFonts w:ascii="Times New Roman" w:hAnsi="Times New Roman"/>
          <w:color w:val="000000" w:themeColor="text1"/>
          <w:sz w:val="22"/>
        </w:rPr>
        <w:t xml:space="preserve">markdown report </w:t>
      </w:r>
      <w:r w:rsidRPr="00D647C6">
        <w:rPr>
          <w:rFonts w:ascii="Times New Roman" w:hAnsi="Times New Roman"/>
          <w:color w:val="000000" w:themeColor="text1"/>
          <w:sz w:val="22"/>
        </w:rPr>
        <w:t>file</w:t>
      </w:r>
      <w:r w:rsidR="003F139A" w:rsidRPr="00D647C6">
        <w:rPr>
          <w:rFonts w:ascii="Times New Roman" w:hAnsi="Times New Roman"/>
          <w:color w:val="000000" w:themeColor="text1"/>
          <w:sz w:val="22"/>
        </w:rPr>
        <w:t>(found one level up of this folder, in the output directory)</w:t>
      </w:r>
    </w:p>
    <w:p w14:paraId="4245D6FA" w14:textId="5A15DE29" w:rsidR="001E7096" w:rsidRPr="00D647C6" w:rsidRDefault="001E7096" w:rsidP="00D03EA0">
      <w:pPr>
        <w:pStyle w:val="Heading4"/>
        <w:rPr>
          <w:rFonts w:cs="Times New Roman"/>
          <w:sz w:val="22"/>
          <w:szCs w:val="22"/>
        </w:rPr>
      </w:pPr>
      <w:bookmarkStart w:id="120" w:name="_Toc65767168"/>
      <w:bookmarkStart w:id="121" w:name="_Toc67318450"/>
      <w:r w:rsidRPr="00D647C6">
        <w:rPr>
          <w:rFonts w:cs="Times New Roman"/>
          <w:sz w:val="22"/>
          <w:szCs w:val="22"/>
        </w:rPr>
        <w:t>STEP 1 to 3</w:t>
      </w:r>
      <w:bookmarkEnd w:id="120"/>
      <w:bookmarkEnd w:id="121"/>
    </w:p>
    <w:p w14:paraId="0000034D" w14:textId="0F46B914" w:rsidR="0082651E" w:rsidRPr="00D647C6" w:rsidRDefault="005E1C8C">
      <w:pPr>
        <w:rPr>
          <w:color w:val="000000" w:themeColor="text1"/>
          <w:sz w:val="22"/>
          <w:szCs w:val="22"/>
        </w:rPr>
      </w:pPr>
      <w:r w:rsidRPr="00D647C6">
        <w:rPr>
          <w:color w:val="000000" w:themeColor="text1"/>
          <w:sz w:val="22"/>
          <w:szCs w:val="22"/>
        </w:rPr>
        <w:t xml:space="preserve">The level 1 </w:t>
      </w:r>
      <w:r w:rsidR="00725B4B" w:rsidRPr="00D647C6">
        <w:rPr>
          <w:color w:val="000000" w:themeColor="text1"/>
          <w:sz w:val="22"/>
          <w:szCs w:val="22"/>
        </w:rPr>
        <w:t xml:space="preserve">step 1 to 3 </w:t>
      </w:r>
      <w:r w:rsidRPr="00D647C6">
        <w:rPr>
          <w:color w:val="000000" w:themeColor="text1"/>
          <w:sz w:val="22"/>
          <w:szCs w:val="22"/>
        </w:rPr>
        <w:t>checks will</w:t>
      </w:r>
      <w:r w:rsidR="00725B4B" w:rsidRPr="00D647C6">
        <w:rPr>
          <w:color w:val="000000" w:themeColor="text1"/>
          <w:sz w:val="22"/>
          <w:szCs w:val="22"/>
        </w:rPr>
        <w:t xml:space="preserve"> be performed</w:t>
      </w:r>
      <w:r w:rsidR="00E848EE" w:rsidRPr="00D647C6">
        <w:rPr>
          <w:color w:val="000000" w:themeColor="text1"/>
          <w:sz w:val="22"/>
          <w:szCs w:val="22"/>
        </w:rPr>
        <w:t xml:space="preserve"> </w:t>
      </w:r>
      <w:r w:rsidR="00E848EE" w:rsidRPr="00D647C6">
        <w:rPr>
          <w:color w:val="000000" w:themeColor="text1"/>
          <w:sz w:val="22"/>
          <w:szCs w:val="22"/>
          <w:shd w:val="clear" w:color="auto" w:fill="FFFFFF"/>
        </w:rPr>
        <w:t>simultaneously</w:t>
      </w:r>
      <w:r w:rsidRPr="00D647C6">
        <w:rPr>
          <w:color w:val="000000" w:themeColor="text1"/>
          <w:sz w:val="22"/>
          <w:szCs w:val="22"/>
        </w:rPr>
        <w:t>, for each table present in the CDM instance (</w:t>
      </w:r>
      <w:r w:rsidRPr="00D647C6">
        <w:rPr>
          <w:i/>
          <w:color w:val="000000" w:themeColor="text1"/>
          <w:sz w:val="22"/>
          <w:szCs w:val="22"/>
        </w:rPr>
        <w:t>Routine Healthcare Data</w:t>
      </w:r>
      <w:r w:rsidRPr="00D647C6">
        <w:rPr>
          <w:color w:val="000000" w:themeColor="text1"/>
          <w:sz w:val="22"/>
          <w:szCs w:val="22"/>
        </w:rPr>
        <w:t xml:space="preserve">: VISIT_OCCURRENCE, EVENTS, MEDICINES, PROCEDURES, VACCINES, and MEDICAL_OBSERVATIONS; </w:t>
      </w:r>
      <w:r w:rsidRPr="00D647C6">
        <w:rPr>
          <w:i/>
          <w:color w:val="000000" w:themeColor="text1"/>
          <w:sz w:val="22"/>
          <w:szCs w:val="22"/>
        </w:rPr>
        <w:t>Curated Tables</w:t>
      </w:r>
      <w:r w:rsidRPr="00D647C6">
        <w:rPr>
          <w:color w:val="000000" w:themeColor="text1"/>
          <w:sz w:val="22"/>
          <w:szCs w:val="22"/>
        </w:rPr>
        <w:t xml:space="preserve">: PERSONS, OBSERVATION_PERIODS, PERSON_RELATIONSHIPS; </w:t>
      </w:r>
      <w:r w:rsidRPr="00D647C6">
        <w:rPr>
          <w:i/>
          <w:color w:val="000000" w:themeColor="text1"/>
          <w:sz w:val="22"/>
          <w:szCs w:val="22"/>
        </w:rPr>
        <w:t>Surveillance</w:t>
      </w:r>
      <w:r w:rsidRPr="00D647C6">
        <w:rPr>
          <w:color w:val="000000" w:themeColor="text1"/>
          <w:sz w:val="22"/>
          <w:szCs w:val="22"/>
        </w:rPr>
        <w:t xml:space="preserve">: EUROCAT, SURVEY_ID, SURVEY_OBSERVATIONS; and </w:t>
      </w:r>
      <w:r w:rsidRPr="00D647C6">
        <w:rPr>
          <w:i/>
          <w:color w:val="000000" w:themeColor="text1"/>
          <w:sz w:val="22"/>
          <w:szCs w:val="22"/>
        </w:rPr>
        <w:t>Metadata</w:t>
      </w:r>
      <w:r w:rsidRPr="00D647C6">
        <w:rPr>
          <w:color w:val="000000" w:themeColor="text1"/>
          <w:sz w:val="22"/>
          <w:szCs w:val="22"/>
        </w:rPr>
        <w:t>: PRODUCTS, INSTANCE, and CDM_SOURCE)</w:t>
      </w:r>
      <w:r w:rsidR="00C67E57" w:rsidRPr="00D647C6">
        <w:rPr>
          <w:iCs/>
          <w:color w:val="000000" w:themeColor="text1"/>
          <w:sz w:val="22"/>
          <w:szCs w:val="22"/>
        </w:rPr>
        <w:t>, except the METADATA table</w:t>
      </w:r>
      <w:r w:rsidR="00E848EE" w:rsidRPr="00D647C6">
        <w:rPr>
          <w:iCs/>
          <w:color w:val="000000" w:themeColor="text1"/>
          <w:sz w:val="22"/>
          <w:szCs w:val="22"/>
        </w:rPr>
        <w:t>.</w:t>
      </w:r>
    </w:p>
    <w:p w14:paraId="0000034E" w14:textId="77777777" w:rsidR="0082651E" w:rsidRPr="00D647C6" w:rsidRDefault="0082651E">
      <w:pPr>
        <w:rPr>
          <w:i/>
          <w:color w:val="000000" w:themeColor="text1"/>
          <w:sz w:val="22"/>
          <w:szCs w:val="22"/>
        </w:rPr>
      </w:pPr>
    </w:p>
    <w:p w14:paraId="00000350" w14:textId="0844DFDA" w:rsidR="0082651E" w:rsidRPr="00D647C6" w:rsidRDefault="005E1C8C">
      <w:pPr>
        <w:rPr>
          <w:color w:val="000000" w:themeColor="text1"/>
          <w:sz w:val="22"/>
          <w:szCs w:val="22"/>
        </w:rPr>
      </w:pPr>
      <w:r w:rsidRPr="00D647C6">
        <w:rPr>
          <w:color w:val="000000" w:themeColor="text1"/>
          <w:sz w:val="22"/>
          <w:szCs w:val="22"/>
        </w:rPr>
        <w:t>For each table, the checks will start with the following:</w:t>
      </w:r>
    </w:p>
    <w:p w14:paraId="00000352" w14:textId="761F6923" w:rsidR="0082651E" w:rsidRPr="00D647C6" w:rsidRDefault="005E1C8C" w:rsidP="0047174B">
      <w:pPr>
        <w:numPr>
          <w:ilvl w:val="0"/>
          <w:numId w:val="7"/>
        </w:numPr>
        <w:pBdr>
          <w:top w:val="nil"/>
          <w:left w:val="nil"/>
          <w:bottom w:val="nil"/>
          <w:right w:val="nil"/>
          <w:between w:val="nil"/>
        </w:pBdr>
        <w:rPr>
          <w:color w:val="000000" w:themeColor="text1"/>
          <w:sz w:val="22"/>
          <w:szCs w:val="22"/>
        </w:rPr>
      </w:pPr>
      <w:r w:rsidRPr="00D647C6">
        <w:rPr>
          <w:color w:val="000000" w:themeColor="text1"/>
          <w:sz w:val="22"/>
          <w:szCs w:val="22"/>
        </w:rPr>
        <w:t>A check of the directory in which CDM .csv files have been stored to identify any filenames containing the name of the CDM table.</w:t>
      </w:r>
    </w:p>
    <w:p w14:paraId="2E114FD6" w14:textId="33771CE7" w:rsidR="0036201F" w:rsidRPr="00D647C6" w:rsidRDefault="00B65C5F" w:rsidP="0047174B">
      <w:pPr>
        <w:numPr>
          <w:ilvl w:val="0"/>
          <w:numId w:val="7"/>
        </w:numPr>
        <w:pBdr>
          <w:top w:val="nil"/>
          <w:left w:val="nil"/>
          <w:bottom w:val="nil"/>
          <w:right w:val="nil"/>
          <w:between w:val="nil"/>
        </w:pBdr>
        <w:rPr>
          <w:color w:val="000000" w:themeColor="text1"/>
          <w:sz w:val="22"/>
          <w:szCs w:val="22"/>
        </w:rPr>
      </w:pPr>
      <w:r w:rsidRPr="00D647C6">
        <w:rPr>
          <w:color w:val="000000" w:themeColor="text1"/>
          <w:sz w:val="22"/>
          <w:szCs w:val="22"/>
        </w:rPr>
        <w:t>Check if the rows of the .csv files in the working directory contain correct number of fields according to each CDM table specifications.</w:t>
      </w:r>
    </w:p>
    <w:p w14:paraId="44F55303" w14:textId="4F67A7B2" w:rsidR="00B65C5F" w:rsidRPr="00D647C6" w:rsidRDefault="00B65C5F" w:rsidP="0047174B">
      <w:pPr>
        <w:numPr>
          <w:ilvl w:val="0"/>
          <w:numId w:val="7"/>
        </w:numPr>
        <w:pBdr>
          <w:top w:val="nil"/>
          <w:left w:val="nil"/>
          <w:bottom w:val="nil"/>
          <w:right w:val="nil"/>
          <w:between w:val="nil"/>
        </w:pBdr>
        <w:rPr>
          <w:color w:val="000000" w:themeColor="text1"/>
          <w:sz w:val="22"/>
          <w:szCs w:val="22"/>
        </w:rPr>
      </w:pPr>
      <w:r w:rsidRPr="00D647C6">
        <w:rPr>
          <w:color w:val="000000" w:themeColor="text1"/>
          <w:sz w:val="22"/>
          <w:szCs w:val="22"/>
        </w:rPr>
        <w:t>Check if all variables are present as names irrespective of lowercase/uppercase or their content.</w:t>
      </w:r>
    </w:p>
    <w:p w14:paraId="56994309" w14:textId="3AA9E067" w:rsidR="00B65C5F" w:rsidRPr="00D647C6" w:rsidRDefault="00B65C5F" w:rsidP="0047174B">
      <w:pPr>
        <w:numPr>
          <w:ilvl w:val="0"/>
          <w:numId w:val="7"/>
        </w:numPr>
        <w:pBdr>
          <w:top w:val="nil"/>
          <w:left w:val="nil"/>
          <w:bottom w:val="nil"/>
          <w:right w:val="nil"/>
          <w:between w:val="nil"/>
        </w:pBdr>
        <w:rPr>
          <w:color w:val="000000" w:themeColor="text1"/>
          <w:sz w:val="22"/>
          <w:szCs w:val="22"/>
        </w:rPr>
      </w:pPr>
      <w:r w:rsidRPr="00D647C6">
        <w:rPr>
          <w:color w:val="000000" w:themeColor="text1"/>
          <w:sz w:val="22"/>
          <w:szCs w:val="22"/>
        </w:rPr>
        <w:t>Check if all variables names are written in lowercase.</w:t>
      </w:r>
    </w:p>
    <w:p w14:paraId="22129B9F" w14:textId="73DE3AFD" w:rsidR="00364668" w:rsidRPr="00D647C6" w:rsidRDefault="00364668" w:rsidP="0047174B">
      <w:pPr>
        <w:numPr>
          <w:ilvl w:val="0"/>
          <w:numId w:val="7"/>
        </w:numPr>
        <w:pBdr>
          <w:top w:val="nil"/>
          <w:left w:val="nil"/>
          <w:bottom w:val="nil"/>
          <w:right w:val="nil"/>
          <w:between w:val="nil"/>
        </w:pBdr>
        <w:rPr>
          <w:color w:val="000000" w:themeColor="text1"/>
          <w:sz w:val="22"/>
          <w:szCs w:val="22"/>
        </w:rPr>
      </w:pPr>
      <w:r w:rsidRPr="00D647C6">
        <w:rPr>
          <w:color w:val="000000" w:themeColor="text1"/>
          <w:sz w:val="22"/>
          <w:szCs w:val="22"/>
          <w:lang w:val="en-US"/>
        </w:rPr>
        <w:t>Check if variables are imported according to the format specified in the CDM.</w:t>
      </w:r>
    </w:p>
    <w:p w14:paraId="00000353" w14:textId="77777777" w:rsidR="0082651E" w:rsidRPr="00D647C6" w:rsidRDefault="0082651E">
      <w:pPr>
        <w:pBdr>
          <w:top w:val="nil"/>
          <w:left w:val="nil"/>
          <w:bottom w:val="nil"/>
          <w:right w:val="nil"/>
          <w:between w:val="nil"/>
        </w:pBdr>
        <w:ind w:left="720"/>
        <w:rPr>
          <w:color w:val="000000" w:themeColor="text1"/>
          <w:sz w:val="22"/>
          <w:szCs w:val="22"/>
        </w:rPr>
      </w:pPr>
    </w:p>
    <w:p w14:paraId="00000354" w14:textId="0CE7371E" w:rsidR="0082651E" w:rsidRPr="00D647C6" w:rsidRDefault="005E1C8C">
      <w:pPr>
        <w:rPr>
          <w:color w:val="000000" w:themeColor="text1"/>
          <w:sz w:val="22"/>
          <w:szCs w:val="22"/>
        </w:rPr>
      </w:pPr>
      <w:r w:rsidRPr="00D647C6">
        <w:rPr>
          <w:color w:val="000000" w:themeColor="text1"/>
          <w:sz w:val="22"/>
          <w:szCs w:val="22"/>
        </w:rPr>
        <w:t xml:space="preserve">See Decision Tree below, depicting an example for the VISIT_OCCURRENCE table.  Only when reaching the bottom left node should the program move on to </w:t>
      </w:r>
      <w:r w:rsidR="00B65C5F" w:rsidRPr="00D647C6">
        <w:rPr>
          <w:color w:val="000000" w:themeColor="text1"/>
          <w:sz w:val="22"/>
          <w:szCs w:val="22"/>
        </w:rPr>
        <w:t>the next steps for the table of interest</w:t>
      </w:r>
      <w:r w:rsidR="00C663DA" w:rsidRPr="00D647C6">
        <w:rPr>
          <w:color w:val="000000" w:themeColor="text1"/>
          <w:sz w:val="22"/>
          <w:szCs w:val="22"/>
        </w:rPr>
        <w:t>.</w:t>
      </w:r>
    </w:p>
    <w:p w14:paraId="00000355" w14:textId="77777777" w:rsidR="0082651E" w:rsidRPr="00D647C6" w:rsidRDefault="0082651E">
      <w:pPr>
        <w:rPr>
          <w:color w:val="000000" w:themeColor="text1"/>
          <w:sz w:val="22"/>
          <w:szCs w:val="22"/>
        </w:rPr>
      </w:pPr>
    </w:p>
    <w:p w14:paraId="00000357" w14:textId="761DDF47" w:rsidR="0082651E" w:rsidRPr="00D647C6" w:rsidRDefault="005E1C8C">
      <w:pPr>
        <w:rPr>
          <w:color w:val="000000" w:themeColor="text1"/>
          <w:sz w:val="22"/>
          <w:szCs w:val="22"/>
        </w:rPr>
      </w:pPr>
      <w:r w:rsidRPr="00D647C6">
        <w:rPr>
          <w:noProof/>
          <w:color w:val="000000" w:themeColor="text1"/>
          <w:sz w:val="22"/>
          <w:szCs w:val="22"/>
          <w:lang w:val="nl-NL" w:eastAsia="nl-NL"/>
        </w:rPr>
        <w:drawing>
          <wp:inline distT="0" distB="0" distL="0" distR="0" wp14:anchorId="66EA27E7" wp14:editId="29C68B75">
            <wp:extent cx="5029200" cy="3200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rotWithShape="1">
                    <a:blip r:embed="rId20" cstate="print">
                      <a:extLst>
                        <a:ext uri="{28A0092B-C50C-407E-A947-70E740481C1C}">
                          <a14:useLocalDpi xmlns:a14="http://schemas.microsoft.com/office/drawing/2010/main" val="0"/>
                        </a:ext>
                      </a:extLst>
                    </a:blip>
                    <a:srcRect l="-531" r="4558"/>
                    <a:stretch/>
                  </pic:blipFill>
                  <pic:spPr bwMode="auto">
                    <a:xfrm>
                      <a:off x="0" y="0"/>
                      <a:ext cx="5068225" cy="3225234"/>
                    </a:xfrm>
                    <a:prstGeom prst="rect">
                      <a:avLst/>
                    </a:prstGeom>
                    <a:ln>
                      <a:noFill/>
                    </a:ln>
                    <a:extLst>
                      <a:ext uri="{53640926-AAD7-44D8-BBD7-CCE9431645EC}">
                        <a14:shadowObscured xmlns:a14="http://schemas.microsoft.com/office/drawing/2010/main"/>
                      </a:ext>
                    </a:extLst>
                  </pic:spPr>
                </pic:pic>
              </a:graphicData>
            </a:graphic>
          </wp:inline>
        </w:drawing>
      </w:r>
    </w:p>
    <w:p w14:paraId="0000035B" w14:textId="1CF9FAE8" w:rsidR="0082651E" w:rsidRPr="00D647C6" w:rsidRDefault="00A106DC" w:rsidP="00A106DC">
      <w:pPr>
        <w:pStyle w:val="Caption"/>
        <w:rPr>
          <w:sz w:val="22"/>
          <w:szCs w:val="22"/>
        </w:rPr>
      </w:pPr>
      <w:bookmarkStart w:id="122" w:name="_Toc66086836"/>
      <w:r w:rsidRPr="00D647C6">
        <w:rPr>
          <w:sz w:val="22"/>
          <w:szCs w:val="22"/>
        </w:rPr>
        <w:t xml:space="preserve">Figure </w:t>
      </w:r>
      <w:r w:rsidRPr="00D647C6">
        <w:rPr>
          <w:sz w:val="22"/>
          <w:szCs w:val="22"/>
        </w:rPr>
        <w:fldChar w:fldCharType="begin"/>
      </w:r>
      <w:r w:rsidRPr="00D647C6">
        <w:rPr>
          <w:sz w:val="22"/>
          <w:szCs w:val="22"/>
        </w:rPr>
        <w:instrText xml:space="preserve"> SEQ Figure \* ARABIC </w:instrText>
      </w:r>
      <w:r w:rsidRPr="00D647C6">
        <w:rPr>
          <w:sz w:val="22"/>
          <w:szCs w:val="22"/>
        </w:rPr>
        <w:fldChar w:fldCharType="separate"/>
      </w:r>
      <w:r w:rsidRPr="00D647C6">
        <w:rPr>
          <w:noProof/>
          <w:sz w:val="22"/>
          <w:szCs w:val="22"/>
        </w:rPr>
        <w:t>7</w:t>
      </w:r>
      <w:r w:rsidRPr="00D647C6">
        <w:rPr>
          <w:sz w:val="22"/>
          <w:szCs w:val="22"/>
        </w:rPr>
        <w:fldChar w:fldCharType="end"/>
      </w:r>
      <w:r w:rsidRPr="00D647C6">
        <w:rPr>
          <w:sz w:val="22"/>
          <w:szCs w:val="22"/>
        </w:rPr>
        <w:t>. Decision tree example of how each table is verified in step 1 to 3 of level 1 checks (preliminary checks)</w:t>
      </w:r>
      <w:bookmarkEnd w:id="122"/>
    </w:p>
    <w:p w14:paraId="3D1B4A0F" w14:textId="196EA600" w:rsidR="005151C7" w:rsidRPr="00D647C6" w:rsidRDefault="005151C7" w:rsidP="005151C7">
      <w:pPr>
        <w:pStyle w:val="BodytextAgency"/>
        <w:rPr>
          <w:sz w:val="22"/>
          <w:szCs w:val="22"/>
          <w:lang w:eastAsia="ja-JP"/>
        </w:rPr>
      </w:pPr>
      <w:r w:rsidRPr="00D647C6">
        <w:rPr>
          <w:sz w:val="22"/>
          <w:szCs w:val="22"/>
          <w:lang w:eastAsia="ja-JP"/>
        </w:rPr>
        <w:lastRenderedPageBreak/>
        <w:t>Results tables from preliminary checks if errors are found:</w:t>
      </w:r>
    </w:p>
    <w:p w14:paraId="44E30BE4" w14:textId="66F8E25F" w:rsidR="005151C7" w:rsidRPr="00D647C6" w:rsidRDefault="005151C7" w:rsidP="001E0092">
      <w:pPr>
        <w:pStyle w:val="BodytextAgency"/>
        <w:numPr>
          <w:ilvl w:val="0"/>
          <w:numId w:val="39"/>
        </w:numPr>
        <w:rPr>
          <w:sz w:val="22"/>
          <w:szCs w:val="22"/>
          <w:lang w:eastAsia="ja-JP"/>
        </w:rPr>
      </w:pPr>
      <w:r w:rsidRPr="00D647C6">
        <w:rPr>
          <w:sz w:val="22"/>
          <w:szCs w:val="22"/>
          <w:lang w:eastAsia="ja-JP"/>
        </w:rPr>
        <w:t>Number of fields check</w:t>
      </w:r>
    </w:p>
    <w:p w14:paraId="7987E7CF" w14:textId="29441CC2" w:rsidR="00D647C6" w:rsidRPr="00D647C6" w:rsidRDefault="005151C7" w:rsidP="005151C7">
      <w:pPr>
        <w:pStyle w:val="BodytextAgency"/>
        <w:rPr>
          <w:sz w:val="22"/>
          <w:szCs w:val="22"/>
          <w:lang w:eastAsia="ja-JP"/>
        </w:rPr>
      </w:pPr>
      <w:r w:rsidRPr="00D647C6">
        <w:rPr>
          <w:sz w:val="22"/>
          <w:szCs w:val="22"/>
          <w:lang w:eastAsia="ja-JP"/>
        </w:rPr>
        <w:t xml:space="preserve">The results table contains the name of the CDM table, the name of the file located in the directory, the number of rows of the .csv file, the number of fields that are loaded, the number of the first row where the error occurred, and error set to TRUE. </w:t>
      </w:r>
      <w:r w:rsidR="00D647C6" w:rsidRPr="00D647C6">
        <w:rPr>
          <w:sz w:val="22"/>
          <w:szCs w:val="22"/>
          <w:lang w:eastAsia="ja-JP"/>
        </w:rPr>
        <w:t>If no errors, the following message will be printed:</w:t>
      </w:r>
    </w:p>
    <w:p w14:paraId="1D7EEC83" w14:textId="4C75A2E1" w:rsidR="00D647C6" w:rsidRPr="00D647C6" w:rsidRDefault="00D647C6" w:rsidP="00D647C6">
      <w:pPr>
        <w:pStyle w:val="BodytextAgency"/>
        <w:ind w:firstLine="720"/>
        <w:rPr>
          <w:sz w:val="22"/>
          <w:szCs w:val="22"/>
          <w:lang w:eastAsia="ja-JP"/>
        </w:rPr>
      </w:pPr>
      <w:r w:rsidRPr="00D647C6">
        <w:rPr>
          <w:sz w:val="22"/>
          <w:szCs w:val="22"/>
          <w:lang w:eastAsia="ja-JP"/>
        </w:rPr>
        <w:t>“All files in the directory contain the correct number of fields”.</w:t>
      </w:r>
    </w:p>
    <w:p w14:paraId="3CE7FD19" w14:textId="11888383" w:rsidR="00D647C6" w:rsidRPr="00D647C6" w:rsidRDefault="00D647C6" w:rsidP="001E0092">
      <w:pPr>
        <w:pStyle w:val="BodytextAgency"/>
        <w:numPr>
          <w:ilvl w:val="0"/>
          <w:numId w:val="39"/>
        </w:numPr>
        <w:rPr>
          <w:sz w:val="22"/>
          <w:szCs w:val="22"/>
          <w:lang w:eastAsia="ja-JP"/>
        </w:rPr>
      </w:pPr>
      <w:r w:rsidRPr="00D647C6">
        <w:rPr>
          <w:sz w:val="22"/>
          <w:szCs w:val="22"/>
          <w:lang w:eastAsia="ja-JP"/>
        </w:rPr>
        <w:t>Presence of variables</w:t>
      </w:r>
    </w:p>
    <w:p w14:paraId="3D29E8C5" w14:textId="2B632F6B" w:rsidR="00D647C6" w:rsidRPr="00D647C6" w:rsidRDefault="00D647C6" w:rsidP="00D647C6">
      <w:pPr>
        <w:pStyle w:val="BodytextAgency"/>
        <w:rPr>
          <w:sz w:val="22"/>
          <w:szCs w:val="22"/>
          <w:lang w:eastAsia="ja-JP"/>
        </w:rPr>
      </w:pPr>
      <w:r w:rsidRPr="00D647C6">
        <w:rPr>
          <w:sz w:val="22"/>
          <w:szCs w:val="22"/>
          <w:lang w:eastAsia="ja-JP"/>
        </w:rPr>
        <w:t>The results table contains the name of the CDM table, the name of the file located in the directory, the name of the variable, the presence set to FALSE. If no errors, the following message will be printed:</w:t>
      </w:r>
    </w:p>
    <w:p w14:paraId="171EF530" w14:textId="57F6644F" w:rsidR="00D647C6" w:rsidRPr="00D647C6" w:rsidRDefault="00D647C6" w:rsidP="00D647C6">
      <w:pPr>
        <w:pStyle w:val="BodytextAgency"/>
        <w:rPr>
          <w:sz w:val="22"/>
          <w:szCs w:val="22"/>
          <w:lang w:eastAsia="ja-JP"/>
        </w:rPr>
      </w:pPr>
      <w:r w:rsidRPr="00D647C6">
        <w:rPr>
          <w:sz w:val="22"/>
          <w:szCs w:val="22"/>
          <w:lang w:eastAsia="ja-JP"/>
        </w:rPr>
        <w:tab/>
      </w:r>
      <w:r w:rsidRPr="00D647C6">
        <w:rPr>
          <w:sz w:val="22"/>
          <w:szCs w:val="22"/>
          <w:lang w:eastAsia="ja-JP"/>
        </w:rPr>
        <w:tab/>
        <w:t>“All variables are present as names for all files in the directory.”</w:t>
      </w:r>
    </w:p>
    <w:p w14:paraId="22730AFC" w14:textId="5008F4BF" w:rsidR="00D647C6" w:rsidRPr="00D647C6" w:rsidRDefault="00D647C6" w:rsidP="001E0092">
      <w:pPr>
        <w:pStyle w:val="BodytextAgency"/>
        <w:numPr>
          <w:ilvl w:val="0"/>
          <w:numId w:val="39"/>
        </w:numPr>
        <w:rPr>
          <w:sz w:val="22"/>
          <w:szCs w:val="22"/>
          <w:lang w:eastAsia="ja-JP"/>
        </w:rPr>
      </w:pPr>
      <w:r w:rsidRPr="00D647C6">
        <w:rPr>
          <w:sz w:val="22"/>
          <w:szCs w:val="22"/>
          <w:lang w:eastAsia="ja-JP"/>
        </w:rPr>
        <w:t>Lowercase check</w:t>
      </w:r>
    </w:p>
    <w:p w14:paraId="02A220C0" w14:textId="31A9C6C8" w:rsidR="00D647C6" w:rsidRPr="00D647C6" w:rsidRDefault="00D647C6" w:rsidP="00D647C6">
      <w:pPr>
        <w:pStyle w:val="BodytextAgency"/>
        <w:rPr>
          <w:sz w:val="22"/>
          <w:szCs w:val="22"/>
          <w:lang w:eastAsia="ja-JP"/>
        </w:rPr>
      </w:pPr>
      <w:r w:rsidRPr="00D647C6">
        <w:rPr>
          <w:sz w:val="22"/>
          <w:szCs w:val="22"/>
          <w:lang w:eastAsia="ja-JP"/>
        </w:rPr>
        <w:t>The results table contains the name of the CDM table, the name of the file located in the working directory, the name of the variable, the lowercase set to FALSE. If no errors the following message will be printed:</w:t>
      </w:r>
    </w:p>
    <w:p w14:paraId="593BBD7F" w14:textId="20F9349E" w:rsidR="00D647C6" w:rsidRPr="00D647C6" w:rsidRDefault="00D647C6" w:rsidP="00D647C6">
      <w:pPr>
        <w:pStyle w:val="BodytextAgency"/>
        <w:rPr>
          <w:sz w:val="22"/>
          <w:szCs w:val="22"/>
          <w:lang w:eastAsia="ja-JP"/>
        </w:rPr>
      </w:pPr>
      <w:r w:rsidRPr="00D647C6">
        <w:rPr>
          <w:sz w:val="22"/>
          <w:szCs w:val="22"/>
          <w:lang w:eastAsia="ja-JP"/>
        </w:rPr>
        <w:tab/>
      </w:r>
      <w:r w:rsidRPr="00D647C6">
        <w:rPr>
          <w:sz w:val="22"/>
          <w:szCs w:val="22"/>
          <w:lang w:eastAsia="ja-JP"/>
        </w:rPr>
        <w:tab/>
        <w:t>“All variables are written in lowercase for all files in the working directory.”</w:t>
      </w:r>
    </w:p>
    <w:p w14:paraId="13644FE4" w14:textId="4E16320C" w:rsidR="00D647C6" w:rsidRPr="00D647C6" w:rsidRDefault="00D647C6" w:rsidP="001E0092">
      <w:pPr>
        <w:pStyle w:val="BodytextAgency"/>
        <w:numPr>
          <w:ilvl w:val="0"/>
          <w:numId w:val="39"/>
        </w:numPr>
        <w:rPr>
          <w:sz w:val="22"/>
          <w:szCs w:val="22"/>
          <w:lang w:eastAsia="ja-JP"/>
        </w:rPr>
      </w:pPr>
      <w:r w:rsidRPr="00D647C6">
        <w:rPr>
          <w:sz w:val="22"/>
          <w:szCs w:val="22"/>
          <w:lang w:eastAsia="ja-JP"/>
        </w:rPr>
        <w:t>Format check</w:t>
      </w:r>
    </w:p>
    <w:p w14:paraId="448AC748" w14:textId="7F0D204C" w:rsidR="00D647C6" w:rsidRPr="00D647C6" w:rsidRDefault="00D647C6" w:rsidP="00D647C6">
      <w:pPr>
        <w:pStyle w:val="BodytextAgency"/>
        <w:rPr>
          <w:sz w:val="22"/>
          <w:szCs w:val="22"/>
          <w:lang w:eastAsia="ja-JP"/>
        </w:rPr>
      </w:pPr>
      <w:r w:rsidRPr="00D647C6">
        <w:rPr>
          <w:sz w:val="22"/>
          <w:szCs w:val="22"/>
          <w:lang w:eastAsia="ja-JP"/>
        </w:rPr>
        <w:t>The results table contains the name of the CDM table, the name of the file located in the working directory, the name of the variable, the format according to the CDM, the loaded format, the error set to TRUE. If no errors, the following message will be printed:</w:t>
      </w:r>
    </w:p>
    <w:p w14:paraId="359D101A" w14:textId="3D35A8C8" w:rsidR="00D647C6" w:rsidRPr="00D647C6" w:rsidRDefault="00D647C6" w:rsidP="00D647C6">
      <w:pPr>
        <w:pStyle w:val="BodytextAgency"/>
        <w:rPr>
          <w:sz w:val="22"/>
          <w:szCs w:val="22"/>
          <w:lang w:eastAsia="ja-JP"/>
        </w:rPr>
      </w:pPr>
      <w:r w:rsidRPr="00D647C6">
        <w:rPr>
          <w:sz w:val="22"/>
          <w:szCs w:val="22"/>
          <w:lang w:eastAsia="ja-JP"/>
        </w:rPr>
        <w:tab/>
      </w:r>
      <w:r w:rsidRPr="00D647C6">
        <w:rPr>
          <w:sz w:val="22"/>
          <w:szCs w:val="22"/>
          <w:lang w:eastAsia="ja-JP"/>
        </w:rPr>
        <w:tab/>
        <w:t>“All variables are loaded according to the format of the CDM.”</w:t>
      </w:r>
    </w:p>
    <w:p w14:paraId="08185A9B" w14:textId="77777777" w:rsidR="00D647C6" w:rsidRPr="00D647C6" w:rsidRDefault="00D647C6" w:rsidP="00D647C6">
      <w:pPr>
        <w:pStyle w:val="BodytextAgency"/>
        <w:rPr>
          <w:sz w:val="22"/>
          <w:szCs w:val="22"/>
          <w:lang w:eastAsia="ja-JP"/>
        </w:rPr>
      </w:pPr>
    </w:p>
    <w:p w14:paraId="3D548DD1" w14:textId="554C5322" w:rsidR="000F2313" w:rsidRPr="00D647C6" w:rsidRDefault="005E1C8C">
      <w:pPr>
        <w:rPr>
          <w:color w:val="000000" w:themeColor="text1"/>
          <w:sz w:val="22"/>
          <w:szCs w:val="22"/>
        </w:rPr>
      </w:pPr>
      <w:r w:rsidRPr="00D647C6">
        <w:rPr>
          <w:color w:val="000000" w:themeColor="text1"/>
          <w:sz w:val="22"/>
          <w:szCs w:val="22"/>
        </w:rPr>
        <w:t>Following preliminary checks</w:t>
      </w:r>
      <w:r w:rsidR="00B65C5F" w:rsidRPr="00D647C6">
        <w:rPr>
          <w:color w:val="000000" w:themeColor="text1"/>
          <w:sz w:val="22"/>
          <w:szCs w:val="22"/>
        </w:rPr>
        <w:t xml:space="preserve"> explained above</w:t>
      </w:r>
      <w:r w:rsidRPr="00D647C6">
        <w:rPr>
          <w:color w:val="000000" w:themeColor="text1"/>
          <w:sz w:val="22"/>
          <w:szCs w:val="22"/>
        </w:rPr>
        <w:t>, Level 1</w:t>
      </w:r>
      <w:r w:rsidR="00B65C5F" w:rsidRPr="00D647C6">
        <w:rPr>
          <w:color w:val="000000" w:themeColor="text1"/>
          <w:sz w:val="22"/>
          <w:szCs w:val="22"/>
        </w:rPr>
        <w:t xml:space="preserve">(Step 1 to Step 3) </w:t>
      </w:r>
      <w:r w:rsidRPr="00D647C6">
        <w:rPr>
          <w:color w:val="000000" w:themeColor="text1"/>
          <w:sz w:val="22"/>
          <w:szCs w:val="22"/>
        </w:rPr>
        <w:t xml:space="preserve"> checks will proceed for each table in the </w:t>
      </w:r>
      <w:r w:rsidRPr="00D647C6">
        <w:rPr>
          <w:b/>
          <w:color w:val="000000" w:themeColor="text1"/>
          <w:sz w:val="22"/>
          <w:szCs w:val="22"/>
        </w:rPr>
        <w:t>Routine Healthcare Data</w:t>
      </w:r>
      <w:r w:rsidRPr="00D647C6">
        <w:rPr>
          <w:color w:val="000000" w:themeColor="text1"/>
          <w:sz w:val="22"/>
          <w:szCs w:val="22"/>
        </w:rPr>
        <w:t xml:space="preserve">, </w:t>
      </w:r>
      <w:r w:rsidRPr="00D647C6">
        <w:rPr>
          <w:b/>
          <w:color w:val="000000" w:themeColor="text1"/>
          <w:sz w:val="22"/>
          <w:szCs w:val="22"/>
        </w:rPr>
        <w:t xml:space="preserve">Curated Data, Surveillance Data </w:t>
      </w:r>
      <w:r w:rsidRPr="00D647C6">
        <w:rPr>
          <w:color w:val="000000" w:themeColor="text1"/>
          <w:sz w:val="22"/>
          <w:szCs w:val="22"/>
        </w:rPr>
        <w:t>and</w:t>
      </w:r>
      <w:r w:rsidRPr="00D647C6">
        <w:rPr>
          <w:b/>
          <w:color w:val="000000" w:themeColor="text1"/>
          <w:sz w:val="22"/>
          <w:szCs w:val="22"/>
        </w:rPr>
        <w:t xml:space="preserve"> Metadata</w:t>
      </w:r>
      <w:r w:rsidR="00B65C5F" w:rsidRPr="00D647C6">
        <w:rPr>
          <w:color w:val="000000" w:themeColor="text1"/>
          <w:sz w:val="22"/>
          <w:szCs w:val="22"/>
        </w:rPr>
        <w:t xml:space="preserve"> </w:t>
      </w:r>
      <w:r w:rsidRPr="00D647C6">
        <w:rPr>
          <w:color w:val="000000" w:themeColor="text1"/>
          <w:sz w:val="22"/>
          <w:szCs w:val="22"/>
        </w:rPr>
        <w:t>sections of the ConcePTION CDM</w:t>
      </w:r>
      <w:r w:rsidR="00B65C5F" w:rsidRPr="00D647C6">
        <w:rPr>
          <w:color w:val="000000" w:themeColor="text1"/>
          <w:sz w:val="22"/>
          <w:szCs w:val="22"/>
        </w:rPr>
        <w:t xml:space="preserve"> as follows</w:t>
      </w:r>
      <w:r w:rsidRPr="00D647C6">
        <w:rPr>
          <w:color w:val="000000" w:themeColor="text1"/>
          <w:sz w:val="22"/>
          <w:szCs w:val="22"/>
        </w:rPr>
        <w:t>:</w:t>
      </w:r>
    </w:p>
    <w:p w14:paraId="0000035E" w14:textId="1D6F5224" w:rsidR="0082651E" w:rsidRPr="00D647C6" w:rsidRDefault="005E1C8C" w:rsidP="000F2313">
      <w:pPr>
        <w:pBdr>
          <w:top w:val="nil"/>
          <w:left w:val="nil"/>
          <w:bottom w:val="nil"/>
          <w:right w:val="nil"/>
          <w:between w:val="nil"/>
        </w:pBdr>
        <w:rPr>
          <w:b/>
          <w:bCs/>
          <w:color w:val="000000" w:themeColor="text1"/>
          <w:sz w:val="22"/>
          <w:szCs w:val="22"/>
        </w:rPr>
      </w:pPr>
      <w:r w:rsidRPr="00D647C6">
        <w:rPr>
          <w:b/>
          <w:bCs/>
          <w:color w:val="000000" w:themeColor="text1"/>
          <w:sz w:val="22"/>
          <w:szCs w:val="22"/>
        </w:rPr>
        <w:t xml:space="preserve">Table formatting: </w:t>
      </w:r>
    </w:p>
    <w:p w14:paraId="6E73F933" w14:textId="77777777" w:rsidR="00C5243E"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for presence of mandatory variables.</w:t>
      </w:r>
      <w:r w:rsidR="00D446BA" w:rsidRPr="00D647C6">
        <w:rPr>
          <w:rFonts w:ascii="Times New Roman" w:hAnsi="Times New Roman"/>
          <w:color w:val="000000" w:themeColor="text1"/>
          <w:sz w:val="22"/>
        </w:rPr>
        <w:t xml:space="preserve"> </w:t>
      </w:r>
    </w:p>
    <w:p w14:paraId="180954DE" w14:textId="77777777" w:rsidR="00C5243E" w:rsidRPr="00D647C6" w:rsidRDefault="00D446BA" w:rsidP="000F2313">
      <w:pPr>
        <w:pBdr>
          <w:top w:val="nil"/>
          <w:left w:val="nil"/>
          <w:bottom w:val="nil"/>
          <w:right w:val="nil"/>
          <w:between w:val="nil"/>
        </w:pBdr>
        <w:rPr>
          <w:color w:val="000000" w:themeColor="text1"/>
          <w:sz w:val="22"/>
          <w:szCs w:val="22"/>
        </w:rPr>
      </w:pPr>
      <w:r w:rsidRPr="00D647C6">
        <w:rPr>
          <w:color w:val="000000" w:themeColor="text1"/>
          <w:sz w:val="22"/>
          <w:szCs w:val="22"/>
        </w:rPr>
        <w:t>Condition: There should be at least one observation in the mandatory variables.</w:t>
      </w:r>
    </w:p>
    <w:p w14:paraId="7DE076E5" w14:textId="77777777" w:rsidR="00C5243E"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If there are deviations from th</w:t>
      </w:r>
      <w:r w:rsidR="00D446BA" w:rsidRPr="00D647C6">
        <w:rPr>
          <w:color w:val="000000" w:themeColor="text1"/>
          <w:sz w:val="22"/>
          <w:szCs w:val="22"/>
        </w:rPr>
        <w:t>is</w:t>
      </w:r>
      <w:r w:rsidRPr="00D647C6">
        <w:rPr>
          <w:color w:val="000000" w:themeColor="text1"/>
          <w:sz w:val="22"/>
          <w:szCs w:val="22"/>
        </w:rPr>
        <w:t xml:space="preserve"> rule, a message describing the deviation</w:t>
      </w:r>
      <w:r w:rsidR="00D446BA" w:rsidRPr="00D647C6">
        <w:rPr>
          <w:color w:val="000000" w:themeColor="text1"/>
          <w:sz w:val="22"/>
          <w:szCs w:val="22"/>
        </w:rPr>
        <w:t>, together with the name of the CDM table and the name of the variable</w:t>
      </w:r>
      <w:r w:rsidRPr="00D647C6">
        <w:rPr>
          <w:color w:val="000000" w:themeColor="text1"/>
          <w:sz w:val="22"/>
          <w:szCs w:val="22"/>
        </w:rPr>
        <w:t xml:space="preserve"> is printed to the markdown report. The </w:t>
      </w:r>
      <w:r w:rsidR="00D446BA" w:rsidRPr="00D647C6">
        <w:rPr>
          <w:color w:val="000000" w:themeColor="text1"/>
          <w:sz w:val="22"/>
          <w:szCs w:val="22"/>
        </w:rPr>
        <w:t>message</w:t>
      </w:r>
      <w:r w:rsidRPr="00D647C6">
        <w:rPr>
          <w:color w:val="000000" w:themeColor="text1"/>
          <w:sz w:val="22"/>
          <w:szCs w:val="22"/>
        </w:rPr>
        <w:t xml:space="preserve"> will be described as follows:</w:t>
      </w:r>
    </w:p>
    <w:p w14:paraId="1545E31E" w14:textId="77777777" w:rsidR="00C5243E" w:rsidRPr="00D647C6" w:rsidRDefault="00C5243E" w:rsidP="00C5243E">
      <w:pPr>
        <w:pBdr>
          <w:top w:val="nil"/>
          <w:left w:val="nil"/>
          <w:bottom w:val="nil"/>
          <w:right w:val="nil"/>
          <w:between w:val="nil"/>
        </w:pBdr>
        <w:ind w:left="680"/>
        <w:rPr>
          <w:color w:val="000000" w:themeColor="text1"/>
          <w:sz w:val="22"/>
          <w:szCs w:val="22"/>
        </w:rPr>
      </w:pPr>
    </w:p>
    <w:p w14:paraId="3F22EA65" w14:textId="77777777" w:rsidR="00C5243E" w:rsidRPr="00D647C6" w:rsidRDefault="005E1C8C"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w:t>
      </w:r>
      <w:r w:rsidR="00D446BA" w:rsidRPr="00D647C6">
        <w:rPr>
          <w:color w:val="000000" w:themeColor="text1"/>
          <w:sz w:val="22"/>
          <w:szCs w:val="22"/>
        </w:rPr>
        <w:t>This variable is completely empty.”</w:t>
      </w:r>
    </w:p>
    <w:p w14:paraId="07EE5AF7" w14:textId="77777777" w:rsidR="00C5243E" w:rsidRPr="00D647C6" w:rsidRDefault="00C5243E" w:rsidP="00C5243E">
      <w:pPr>
        <w:pBdr>
          <w:top w:val="nil"/>
          <w:left w:val="nil"/>
          <w:bottom w:val="nil"/>
          <w:right w:val="nil"/>
          <w:between w:val="nil"/>
        </w:pBdr>
        <w:ind w:left="680"/>
        <w:rPr>
          <w:color w:val="000000" w:themeColor="text1"/>
          <w:sz w:val="22"/>
          <w:szCs w:val="22"/>
        </w:rPr>
      </w:pPr>
    </w:p>
    <w:p w14:paraId="7456690D" w14:textId="77777777" w:rsidR="00C5243E"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If there are no deviations</w:t>
      </w:r>
      <w:r w:rsidR="00E848EE" w:rsidRPr="00D647C6">
        <w:rPr>
          <w:color w:val="000000" w:themeColor="text1"/>
          <w:sz w:val="22"/>
          <w:szCs w:val="22"/>
        </w:rPr>
        <w:t xml:space="preserve"> for all tables</w:t>
      </w:r>
      <w:r w:rsidRPr="00D647C6">
        <w:rPr>
          <w:color w:val="000000" w:themeColor="text1"/>
          <w:sz w:val="22"/>
          <w:szCs w:val="22"/>
        </w:rPr>
        <w:t xml:space="preserve"> than the message “All mandatory variables are present.” will be printed to the report.</w:t>
      </w:r>
    </w:p>
    <w:p w14:paraId="1E3BBB10" w14:textId="77777777" w:rsidR="00C5243E" w:rsidRPr="00D647C6" w:rsidRDefault="00C5243E" w:rsidP="00C5243E">
      <w:pPr>
        <w:pBdr>
          <w:top w:val="nil"/>
          <w:left w:val="nil"/>
          <w:bottom w:val="nil"/>
          <w:right w:val="nil"/>
          <w:between w:val="nil"/>
        </w:pBdr>
        <w:ind w:left="680"/>
        <w:rPr>
          <w:color w:val="000000" w:themeColor="text1"/>
          <w:sz w:val="22"/>
          <w:szCs w:val="22"/>
        </w:rPr>
      </w:pPr>
    </w:p>
    <w:p w14:paraId="570E1899" w14:textId="0836CB94" w:rsidR="00C5243E" w:rsidRPr="00D647C6" w:rsidRDefault="00D446BA"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all tables present in the working directory had an error </w:t>
      </w:r>
      <w:r w:rsidR="00717D50" w:rsidRPr="00D647C6">
        <w:rPr>
          <w:color w:val="000000" w:themeColor="text1"/>
          <w:sz w:val="22"/>
          <w:szCs w:val="22"/>
        </w:rPr>
        <w:t>in</w:t>
      </w:r>
      <w:r w:rsidRPr="00D647C6">
        <w:rPr>
          <w:color w:val="000000" w:themeColor="text1"/>
          <w:sz w:val="22"/>
          <w:szCs w:val="22"/>
        </w:rPr>
        <w:t xml:space="preserve"> at least one the preliminary checks explained in figure </w:t>
      </w:r>
      <w:r w:rsidR="00EE61B0" w:rsidRPr="00D647C6">
        <w:rPr>
          <w:color w:val="000000" w:themeColor="text1"/>
          <w:sz w:val="22"/>
          <w:szCs w:val="22"/>
          <w:lang w:val="en-US"/>
        </w:rPr>
        <w:t>7</w:t>
      </w:r>
      <w:r w:rsidR="0031148E" w:rsidRPr="00D647C6">
        <w:rPr>
          <w:color w:val="000000" w:themeColor="text1"/>
          <w:sz w:val="22"/>
          <w:szCs w:val="22"/>
        </w:rPr>
        <w:t xml:space="preserve">, </w:t>
      </w:r>
      <w:r w:rsidRPr="00D647C6">
        <w:rPr>
          <w:color w:val="000000" w:themeColor="text1"/>
          <w:sz w:val="22"/>
          <w:szCs w:val="22"/>
        </w:rPr>
        <w:t>they are excluded and this check cannot be performed. The report will show the following message:</w:t>
      </w:r>
    </w:p>
    <w:p w14:paraId="730CE5C5" w14:textId="77777777" w:rsidR="00C5243E" w:rsidRPr="00D647C6" w:rsidRDefault="00C5243E" w:rsidP="00C5243E">
      <w:pPr>
        <w:pBdr>
          <w:top w:val="nil"/>
          <w:left w:val="nil"/>
          <w:bottom w:val="nil"/>
          <w:right w:val="nil"/>
          <w:between w:val="nil"/>
        </w:pBdr>
        <w:ind w:left="680"/>
        <w:rPr>
          <w:color w:val="000000" w:themeColor="text1"/>
          <w:sz w:val="22"/>
          <w:szCs w:val="22"/>
        </w:rPr>
      </w:pPr>
    </w:p>
    <w:p w14:paraId="396A3AAB" w14:textId="77777777" w:rsidR="001F3708" w:rsidRPr="00D647C6" w:rsidRDefault="00D446BA" w:rsidP="001F3708">
      <w:pPr>
        <w:pBdr>
          <w:top w:val="nil"/>
          <w:left w:val="nil"/>
          <w:bottom w:val="nil"/>
          <w:right w:val="nil"/>
          <w:between w:val="nil"/>
        </w:pBdr>
        <w:ind w:left="680"/>
        <w:rPr>
          <w:color w:val="000000" w:themeColor="text1"/>
          <w:sz w:val="22"/>
          <w:szCs w:val="22"/>
        </w:rPr>
      </w:pPr>
      <w:r w:rsidRPr="00D647C6">
        <w:rPr>
          <w:color w:val="000000" w:themeColor="text1"/>
          <w:sz w:val="22"/>
          <w:szCs w:val="22"/>
        </w:rPr>
        <w:t>"This check might not be performed in case all tables included in the directory had a previous error in fields check, presence of variable or lowercase checks. Fix the problem first and then run the script again."</w:t>
      </w:r>
    </w:p>
    <w:p w14:paraId="72F409B6" w14:textId="77777777" w:rsidR="001F3708" w:rsidRPr="00D647C6" w:rsidRDefault="001F3708" w:rsidP="001F3708">
      <w:pPr>
        <w:pBdr>
          <w:top w:val="nil"/>
          <w:left w:val="nil"/>
          <w:bottom w:val="nil"/>
          <w:right w:val="nil"/>
          <w:between w:val="nil"/>
        </w:pBdr>
        <w:ind w:left="680"/>
        <w:rPr>
          <w:color w:val="000000" w:themeColor="text1"/>
          <w:sz w:val="22"/>
          <w:szCs w:val="22"/>
        </w:rPr>
      </w:pPr>
    </w:p>
    <w:p w14:paraId="0000036B" w14:textId="3B597BED" w:rsidR="0082651E"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for presence/absence of non-mandatory variables listed as present/absent in the METADATA table.</w:t>
      </w:r>
    </w:p>
    <w:p w14:paraId="226C985F" w14:textId="77777777" w:rsidR="00AC3CF7" w:rsidRPr="00D647C6" w:rsidRDefault="00D446BA" w:rsidP="000F2313">
      <w:pPr>
        <w:rPr>
          <w:color w:val="000000" w:themeColor="text1"/>
          <w:sz w:val="22"/>
          <w:szCs w:val="22"/>
        </w:rPr>
      </w:pPr>
      <w:r w:rsidRPr="00D647C6">
        <w:rPr>
          <w:color w:val="000000" w:themeColor="text1"/>
          <w:sz w:val="22"/>
          <w:szCs w:val="22"/>
        </w:rPr>
        <w:t xml:space="preserve">Condition: </w:t>
      </w:r>
    </w:p>
    <w:p w14:paraId="2C6B0DFB" w14:textId="77777777" w:rsidR="00AC3CF7" w:rsidRPr="00D647C6" w:rsidRDefault="005E1C8C" w:rsidP="000F2313">
      <w:pPr>
        <w:pStyle w:val="ListParagraph"/>
        <w:rPr>
          <w:rFonts w:ascii="Times New Roman" w:hAnsi="Times New Roman"/>
          <w:color w:val="000000" w:themeColor="text1"/>
          <w:sz w:val="22"/>
        </w:rPr>
      </w:pPr>
      <w:r w:rsidRPr="00D647C6">
        <w:rPr>
          <w:rFonts w:ascii="Times New Roman" w:hAnsi="Times New Roman"/>
          <w:color w:val="000000" w:themeColor="text1"/>
          <w:sz w:val="22"/>
        </w:rPr>
        <w:t>If listed as present in METADATA</w:t>
      </w:r>
      <w:r w:rsidR="00D446BA" w:rsidRPr="00D647C6">
        <w:rPr>
          <w:rFonts w:ascii="Times New Roman" w:hAnsi="Times New Roman"/>
          <w:color w:val="000000" w:themeColor="text1"/>
          <w:sz w:val="22"/>
        </w:rPr>
        <w:t xml:space="preserve"> table</w:t>
      </w:r>
      <w:r w:rsidRPr="00D647C6">
        <w:rPr>
          <w:rFonts w:ascii="Times New Roman" w:hAnsi="Times New Roman"/>
          <w:color w:val="000000" w:themeColor="text1"/>
          <w:sz w:val="22"/>
        </w:rPr>
        <w:t>, the</w:t>
      </w:r>
      <w:r w:rsidR="00D446BA" w:rsidRPr="00D647C6">
        <w:rPr>
          <w:rFonts w:ascii="Times New Roman" w:hAnsi="Times New Roman"/>
          <w:color w:val="000000" w:themeColor="text1"/>
          <w:sz w:val="22"/>
        </w:rPr>
        <w:t xml:space="preserve"> variables</w:t>
      </w:r>
      <w:r w:rsidRPr="00D647C6">
        <w:rPr>
          <w:rFonts w:ascii="Times New Roman" w:hAnsi="Times New Roman"/>
          <w:color w:val="000000" w:themeColor="text1"/>
          <w:sz w:val="22"/>
        </w:rPr>
        <w:t xml:space="preserve"> should have at least one </w:t>
      </w:r>
      <w:r w:rsidR="00D446BA" w:rsidRPr="00D647C6">
        <w:rPr>
          <w:rFonts w:ascii="Times New Roman" w:hAnsi="Times New Roman"/>
          <w:color w:val="000000" w:themeColor="text1"/>
          <w:sz w:val="22"/>
        </w:rPr>
        <w:t>observation</w:t>
      </w:r>
      <w:r w:rsidRPr="00D647C6">
        <w:rPr>
          <w:rFonts w:ascii="Times New Roman" w:hAnsi="Times New Roman"/>
          <w:color w:val="000000" w:themeColor="text1"/>
          <w:sz w:val="22"/>
        </w:rPr>
        <w:t>.</w:t>
      </w:r>
      <w:r w:rsidR="00D446BA" w:rsidRPr="00D647C6">
        <w:rPr>
          <w:rFonts w:ascii="Times New Roman" w:hAnsi="Times New Roman"/>
          <w:color w:val="000000" w:themeColor="text1"/>
          <w:sz w:val="22"/>
        </w:rPr>
        <w:t xml:space="preserve"> </w:t>
      </w:r>
    </w:p>
    <w:p w14:paraId="1AC13840" w14:textId="77777777" w:rsidR="001F3708" w:rsidRPr="00D647C6" w:rsidRDefault="005E1C8C" w:rsidP="000F2313">
      <w:pPr>
        <w:pStyle w:val="ListParagraph"/>
        <w:rPr>
          <w:rFonts w:ascii="Times New Roman" w:hAnsi="Times New Roman"/>
          <w:color w:val="000000" w:themeColor="text1"/>
          <w:sz w:val="22"/>
        </w:rPr>
      </w:pPr>
      <w:r w:rsidRPr="00D647C6">
        <w:rPr>
          <w:rFonts w:ascii="Times New Roman" w:hAnsi="Times New Roman"/>
          <w:color w:val="000000" w:themeColor="text1"/>
          <w:sz w:val="22"/>
        </w:rPr>
        <w:t>If listed as not present in METADATA</w:t>
      </w:r>
      <w:r w:rsidR="00D446BA" w:rsidRPr="00D647C6">
        <w:rPr>
          <w:rFonts w:ascii="Times New Roman" w:hAnsi="Times New Roman"/>
          <w:color w:val="000000" w:themeColor="text1"/>
          <w:sz w:val="22"/>
        </w:rPr>
        <w:t xml:space="preserve"> table</w:t>
      </w:r>
      <w:r w:rsidRPr="00D647C6">
        <w:rPr>
          <w:rFonts w:ascii="Times New Roman" w:hAnsi="Times New Roman"/>
          <w:color w:val="000000" w:themeColor="text1"/>
          <w:sz w:val="22"/>
        </w:rPr>
        <w:t xml:space="preserve">, </w:t>
      </w:r>
      <w:r w:rsidR="00D446BA" w:rsidRPr="00D647C6">
        <w:rPr>
          <w:rFonts w:ascii="Times New Roman" w:hAnsi="Times New Roman"/>
          <w:color w:val="000000" w:themeColor="text1"/>
          <w:sz w:val="22"/>
        </w:rPr>
        <w:t>the variable should be completely empty</w:t>
      </w:r>
      <w:r w:rsidRPr="00D647C6">
        <w:rPr>
          <w:rFonts w:ascii="Times New Roman" w:hAnsi="Times New Roman"/>
          <w:color w:val="000000" w:themeColor="text1"/>
          <w:sz w:val="22"/>
        </w:rPr>
        <w:t>.</w:t>
      </w:r>
    </w:p>
    <w:p w14:paraId="31E00485" w14:textId="77777777" w:rsidR="001F3708" w:rsidRPr="00D647C6" w:rsidRDefault="001F3708" w:rsidP="001F3708">
      <w:pPr>
        <w:pStyle w:val="ListParagraph"/>
        <w:ind w:left="1758"/>
        <w:rPr>
          <w:rFonts w:ascii="Times New Roman" w:hAnsi="Times New Roman"/>
          <w:color w:val="000000" w:themeColor="text1"/>
          <w:sz w:val="22"/>
        </w:rPr>
      </w:pPr>
    </w:p>
    <w:p w14:paraId="0000036F" w14:textId="0197A6A0" w:rsidR="0082651E" w:rsidRPr="00D647C6" w:rsidRDefault="005E1C8C" w:rsidP="000F2313">
      <w:pPr>
        <w:rPr>
          <w:color w:val="000000" w:themeColor="text1"/>
          <w:sz w:val="22"/>
          <w:szCs w:val="22"/>
        </w:rPr>
      </w:pPr>
      <w:r w:rsidRPr="00D647C6">
        <w:rPr>
          <w:color w:val="000000" w:themeColor="text1"/>
          <w:sz w:val="22"/>
          <w:szCs w:val="22"/>
        </w:rPr>
        <w:lastRenderedPageBreak/>
        <w:t>If any inconsistencies are discovered between the information in the METADATA table and the table of interest either of the following messages</w:t>
      </w:r>
      <w:r w:rsidR="00AC3CF7" w:rsidRPr="00D647C6">
        <w:rPr>
          <w:color w:val="000000" w:themeColor="text1"/>
          <w:sz w:val="22"/>
          <w:szCs w:val="22"/>
        </w:rPr>
        <w:t>, together with the name of the CDM table and the variable name</w:t>
      </w:r>
      <w:r w:rsidRPr="00D647C6">
        <w:rPr>
          <w:color w:val="000000" w:themeColor="text1"/>
          <w:sz w:val="22"/>
          <w:szCs w:val="22"/>
        </w:rPr>
        <w:t xml:space="preserve"> will be printed to the report:</w:t>
      </w:r>
    </w:p>
    <w:p w14:paraId="00000370" w14:textId="77777777" w:rsidR="0082651E" w:rsidRPr="00D647C6" w:rsidRDefault="0082651E">
      <w:pPr>
        <w:ind w:left="1440"/>
        <w:rPr>
          <w:color w:val="000000" w:themeColor="text1"/>
          <w:sz w:val="22"/>
          <w:szCs w:val="22"/>
        </w:rPr>
      </w:pPr>
    </w:p>
    <w:p w14:paraId="5FC4593B" w14:textId="77777777" w:rsidR="00AC3CF7" w:rsidRPr="00D647C6" w:rsidRDefault="00AC3CF7" w:rsidP="000F2313">
      <w:pPr>
        <w:pBdr>
          <w:top w:val="nil"/>
          <w:left w:val="nil"/>
          <w:bottom w:val="nil"/>
          <w:right w:val="nil"/>
          <w:between w:val="nil"/>
        </w:pBdr>
        <w:ind w:left="720"/>
        <w:rPr>
          <w:color w:val="000000" w:themeColor="text1"/>
          <w:sz w:val="22"/>
          <w:szCs w:val="22"/>
        </w:rPr>
      </w:pPr>
      <w:r w:rsidRPr="00D647C6">
        <w:rPr>
          <w:color w:val="000000" w:themeColor="text1"/>
          <w:sz w:val="22"/>
          <w:szCs w:val="22"/>
        </w:rPr>
        <w:t xml:space="preserve">"Present in the METADATA table, but missing in the current table. If variable should be missing, set values for </w:t>
      </w:r>
      <w:r w:rsidRPr="00D647C6">
        <w:rPr>
          <w:i/>
          <w:iCs/>
          <w:color w:val="000000" w:themeColor="text1"/>
          <w:sz w:val="22"/>
          <w:szCs w:val="22"/>
        </w:rPr>
        <w:t>presence_of_column</w:t>
      </w:r>
      <w:r w:rsidRPr="00D647C6">
        <w:rPr>
          <w:color w:val="000000" w:themeColor="text1"/>
          <w:sz w:val="22"/>
          <w:szCs w:val="22"/>
        </w:rPr>
        <w:t xml:space="preserve"> in the METADATA table to No."</w:t>
      </w:r>
    </w:p>
    <w:p w14:paraId="00000373" w14:textId="100C6823" w:rsidR="0082651E" w:rsidRPr="00D647C6" w:rsidRDefault="00AC3CF7"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"Present in the current table, but missing in the METADATA table. Fix the METADATA table."</w:t>
      </w:r>
    </w:p>
    <w:p w14:paraId="2340710F" w14:textId="77777777" w:rsidR="001F3708" w:rsidRPr="00D647C6" w:rsidRDefault="001F3708" w:rsidP="001F3708">
      <w:pPr>
        <w:pBdr>
          <w:top w:val="nil"/>
          <w:left w:val="nil"/>
          <w:bottom w:val="nil"/>
          <w:right w:val="nil"/>
          <w:between w:val="nil"/>
        </w:pBdr>
        <w:rPr>
          <w:color w:val="000000" w:themeColor="text1"/>
          <w:sz w:val="22"/>
          <w:szCs w:val="22"/>
        </w:rPr>
      </w:pPr>
    </w:p>
    <w:p w14:paraId="2B83C637" w14:textId="4C024B81" w:rsidR="00441A15" w:rsidRPr="00D647C6" w:rsidRDefault="00E848EE"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there are no deviations for all tables than the message  "The presence of all non-mandatory </w:t>
      </w:r>
      <w:r w:rsidR="0031148E" w:rsidRPr="00D647C6">
        <w:rPr>
          <w:color w:val="000000" w:themeColor="text1"/>
          <w:sz w:val="22"/>
          <w:szCs w:val="22"/>
        </w:rPr>
        <w:t>variables</w:t>
      </w:r>
      <w:r w:rsidRPr="00D647C6">
        <w:rPr>
          <w:color w:val="000000" w:themeColor="text1"/>
          <w:sz w:val="22"/>
          <w:szCs w:val="22"/>
        </w:rPr>
        <w:t xml:space="preserve"> for each CDM</w:t>
      </w:r>
      <w:r w:rsidR="0031148E" w:rsidRPr="00D647C6">
        <w:rPr>
          <w:color w:val="000000" w:themeColor="text1"/>
          <w:sz w:val="22"/>
          <w:szCs w:val="22"/>
        </w:rPr>
        <w:t xml:space="preserve"> table</w:t>
      </w:r>
      <w:r w:rsidRPr="00D647C6">
        <w:rPr>
          <w:color w:val="000000" w:themeColor="text1"/>
          <w:sz w:val="22"/>
          <w:szCs w:val="22"/>
        </w:rPr>
        <w:t xml:space="preserve"> is according to the METADATA table." will be printed to the report.</w:t>
      </w:r>
    </w:p>
    <w:p w14:paraId="035ABEBF" w14:textId="4B546A9F" w:rsidR="00441A15" w:rsidRPr="00D647C6" w:rsidRDefault="00441A15" w:rsidP="00441A15">
      <w:pPr>
        <w:pBdr>
          <w:top w:val="nil"/>
          <w:left w:val="nil"/>
          <w:bottom w:val="nil"/>
          <w:right w:val="nil"/>
          <w:between w:val="nil"/>
        </w:pBdr>
        <w:rPr>
          <w:color w:val="000000" w:themeColor="text1"/>
          <w:sz w:val="22"/>
          <w:szCs w:val="22"/>
        </w:rPr>
      </w:pPr>
    </w:p>
    <w:p w14:paraId="75BC837A" w14:textId="01AA2994" w:rsidR="00441A15" w:rsidRPr="00D647C6" w:rsidRDefault="00441A1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all tables present in the working directory had an error </w:t>
      </w:r>
      <w:r w:rsidR="00717D50" w:rsidRPr="00D647C6">
        <w:rPr>
          <w:color w:val="000000" w:themeColor="text1"/>
          <w:sz w:val="22"/>
          <w:szCs w:val="22"/>
        </w:rPr>
        <w:t>in</w:t>
      </w:r>
      <w:r w:rsidRPr="00D647C6">
        <w:rPr>
          <w:color w:val="000000" w:themeColor="text1"/>
          <w:sz w:val="22"/>
          <w:szCs w:val="22"/>
        </w:rPr>
        <w:t xml:space="preserve"> at least one the preliminary checks explained in figure</w:t>
      </w:r>
      <w:r w:rsidR="0031148E" w:rsidRPr="00D647C6">
        <w:rPr>
          <w:color w:val="000000" w:themeColor="text1"/>
          <w:sz w:val="22"/>
          <w:szCs w:val="22"/>
        </w:rPr>
        <w:t xml:space="preserve"> </w:t>
      </w:r>
      <w:r w:rsidR="00EE61B0" w:rsidRPr="00D647C6">
        <w:rPr>
          <w:color w:val="000000" w:themeColor="text1"/>
          <w:sz w:val="22"/>
          <w:szCs w:val="22"/>
          <w:lang w:val="en-US"/>
        </w:rPr>
        <w:t>7</w:t>
      </w:r>
      <w:r w:rsidRPr="00D647C6">
        <w:rPr>
          <w:color w:val="000000" w:themeColor="text1"/>
          <w:sz w:val="22"/>
          <w:szCs w:val="22"/>
        </w:rPr>
        <w:t>, they are excluded and this check cannot be performed. The report will show the following message:</w:t>
      </w:r>
    </w:p>
    <w:p w14:paraId="5C0CDFF9" w14:textId="77777777" w:rsidR="00441A15" w:rsidRPr="00D647C6" w:rsidRDefault="00441A15" w:rsidP="00441A15">
      <w:pPr>
        <w:pBdr>
          <w:top w:val="nil"/>
          <w:left w:val="nil"/>
          <w:bottom w:val="nil"/>
          <w:right w:val="nil"/>
          <w:between w:val="nil"/>
        </w:pBdr>
        <w:ind w:left="1440"/>
        <w:rPr>
          <w:color w:val="000000" w:themeColor="text1"/>
          <w:sz w:val="22"/>
          <w:szCs w:val="22"/>
        </w:rPr>
      </w:pPr>
    </w:p>
    <w:p w14:paraId="74F93430" w14:textId="02E1B6BA" w:rsidR="00441A15" w:rsidRPr="00D647C6" w:rsidRDefault="00441A15" w:rsidP="001F3708">
      <w:pPr>
        <w:pBdr>
          <w:top w:val="nil"/>
          <w:left w:val="nil"/>
          <w:bottom w:val="nil"/>
          <w:right w:val="nil"/>
          <w:between w:val="nil"/>
        </w:pBdr>
        <w:ind w:left="567"/>
        <w:rPr>
          <w:color w:val="000000" w:themeColor="text1"/>
          <w:sz w:val="22"/>
          <w:szCs w:val="22"/>
        </w:rPr>
      </w:pPr>
      <w:r w:rsidRPr="00D647C6">
        <w:rPr>
          <w:color w:val="000000" w:themeColor="text1"/>
          <w:sz w:val="22"/>
          <w:szCs w:val="22"/>
        </w:rPr>
        <w:t>"This check might not be performed in case all tables included in the directory had a previous error in fields check, presence of variable or lowercase checks. Fix the problem first and then run the script again</w:t>
      </w:r>
      <w:r w:rsidR="008808EF" w:rsidRPr="00D647C6">
        <w:rPr>
          <w:color w:val="000000" w:themeColor="text1"/>
          <w:sz w:val="22"/>
          <w:szCs w:val="22"/>
        </w:rPr>
        <w:t>.”</w:t>
      </w:r>
    </w:p>
    <w:p w14:paraId="2E6B9159" w14:textId="77777777" w:rsidR="001F3708" w:rsidRPr="00D647C6" w:rsidRDefault="001F3708" w:rsidP="001F3708">
      <w:pPr>
        <w:pBdr>
          <w:top w:val="nil"/>
          <w:left w:val="nil"/>
          <w:bottom w:val="nil"/>
          <w:right w:val="nil"/>
          <w:between w:val="nil"/>
        </w:pBdr>
        <w:rPr>
          <w:color w:val="000000" w:themeColor="text1"/>
          <w:sz w:val="22"/>
          <w:szCs w:val="22"/>
        </w:rPr>
      </w:pPr>
    </w:p>
    <w:p w14:paraId="7EFB1441" w14:textId="77777777" w:rsidR="001F3708"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for presence of vocabularies.</w:t>
      </w:r>
    </w:p>
    <w:p w14:paraId="6CD6407D" w14:textId="77777777" w:rsidR="001F3708"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Check if vocabularies for all variables accompanied by a vocabulary are filled out in the METADATA table.</w:t>
      </w:r>
    </w:p>
    <w:p w14:paraId="7304F56D" w14:textId="77777777" w:rsidR="001F3708" w:rsidRPr="00D647C6" w:rsidRDefault="00AC3CF7"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Condition: All vocabulary variables that have at least one observation should be listed in the </w:t>
      </w:r>
      <w:r w:rsidRPr="00D647C6">
        <w:rPr>
          <w:i/>
          <w:iCs/>
          <w:color w:val="000000" w:themeColor="text1"/>
          <w:sz w:val="22"/>
          <w:szCs w:val="22"/>
        </w:rPr>
        <w:t>list_of_values</w:t>
      </w:r>
      <w:r w:rsidRPr="00D647C6">
        <w:rPr>
          <w:color w:val="000000" w:themeColor="text1"/>
          <w:sz w:val="22"/>
          <w:szCs w:val="22"/>
        </w:rPr>
        <w:t xml:space="preserve"> variable in the METDATA table.</w:t>
      </w:r>
    </w:p>
    <w:p w14:paraId="0E909254"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2AD6DC8B" w14:textId="77777777" w:rsidR="001F3708"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The results will be presented with either of the messages depending on presence/absence of vocabularies</w:t>
      </w:r>
      <w:r w:rsidR="00AC3CF7" w:rsidRPr="00D647C6">
        <w:rPr>
          <w:color w:val="000000" w:themeColor="text1"/>
          <w:sz w:val="22"/>
          <w:szCs w:val="22"/>
        </w:rPr>
        <w:t xml:space="preserve"> together with the name of the CDM table and the name of the variable</w:t>
      </w:r>
      <w:r w:rsidRPr="00D647C6">
        <w:rPr>
          <w:color w:val="000000" w:themeColor="text1"/>
          <w:sz w:val="22"/>
          <w:szCs w:val="22"/>
        </w:rPr>
        <w:t>:</w:t>
      </w:r>
    </w:p>
    <w:p w14:paraId="5D5FA5E1"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0938A3DD" w14:textId="77777777" w:rsidR="001F3708" w:rsidRPr="00D647C6" w:rsidRDefault="00AC3CF7"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"Values about this variable are present in the METADATA table even though the variable is completely empty in the current table."</w:t>
      </w:r>
    </w:p>
    <w:p w14:paraId="1BBBDBB7" w14:textId="77777777" w:rsidR="001F3708" w:rsidRPr="00D647C6" w:rsidRDefault="00AC3CF7"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"The variable is present in the current table but no information about values of this variable is provided in the METADATA table. Fix the METADATA table."</w:t>
      </w:r>
    </w:p>
    <w:p w14:paraId="498CBEAD"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5DCFB7B7" w14:textId="2743EA03" w:rsidR="001F3708" w:rsidRPr="00D647C6" w:rsidRDefault="00441A1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all tables present in the working directory had an error </w:t>
      </w:r>
      <w:r w:rsidR="00717D50" w:rsidRPr="00D647C6">
        <w:rPr>
          <w:color w:val="000000" w:themeColor="text1"/>
          <w:sz w:val="22"/>
          <w:szCs w:val="22"/>
        </w:rPr>
        <w:t>in</w:t>
      </w:r>
      <w:r w:rsidRPr="00D647C6">
        <w:rPr>
          <w:color w:val="000000" w:themeColor="text1"/>
          <w:sz w:val="22"/>
          <w:szCs w:val="22"/>
        </w:rPr>
        <w:t xml:space="preserve"> at least one the preliminary checks explained in figure</w:t>
      </w:r>
      <w:r w:rsidR="0031148E" w:rsidRPr="00D647C6">
        <w:rPr>
          <w:color w:val="000000" w:themeColor="text1"/>
          <w:sz w:val="22"/>
          <w:szCs w:val="22"/>
        </w:rPr>
        <w:t xml:space="preserve"> </w:t>
      </w:r>
      <w:r w:rsidR="00EE61B0" w:rsidRPr="00D647C6">
        <w:rPr>
          <w:color w:val="000000" w:themeColor="text1"/>
          <w:sz w:val="22"/>
          <w:szCs w:val="22"/>
          <w:lang w:val="en-US"/>
        </w:rPr>
        <w:t>7</w:t>
      </w:r>
      <w:r w:rsidRPr="00D647C6">
        <w:rPr>
          <w:color w:val="000000" w:themeColor="text1"/>
          <w:sz w:val="22"/>
          <w:szCs w:val="22"/>
        </w:rPr>
        <w:t>, they are excluded and this check cannot be performed. The report will show the following message:</w:t>
      </w:r>
    </w:p>
    <w:p w14:paraId="01FC2E2D"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33CA0361" w14:textId="04C7D9D3" w:rsidR="00441A15" w:rsidRPr="00D647C6" w:rsidRDefault="00441A15"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"This check might not be performed in case all tables included in the directory had a previous error in fields check, presence of variable or lowercase checks. Fix the problem first and then run the script again."</w:t>
      </w:r>
    </w:p>
    <w:p w14:paraId="0ED6177A" w14:textId="77777777" w:rsidR="00441A15" w:rsidRPr="00D647C6" w:rsidRDefault="00441A15">
      <w:pPr>
        <w:pBdr>
          <w:top w:val="nil"/>
          <w:left w:val="nil"/>
          <w:bottom w:val="nil"/>
          <w:right w:val="nil"/>
          <w:between w:val="nil"/>
        </w:pBdr>
        <w:ind w:left="1440"/>
        <w:rPr>
          <w:color w:val="000000" w:themeColor="text1"/>
          <w:sz w:val="22"/>
          <w:szCs w:val="22"/>
        </w:rPr>
      </w:pPr>
    </w:p>
    <w:p w14:paraId="3BA157CA" w14:textId="77777777" w:rsidR="001F3708"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list of values for variables with finite number of categories.</w:t>
      </w:r>
    </w:p>
    <w:p w14:paraId="32985643" w14:textId="77777777" w:rsidR="001F3708" w:rsidRPr="00D647C6" w:rsidRDefault="00AC3CF7"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Condition: </w:t>
      </w:r>
      <w:r w:rsidR="005E1C8C" w:rsidRPr="00D647C6">
        <w:rPr>
          <w:color w:val="000000" w:themeColor="text1"/>
          <w:sz w:val="22"/>
          <w:szCs w:val="22"/>
        </w:rPr>
        <w:t>If vocabularies are present, allowable values should be listed in the METADATA table for the corresponding variable.</w:t>
      </w:r>
    </w:p>
    <w:p w14:paraId="2F879C3A"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43C5862A" w14:textId="77777777" w:rsidR="001F3708"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there are deviations from what is specified in the METADATA table, a </w:t>
      </w:r>
      <w:r w:rsidR="00AC3CF7" w:rsidRPr="00D647C6">
        <w:rPr>
          <w:color w:val="000000" w:themeColor="text1"/>
          <w:sz w:val="22"/>
          <w:szCs w:val="22"/>
        </w:rPr>
        <w:t>table</w:t>
      </w:r>
      <w:r w:rsidRPr="00D647C6">
        <w:rPr>
          <w:color w:val="000000" w:themeColor="text1"/>
          <w:sz w:val="22"/>
          <w:szCs w:val="22"/>
        </w:rPr>
        <w:t xml:space="preserve"> describing the deviation</w:t>
      </w:r>
      <w:r w:rsidR="00441A15" w:rsidRPr="00D647C6">
        <w:rPr>
          <w:color w:val="000000" w:themeColor="text1"/>
          <w:sz w:val="22"/>
          <w:szCs w:val="22"/>
        </w:rPr>
        <w:t xml:space="preserve"> will be  printed to the markdown report.</w:t>
      </w:r>
      <w:r w:rsidR="00AC3CF7" w:rsidRPr="00D647C6">
        <w:rPr>
          <w:color w:val="000000" w:themeColor="text1"/>
          <w:sz w:val="22"/>
          <w:szCs w:val="22"/>
        </w:rPr>
        <w:t xml:space="preserve"> </w:t>
      </w:r>
      <w:r w:rsidR="00717D50" w:rsidRPr="00D647C6">
        <w:rPr>
          <w:color w:val="000000" w:themeColor="text1"/>
          <w:sz w:val="22"/>
          <w:szCs w:val="22"/>
        </w:rPr>
        <w:t xml:space="preserve">This table will contain </w:t>
      </w:r>
      <w:r w:rsidR="00AC3CF7" w:rsidRPr="00D647C6">
        <w:rPr>
          <w:color w:val="000000" w:themeColor="text1"/>
          <w:sz w:val="22"/>
          <w:szCs w:val="22"/>
        </w:rPr>
        <w:t xml:space="preserve">the name of the CDM table, the name of the .csv file, the name of the variable, the values found on the .csv file and the values listed in the metadata table. </w:t>
      </w:r>
    </w:p>
    <w:p w14:paraId="4CA3F676"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19101ECD" w14:textId="77777777" w:rsidR="001F3708" w:rsidRPr="00D647C6" w:rsidRDefault="00441A15" w:rsidP="000F2313">
      <w:pPr>
        <w:pBdr>
          <w:top w:val="nil"/>
          <w:left w:val="nil"/>
          <w:bottom w:val="nil"/>
          <w:right w:val="nil"/>
          <w:between w:val="nil"/>
        </w:pBdr>
        <w:rPr>
          <w:color w:val="000000" w:themeColor="text1"/>
          <w:sz w:val="22"/>
          <w:szCs w:val="22"/>
        </w:rPr>
      </w:pPr>
      <w:r w:rsidRPr="00D647C6">
        <w:rPr>
          <w:color w:val="000000" w:themeColor="text1"/>
          <w:sz w:val="22"/>
          <w:szCs w:val="22"/>
        </w:rPr>
        <w:lastRenderedPageBreak/>
        <w:t>The CDM table name will be color coded to show different scenarios of deviations:</w:t>
      </w:r>
    </w:p>
    <w:p w14:paraId="011D3CA4" w14:textId="77777777" w:rsidR="001F3708" w:rsidRPr="00D647C6" w:rsidRDefault="00441A15"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b/>
          <w:bCs/>
          <w:color w:val="000000" w:themeColor="text1"/>
          <w:sz w:val="22"/>
        </w:rPr>
        <w:t>red:</w:t>
      </w:r>
      <w:r w:rsidRPr="00D647C6">
        <w:rPr>
          <w:rFonts w:ascii="Times New Roman" w:hAnsi="Times New Roman"/>
          <w:color w:val="000000" w:themeColor="text1"/>
          <w:sz w:val="22"/>
        </w:rPr>
        <w:t xml:space="preserve"> If a table is not present in the working directory, but there is information about this table in the METADATA table.</w:t>
      </w:r>
    </w:p>
    <w:p w14:paraId="55267945" w14:textId="77777777" w:rsidR="001F3708" w:rsidRPr="00D647C6" w:rsidRDefault="00441A15"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b/>
          <w:bCs/>
          <w:color w:val="000000" w:themeColor="text1"/>
          <w:sz w:val="22"/>
        </w:rPr>
        <w:t>orange:</w:t>
      </w:r>
      <w:r w:rsidRPr="00D647C6">
        <w:rPr>
          <w:rFonts w:ascii="Times New Roman" w:hAnsi="Times New Roman"/>
          <w:color w:val="000000" w:themeColor="text1"/>
          <w:sz w:val="22"/>
        </w:rPr>
        <w:t xml:space="preserve"> If a table is present in the working directory and the vocabulary variable contains at least one observation, but there is no information about this variable in the METADATA table.</w:t>
      </w:r>
    </w:p>
    <w:p w14:paraId="24F7215F" w14:textId="77777777" w:rsidR="001F3708" w:rsidRPr="00D647C6" w:rsidRDefault="00441A15"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b/>
          <w:bCs/>
          <w:color w:val="000000" w:themeColor="text1"/>
          <w:sz w:val="22"/>
        </w:rPr>
        <w:t>blue:</w:t>
      </w:r>
      <w:r w:rsidRPr="00D647C6">
        <w:rPr>
          <w:rFonts w:ascii="Times New Roman" w:hAnsi="Times New Roman"/>
          <w:color w:val="000000" w:themeColor="text1"/>
          <w:sz w:val="22"/>
        </w:rPr>
        <w:t xml:space="preserve"> If a table is present in the working directory and there is information about this variable in the METADATA table, but the information doesn’t match.</w:t>
      </w:r>
    </w:p>
    <w:p w14:paraId="0EC6D5F6"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2C615030" w14:textId="74BE2503" w:rsidR="001F3708" w:rsidRPr="00D647C6" w:rsidRDefault="00441A1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If all tables present in the working directory had an error </w:t>
      </w:r>
      <w:r w:rsidR="008808EF" w:rsidRPr="00D647C6">
        <w:rPr>
          <w:color w:val="000000" w:themeColor="text1"/>
          <w:sz w:val="22"/>
          <w:szCs w:val="22"/>
        </w:rPr>
        <w:t>in</w:t>
      </w:r>
      <w:r w:rsidRPr="00D647C6">
        <w:rPr>
          <w:color w:val="000000" w:themeColor="text1"/>
          <w:sz w:val="22"/>
          <w:szCs w:val="22"/>
        </w:rPr>
        <w:t xml:space="preserve"> at least one the preliminary checks explained in figure </w:t>
      </w:r>
      <w:r w:rsidR="00EE61B0" w:rsidRPr="00D647C6">
        <w:rPr>
          <w:color w:val="000000" w:themeColor="text1"/>
          <w:sz w:val="22"/>
          <w:szCs w:val="22"/>
          <w:lang w:val="en-US"/>
        </w:rPr>
        <w:t>7</w:t>
      </w:r>
      <w:r w:rsidRPr="00D647C6">
        <w:rPr>
          <w:color w:val="000000" w:themeColor="text1"/>
          <w:sz w:val="22"/>
          <w:szCs w:val="22"/>
        </w:rPr>
        <w:t>, they are excluded and this check cannot be performed. The report will show the following message:</w:t>
      </w:r>
    </w:p>
    <w:p w14:paraId="4B6AE51C" w14:textId="77777777" w:rsidR="001F3708" w:rsidRPr="00D647C6" w:rsidRDefault="001F3708" w:rsidP="001F3708">
      <w:pPr>
        <w:pStyle w:val="ListParagraph"/>
        <w:pBdr>
          <w:top w:val="nil"/>
          <w:left w:val="nil"/>
          <w:bottom w:val="nil"/>
          <w:right w:val="nil"/>
          <w:between w:val="nil"/>
        </w:pBdr>
        <w:rPr>
          <w:rFonts w:ascii="Times New Roman" w:hAnsi="Times New Roman"/>
          <w:color w:val="000000" w:themeColor="text1"/>
          <w:sz w:val="22"/>
        </w:rPr>
      </w:pPr>
    </w:p>
    <w:p w14:paraId="4B93A260" w14:textId="2C4E1AE7" w:rsidR="00441A15" w:rsidRPr="00D647C6" w:rsidRDefault="00441A15" w:rsidP="001F3708">
      <w:pPr>
        <w:pStyle w:val="ListParagraph"/>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"This check might not be performed in case all tables included in the directory had a previous error in fields check, presence of variable or lowercase checks. Fix the problem first and then run the script again."</w:t>
      </w:r>
    </w:p>
    <w:p w14:paraId="00000384" w14:textId="77777777" w:rsidR="0082651E" w:rsidRPr="00D647C6" w:rsidRDefault="0082651E">
      <w:pPr>
        <w:rPr>
          <w:color w:val="000000" w:themeColor="text1"/>
          <w:sz w:val="22"/>
          <w:szCs w:val="22"/>
        </w:rPr>
      </w:pPr>
    </w:p>
    <w:p w14:paraId="733EA24B" w14:textId="41DC37FA" w:rsidR="00BB57A3" w:rsidRPr="00C32EE7" w:rsidRDefault="005E1C8C" w:rsidP="00C32EE7">
      <w:pPr>
        <w:pBdr>
          <w:top w:val="nil"/>
          <w:left w:val="nil"/>
          <w:bottom w:val="nil"/>
          <w:right w:val="nil"/>
          <w:between w:val="nil"/>
        </w:pBdr>
        <w:rPr>
          <w:b/>
          <w:bCs/>
          <w:color w:val="000000" w:themeColor="text1"/>
          <w:sz w:val="22"/>
          <w:szCs w:val="22"/>
        </w:rPr>
      </w:pPr>
      <w:r w:rsidRPr="00D647C6">
        <w:rPr>
          <w:b/>
          <w:bCs/>
          <w:color w:val="000000" w:themeColor="text1"/>
          <w:sz w:val="22"/>
          <w:szCs w:val="22"/>
        </w:rPr>
        <w:t>Missing data analysis</w:t>
      </w:r>
    </w:p>
    <w:p w14:paraId="00000387" w14:textId="428569FD" w:rsidR="0082651E"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Overall missing data counts</w:t>
      </w:r>
    </w:p>
    <w:p w14:paraId="00000388" w14:textId="48878B92" w:rsidR="0082651E" w:rsidRPr="00D647C6" w:rsidRDefault="005E1C8C"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For all variables missing data counts and percentages will be reported. </w:t>
      </w:r>
      <w:r w:rsidR="008A305E" w:rsidRPr="00D647C6">
        <w:rPr>
          <w:color w:val="000000" w:themeColor="text1"/>
          <w:sz w:val="22"/>
          <w:szCs w:val="22"/>
        </w:rPr>
        <w:t>The results table will contain the name of the CDM table, the variable name, count, total and percentage of missing. For easier navigation, the name of the table and the name of the variable will be colored green in presence of missing data.</w:t>
      </w:r>
    </w:p>
    <w:p w14:paraId="352A0E1C" w14:textId="2347FF7F" w:rsidR="008A305E" w:rsidRPr="00D647C6" w:rsidRDefault="008A305E" w:rsidP="000F2313">
      <w:pPr>
        <w:pBdr>
          <w:top w:val="nil"/>
          <w:left w:val="nil"/>
          <w:bottom w:val="nil"/>
          <w:right w:val="nil"/>
          <w:between w:val="nil"/>
        </w:pBdr>
        <w:rPr>
          <w:color w:val="000000" w:themeColor="text1"/>
          <w:sz w:val="22"/>
          <w:szCs w:val="22"/>
        </w:rPr>
      </w:pPr>
      <w:r w:rsidRPr="00D647C6">
        <w:rPr>
          <w:color w:val="000000" w:themeColor="text1"/>
          <w:sz w:val="22"/>
          <w:szCs w:val="22"/>
        </w:rPr>
        <w:t>Counts are calculated as number of missing observations, where total is the number of rows of the table of interest.</w:t>
      </w:r>
      <w:r w:rsidR="00BB57A3" w:rsidRPr="00D647C6">
        <w:rPr>
          <w:color w:val="000000" w:themeColor="text1"/>
          <w:sz w:val="22"/>
          <w:szCs w:val="22"/>
        </w:rPr>
        <w:t xml:space="preserve"> If counts or totals smaller than five are present, those will be replaced by “&lt;5” in the results table.</w:t>
      </w:r>
    </w:p>
    <w:p w14:paraId="0000038A" w14:textId="284A5D10" w:rsidR="0082651E" w:rsidRPr="00D647C6" w:rsidRDefault="008A305E" w:rsidP="000F2313">
      <w:pPr>
        <w:pBdr>
          <w:top w:val="nil"/>
          <w:left w:val="nil"/>
          <w:bottom w:val="nil"/>
          <w:right w:val="nil"/>
          <w:between w:val="nil"/>
        </w:pBdr>
        <w:rPr>
          <w:color w:val="000000" w:themeColor="text1"/>
          <w:sz w:val="22"/>
          <w:szCs w:val="22"/>
        </w:rPr>
      </w:pPr>
      <w:r w:rsidRPr="00D647C6">
        <w:rPr>
          <w:color w:val="000000" w:themeColor="text1"/>
          <w:sz w:val="22"/>
          <w:szCs w:val="22"/>
        </w:rPr>
        <w:t>Visually the missing data will be represented with bar charts for each of the tables of the CDM.</w:t>
      </w:r>
      <w:r w:rsidR="00BB57A3" w:rsidRPr="00D647C6">
        <w:rPr>
          <w:color w:val="000000" w:themeColor="text1"/>
          <w:sz w:val="22"/>
          <w:szCs w:val="22"/>
        </w:rPr>
        <w:t xml:space="preserve"> If counts and totals smaller than 5 are present in the data, those will not be plotted in the graphs.</w:t>
      </w:r>
    </w:p>
    <w:p w14:paraId="0000038B" w14:textId="77777777" w:rsidR="0082651E" w:rsidRPr="00D647C6" w:rsidRDefault="0082651E">
      <w:pPr>
        <w:pBdr>
          <w:top w:val="nil"/>
          <w:left w:val="nil"/>
          <w:bottom w:val="nil"/>
          <w:right w:val="nil"/>
          <w:between w:val="nil"/>
        </w:pBdr>
        <w:ind w:left="1080"/>
        <w:rPr>
          <w:color w:val="000000" w:themeColor="text1"/>
          <w:sz w:val="22"/>
          <w:szCs w:val="22"/>
        </w:rPr>
      </w:pPr>
    </w:p>
    <w:p w14:paraId="4B5FD9D0" w14:textId="714C07CA" w:rsidR="008A305E" w:rsidRPr="00D647C6" w:rsidRDefault="005E1C8C"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Missing data counts stratified </w:t>
      </w:r>
      <w:r w:rsidR="008A305E" w:rsidRPr="00D647C6">
        <w:rPr>
          <w:rFonts w:ascii="Times New Roman" w:hAnsi="Times New Roman"/>
          <w:color w:val="000000" w:themeColor="text1"/>
          <w:sz w:val="22"/>
        </w:rPr>
        <w:t>by the meaning variable</w:t>
      </w:r>
    </w:p>
    <w:p w14:paraId="2261827E" w14:textId="72E38CFF" w:rsidR="008A305E" w:rsidRPr="00D647C6" w:rsidRDefault="008A305E" w:rsidP="000F2313">
      <w:pPr>
        <w:pBdr>
          <w:top w:val="nil"/>
          <w:left w:val="nil"/>
          <w:bottom w:val="nil"/>
          <w:right w:val="nil"/>
          <w:between w:val="nil"/>
        </w:pBdr>
        <w:rPr>
          <w:color w:val="000000" w:themeColor="text1"/>
          <w:sz w:val="22"/>
          <w:szCs w:val="22"/>
          <w:lang w:val="en-US"/>
        </w:rPr>
      </w:pPr>
      <w:r w:rsidRPr="00D647C6">
        <w:rPr>
          <w:color w:val="000000" w:themeColor="text1"/>
          <w:sz w:val="22"/>
          <w:szCs w:val="22"/>
        </w:rPr>
        <w:t>For tables that contain a meaning variable, the missing data analysis will be stratified by this variable. Tables</w:t>
      </w:r>
      <w:r w:rsidR="004C2B75" w:rsidRPr="00D647C6">
        <w:rPr>
          <w:color w:val="000000" w:themeColor="text1"/>
          <w:sz w:val="22"/>
          <w:szCs w:val="22"/>
        </w:rPr>
        <w:t xml:space="preserve"> that are</w:t>
      </w:r>
      <w:r w:rsidRPr="00D647C6">
        <w:rPr>
          <w:color w:val="000000" w:themeColor="text1"/>
          <w:sz w:val="22"/>
          <w:szCs w:val="22"/>
        </w:rPr>
        <w:t xml:space="preserve"> not included in this analysis are CDM_SOURCE, EUROCAT, INSTANCE,</w:t>
      </w:r>
      <w:r w:rsidR="00F27C96" w:rsidRPr="00D647C6">
        <w:rPr>
          <w:color w:val="000000" w:themeColor="text1"/>
          <w:sz w:val="22"/>
          <w:szCs w:val="22"/>
        </w:rPr>
        <w:t xml:space="preserve"> PERSONS, PRODUCTS</w:t>
      </w:r>
      <w:r w:rsidR="00EE61B0" w:rsidRPr="00D647C6">
        <w:rPr>
          <w:color w:val="000000" w:themeColor="text1"/>
          <w:sz w:val="22"/>
          <w:szCs w:val="22"/>
          <w:lang w:val="en-US"/>
        </w:rPr>
        <w:t>.</w:t>
      </w:r>
    </w:p>
    <w:p w14:paraId="1A408B91" w14:textId="3936EF7A" w:rsidR="00F27C96" w:rsidRPr="00D647C6" w:rsidRDefault="00F27C96" w:rsidP="008A305E">
      <w:pPr>
        <w:pBdr>
          <w:top w:val="nil"/>
          <w:left w:val="nil"/>
          <w:bottom w:val="nil"/>
          <w:right w:val="nil"/>
          <w:between w:val="nil"/>
        </w:pBdr>
        <w:ind w:left="1080"/>
        <w:rPr>
          <w:color w:val="000000" w:themeColor="text1"/>
          <w:sz w:val="22"/>
          <w:szCs w:val="22"/>
        </w:rPr>
      </w:pPr>
    </w:p>
    <w:p w14:paraId="0B8DDED6" w14:textId="7EE778CC" w:rsidR="00F27C96" w:rsidRPr="00D647C6" w:rsidRDefault="00F27C96" w:rsidP="000F2313">
      <w:pPr>
        <w:pBdr>
          <w:top w:val="nil"/>
          <w:left w:val="nil"/>
          <w:bottom w:val="nil"/>
          <w:right w:val="nil"/>
          <w:between w:val="nil"/>
        </w:pBdr>
        <w:rPr>
          <w:color w:val="000000" w:themeColor="text1"/>
          <w:sz w:val="22"/>
          <w:szCs w:val="22"/>
        </w:rPr>
      </w:pPr>
      <w:r w:rsidRPr="00D647C6">
        <w:rPr>
          <w:color w:val="000000" w:themeColor="text1"/>
          <w:sz w:val="22"/>
          <w:szCs w:val="22"/>
        </w:rPr>
        <w:t>The results table will contain the name of the CDM table, the variable name, the meaning variable, count, total and percentage of missing. For easier navigation, the name of the table and the name of the variable will be colored green in presence of missing data.</w:t>
      </w:r>
    </w:p>
    <w:p w14:paraId="02A2FD28" w14:textId="6061B99D"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Counts are calculated as number of missing observations for each variable with a recorded meaning, where total is the number of total observations of the variable with a recorded meaning. </w:t>
      </w:r>
      <w:r w:rsidR="00BB57A3" w:rsidRPr="00D647C6">
        <w:rPr>
          <w:color w:val="000000" w:themeColor="text1"/>
          <w:sz w:val="22"/>
          <w:szCs w:val="22"/>
        </w:rPr>
        <w:t xml:space="preserve"> If counts and totals smaller than 5 are present in the data, those will be replaced by “&lt;5” in the results table.</w:t>
      </w:r>
    </w:p>
    <w:p w14:paraId="41D694F0" w14:textId="26B23C1B"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Visually the missing data will be represented with line charts for each of the tables of the CDM, and color coded by the meaning variable. If you want to remove a meaning from the graph, you can do that by clicking in the meaning variable you do not need.</w:t>
      </w:r>
      <w:r w:rsidR="00BB57A3" w:rsidRPr="00D647C6">
        <w:rPr>
          <w:color w:val="000000" w:themeColor="text1"/>
          <w:sz w:val="22"/>
          <w:szCs w:val="22"/>
        </w:rPr>
        <w:t xml:space="preserve"> If counts and totals smaller than 5 are present in the data, those will not be plotted in the graphs.</w:t>
      </w:r>
    </w:p>
    <w:p w14:paraId="5BC16DEA" w14:textId="77777777" w:rsidR="008A305E" w:rsidRPr="00D647C6" w:rsidRDefault="008A305E" w:rsidP="000F2313">
      <w:pPr>
        <w:pBdr>
          <w:top w:val="nil"/>
          <w:left w:val="nil"/>
          <w:bottom w:val="nil"/>
          <w:right w:val="nil"/>
          <w:between w:val="nil"/>
        </w:pBdr>
        <w:rPr>
          <w:color w:val="000000" w:themeColor="text1"/>
          <w:sz w:val="22"/>
          <w:szCs w:val="22"/>
        </w:rPr>
      </w:pPr>
    </w:p>
    <w:p w14:paraId="0000038C" w14:textId="74E84FF2" w:rsidR="0082651E" w:rsidRPr="00D647C6" w:rsidRDefault="004C2B75"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 xml:space="preserve">Missing data counts stratified </w:t>
      </w:r>
      <w:r w:rsidR="005E1C8C" w:rsidRPr="00D647C6">
        <w:rPr>
          <w:rFonts w:ascii="Times New Roman" w:hAnsi="Times New Roman"/>
          <w:color w:val="000000" w:themeColor="text1"/>
          <w:sz w:val="22"/>
        </w:rPr>
        <w:t>by calendar year</w:t>
      </w:r>
    </w:p>
    <w:p w14:paraId="1B3B8565" w14:textId="3D85D737"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Tables that will undergo this analysis are tables that contain a date variable, but that do not contain a meaning variable, and specifically the PERSONS table.</w:t>
      </w:r>
    </w:p>
    <w:p w14:paraId="3513FB2F" w14:textId="076455DA" w:rsidR="004C2B75" w:rsidRPr="00D647C6" w:rsidRDefault="004C2B75" w:rsidP="000F2313">
      <w:pPr>
        <w:pBdr>
          <w:top w:val="nil"/>
          <w:left w:val="nil"/>
          <w:bottom w:val="nil"/>
          <w:right w:val="nil"/>
          <w:between w:val="nil"/>
        </w:pBdr>
        <w:rPr>
          <w:color w:val="000000" w:themeColor="text1"/>
          <w:sz w:val="22"/>
          <w:szCs w:val="22"/>
          <w:lang w:val="en-US"/>
        </w:rPr>
      </w:pPr>
      <w:r w:rsidRPr="00D647C6">
        <w:rPr>
          <w:color w:val="000000" w:themeColor="text1"/>
          <w:sz w:val="22"/>
          <w:szCs w:val="22"/>
        </w:rPr>
        <w:t xml:space="preserve">The year variable is retrieved from the </w:t>
      </w:r>
      <w:r w:rsidRPr="00D647C6">
        <w:rPr>
          <w:i/>
          <w:iCs/>
          <w:color w:val="000000" w:themeColor="text1"/>
          <w:sz w:val="22"/>
          <w:szCs w:val="22"/>
        </w:rPr>
        <w:t>year_of_birth</w:t>
      </w:r>
      <w:r w:rsidR="00EE61B0" w:rsidRPr="00D647C6">
        <w:rPr>
          <w:color w:val="000000" w:themeColor="text1"/>
          <w:sz w:val="22"/>
          <w:szCs w:val="22"/>
          <w:lang w:val="en-US"/>
        </w:rPr>
        <w:t>.</w:t>
      </w:r>
    </w:p>
    <w:p w14:paraId="0000038D" w14:textId="77777777" w:rsidR="0082651E" w:rsidRPr="00D647C6" w:rsidRDefault="0082651E">
      <w:pPr>
        <w:pBdr>
          <w:top w:val="nil"/>
          <w:left w:val="nil"/>
          <w:bottom w:val="nil"/>
          <w:right w:val="nil"/>
          <w:between w:val="nil"/>
        </w:pBdr>
        <w:ind w:left="1440"/>
        <w:rPr>
          <w:color w:val="000000" w:themeColor="text1"/>
          <w:sz w:val="22"/>
          <w:szCs w:val="22"/>
        </w:rPr>
      </w:pPr>
    </w:p>
    <w:p w14:paraId="71287840" w14:textId="4392561C"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The results table will contain the name of the CDM table, the variable name, the year, count, total and percentage of missing. For easier navigation, the name of the table and the name of the variable will be </w:t>
      </w:r>
      <w:r w:rsidRPr="00D647C6">
        <w:rPr>
          <w:color w:val="000000" w:themeColor="text1"/>
          <w:sz w:val="22"/>
          <w:szCs w:val="22"/>
        </w:rPr>
        <w:lastRenderedPageBreak/>
        <w:t xml:space="preserve">colored green in presence of missing data. If years before </w:t>
      </w:r>
      <w:r w:rsidR="007527F6" w:rsidRPr="00D647C6">
        <w:rPr>
          <w:color w:val="000000" w:themeColor="text1"/>
          <w:sz w:val="22"/>
          <w:szCs w:val="22"/>
        </w:rPr>
        <w:t>1995</w:t>
      </w:r>
      <w:r w:rsidRPr="00D647C6">
        <w:rPr>
          <w:color w:val="000000" w:themeColor="text1"/>
          <w:sz w:val="22"/>
          <w:szCs w:val="22"/>
        </w:rPr>
        <w:t xml:space="preserve"> or years in the future are present in the data those will be colored red.</w:t>
      </w:r>
    </w:p>
    <w:p w14:paraId="389A2736" w14:textId="61C744AB"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Counts are calculated as number of missing observations for each variable </w:t>
      </w:r>
      <w:r w:rsidR="00BB57A3" w:rsidRPr="00D647C6">
        <w:rPr>
          <w:color w:val="000000" w:themeColor="text1"/>
          <w:sz w:val="22"/>
          <w:szCs w:val="22"/>
        </w:rPr>
        <w:t>in a particular year</w:t>
      </w:r>
      <w:r w:rsidRPr="00D647C6">
        <w:rPr>
          <w:color w:val="000000" w:themeColor="text1"/>
          <w:sz w:val="22"/>
          <w:szCs w:val="22"/>
        </w:rPr>
        <w:t xml:space="preserve">, where total is the number of total observations of the variable </w:t>
      </w:r>
      <w:r w:rsidR="00BB57A3" w:rsidRPr="00D647C6">
        <w:rPr>
          <w:color w:val="000000" w:themeColor="text1"/>
          <w:sz w:val="22"/>
          <w:szCs w:val="22"/>
        </w:rPr>
        <w:t>in a particular year. If counts and totals smaller than 5 are present in the data, those will be replaced by “&lt;5” in the results table.</w:t>
      </w:r>
    </w:p>
    <w:p w14:paraId="0CDF151E" w14:textId="3AD73657" w:rsidR="004C2B75" w:rsidRPr="00D647C6" w:rsidRDefault="004C2B75" w:rsidP="000F2313">
      <w:pPr>
        <w:pBdr>
          <w:top w:val="nil"/>
          <w:left w:val="nil"/>
          <w:bottom w:val="nil"/>
          <w:right w:val="nil"/>
          <w:between w:val="nil"/>
        </w:pBdr>
        <w:rPr>
          <w:color w:val="000000" w:themeColor="text1"/>
          <w:sz w:val="22"/>
          <w:szCs w:val="22"/>
        </w:rPr>
      </w:pPr>
      <w:r w:rsidRPr="00D647C6">
        <w:rPr>
          <w:color w:val="000000" w:themeColor="text1"/>
          <w:sz w:val="22"/>
          <w:szCs w:val="22"/>
        </w:rPr>
        <w:t>Visually the missing data will be represented with line charts for each of the tables of the CDM, and color coded by the</w:t>
      </w:r>
      <w:r w:rsidR="00BB57A3" w:rsidRPr="00D647C6">
        <w:rPr>
          <w:color w:val="000000" w:themeColor="text1"/>
          <w:sz w:val="22"/>
          <w:szCs w:val="22"/>
        </w:rPr>
        <w:t xml:space="preserve"> name of</w:t>
      </w:r>
      <w:r w:rsidRPr="00D647C6">
        <w:rPr>
          <w:color w:val="000000" w:themeColor="text1"/>
          <w:sz w:val="22"/>
          <w:szCs w:val="22"/>
        </w:rPr>
        <w:t xml:space="preserve"> variable</w:t>
      </w:r>
      <w:r w:rsidR="00BB57A3" w:rsidRPr="00D647C6">
        <w:rPr>
          <w:color w:val="000000" w:themeColor="text1"/>
          <w:sz w:val="22"/>
          <w:szCs w:val="22"/>
        </w:rPr>
        <w:t>s</w:t>
      </w:r>
      <w:r w:rsidRPr="00D647C6">
        <w:rPr>
          <w:color w:val="000000" w:themeColor="text1"/>
          <w:sz w:val="22"/>
          <w:szCs w:val="22"/>
        </w:rPr>
        <w:t xml:space="preserve">. If you want to remove a </w:t>
      </w:r>
      <w:r w:rsidR="00BB57A3" w:rsidRPr="00D647C6">
        <w:rPr>
          <w:color w:val="000000" w:themeColor="text1"/>
          <w:sz w:val="22"/>
          <w:szCs w:val="22"/>
        </w:rPr>
        <w:t>variable</w:t>
      </w:r>
      <w:r w:rsidRPr="00D647C6">
        <w:rPr>
          <w:color w:val="000000" w:themeColor="text1"/>
          <w:sz w:val="22"/>
          <w:szCs w:val="22"/>
        </w:rPr>
        <w:t xml:space="preserve"> from the graph, you can do that by clicking in the variable you do not need.</w:t>
      </w:r>
      <w:r w:rsidR="00BB57A3" w:rsidRPr="00D647C6">
        <w:rPr>
          <w:color w:val="000000" w:themeColor="text1"/>
          <w:sz w:val="22"/>
          <w:szCs w:val="22"/>
        </w:rPr>
        <w:t xml:space="preserve"> If years before </w:t>
      </w:r>
      <w:r w:rsidR="007527F6" w:rsidRPr="00D647C6">
        <w:rPr>
          <w:color w:val="000000" w:themeColor="text1"/>
          <w:sz w:val="22"/>
          <w:szCs w:val="22"/>
        </w:rPr>
        <w:t>1995</w:t>
      </w:r>
      <w:r w:rsidR="00BB57A3" w:rsidRPr="00D647C6">
        <w:rPr>
          <w:color w:val="000000" w:themeColor="text1"/>
          <w:sz w:val="22"/>
          <w:szCs w:val="22"/>
        </w:rPr>
        <w:t xml:space="preserve"> or years in the future are present in the data those will not be plotted in the graphs. The same goes for counts or totals that are smaller than five.</w:t>
      </w:r>
    </w:p>
    <w:p w14:paraId="43C979E7" w14:textId="77777777" w:rsidR="00BB57A3" w:rsidRPr="00D647C6" w:rsidRDefault="00BB57A3" w:rsidP="004C2B75">
      <w:pPr>
        <w:pBdr>
          <w:top w:val="nil"/>
          <w:left w:val="nil"/>
          <w:bottom w:val="nil"/>
          <w:right w:val="nil"/>
          <w:between w:val="nil"/>
        </w:pBdr>
        <w:ind w:left="1080"/>
        <w:rPr>
          <w:color w:val="000000" w:themeColor="text1"/>
          <w:sz w:val="22"/>
          <w:szCs w:val="22"/>
        </w:rPr>
      </w:pPr>
    </w:p>
    <w:p w14:paraId="0E944B6B" w14:textId="4F26239D" w:rsidR="00BB57A3" w:rsidRPr="00D647C6" w:rsidRDefault="00BB57A3"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Missing data counts stratified by meaning and by calendar year</w:t>
      </w:r>
    </w:p>
    <w:p w14:paraId="6D23B4E0" w14:textId="2F3E4E22" w:rsidR="00233C58" w:rsidRPr="00D647C6" w:rsidRDefault="00233C58" w:rsidP="000F2313">
      <w:pPr>
        <w:pBdr>
          <w:top w:val="nil"/>
          <w:left w:val="nil"/>
          <w:bottom w:val="nil"/>
          <w:right w:val="nil"/>
          <w:between w:val="nil"/>
        </w:pBdr>
        <w:rPr>
          <w:color w:val="000000" w:themeColor="text1"/>
          <w:sz w:val="22"/>
          <w:szCs w:val="22"/>
        </w:rPr>
      </w:pPr>
      <w:r w:rsidRPr="00D647C6">
        <w:rPr>
          <w:color w:val="000000" w:themeColor="text1"/>
          <w:sz w:val="22"/>
          <w:szCs w:val="22"/>
        </w:rPr>
        <w:t>For tables that contain a meaning variable and a date variable, the missing data analysis will be stratified by both these variables. Tables that are not included in this analysis are CDM_SOURCE, EUROCAT, INSTANCE, PERSONS, PERSON_RELATIONSHIPS, PRODUCTS.</w:t>
      </w:r>
    </w:p>
    <w:p w14:paraId="2731C6D7" w14:textId="106503FD" w:rsidR="00233C58" w:rsidRPr="00D647C6" w:rsidRDefault="00233C58" w:rsidP="000F2313">
      <w:pPr>
        <w:pBdr>
          <w:top w:val="nil"/>
          <w:left w:val="nil"/>
          <w:bottom w:val="nil"/>
          <w:right w:val="nil"/>
          <w:between w:val="nil"/>
        </w:pBdr>
        <w:rPr>
          <w:color w:val="000000" w:themeColor="text1"/>
          <w:sz w:val="22"/>
          <w:szCs w:val="22"/>
        </w:rPr>
      </w:pPr>
      <w:r w:rsidRPr="00D647C6">
        <w:rPr>
          <w:color w:val="000000" w:themeColor="text1"/>
          <w:sz w:val="22"/>
          <w:szCs w:val="22"/>
        </w:rPr>
        <w:t>In case two date variables are present, for stratification purposes the one that is complete will be used. If both dates are present then the following choice will be made:</w:t>
      </w:r>
    </w:p>
    <w:p w14:paraId="0E56B224" w14:textId="60B2CEF3" w:rsidR="00233C58" w:rsidRPr="00D647C6" w:rsidRDefault="00233C58"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MEDICINED: </w:t>
      </w:r>
      <w:r w:rsidRPr="00D647C6">
        <w:rPr>
          <w:i/>
          <w:iCs/>
          <w:color w:val="000000" w:themeColor="text1"/>
          <w:sz w:val="22"/>
          <w:szCs w:val="22"/>
        </w:rPr>
        <w:t>date_dispensing</w:t>
      </w:r>
      <w:r w:rsidRPr="00D647C6">
        <w:rPr>
          <w:color w:val="000000" w:themeColor="text1"/>
          <w:sz w:val="22"/>
          <w:szCs w:val="22"/>
        </w:rPr>
        <w:t xml:space="preserve"> will be used</w:t>
      </w:r>
    </w:p>
    <w:p w14:paraId="0C3E4B75" w14:textId="1543AF8F" w:rsidR="00233C58" w:rsidRPr="00D647C6" w:rsidRDefault="00233C58"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VACCINES: </w:t>
      </w:r>
      <w:r w:rsidRPr="00D647C6">
        <w:rPr>
          <w:i/>
          <w:iCs/>
          <w:color w:val="000000" w:themeColor="text1"/>
          <w:sz w:val="22"/>
          <w:szCs w:val="22"/>
        </w:rPr>
        <w:t>vx_admin_date</w:t>
      </w:r>
      <w:r w:rsidRPr="00D647C6">
        <w:rPr>
          <w:color w:val="000000" w:themeColor="text1"/>
          <w:sz w:val="22"/>
          <w:szCs w:val="22"/>
        </w:rPr>
        <w:t xml:space="preserve"> will be used</w:t>
      </w:r>
    </w:p>
    <w:p w14:paraId="65B508E9" w14:textId="77777777" w:rsidR="00233C58" w:rsidRPr="00D647C6" w:rsidRDefault="00233C58" w:rsidP="00233C58">
      <w:pPr>
        <w:pBdr>
          <w:top w:val="nil"/>
          <w:left w:val="nil"/>
          <w:bottom w:val="nil"/>
          <w:right w:val="nil"/>
          <w:between w:val="nil"/>
        </w:pBdr>
        <w:ind w:left="1080"/>
        <w:rPr>
          <w:color w:val="000000" w:themeColor="text1"/>
          <w:sz w:val="22"/>
          <w:szCs w:val="22"/>
        </w:rPr>
      </w:pPr>
    </w:p>
    <w:p w14:paraId="61FEE44D" w14:textId="274BCF69" w:rsidR="00233C58" w:rsidRPr="00D647C6" w:rsidRDefault="00233C58"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The results table will contain the name of the CDM table, the variable name, the meaning variable, the year, count, total and percentage of missing. For easier navigation, the name of the table and the name of the variable will be colored green in presence of missing data. If years before </w:t>
      </w:r>
      <w:r w:rsidR="007527F6" w:rsidRPr="00D647C6">
        <w:rPr>
          <w:color w:val="000000" w:themeColor="text1"/>
          <w:sz w:val="22"/>
          <w:szCs w:val="22"/>
        </w:rPr>
        <w:t>1995</w:t>
      </w:r>
      <w:r w:rsidRPr="00D647C6">
        <w:rPr>
          <w:color w:val="000000" w:themeColor="text1"/>
          <w:sz w:val="22"/>
          <w:szCs w:val="22"/>
        </w:rPr>
        <w:t xml:space="preserve"> or years in the future are present in the data those will be colored red.</w:t>
      </w:r>
    </w:p>
    <w:p w14:paraId="0A895A82" w14:textId="759E693E" w:rsidR="00233C58" w:rsidRPr="00D647C6" w:rsidRDefault="00233C58" w:rsidP="000F2313">
      <w:pPr>
        <w:pBdr>
          <w:top w:val="nil"/>
          <w:left w:val="nil"/>
          <w:bottom w:val="nil"/>
          <w:right w:val="nil"/>
          <w:between w:val="nil"/>
        </w:pBdr>
        <w:rPr>
          <w:color w:val="000000" w:themeColor="text1"/>
          <w:sz w:val="22"/>
          <w:szCs w:val="22"/>
        </w:rPr>
      </w:pPr>
      <w:r w:rsidRPr="00D647C6">
        <w:rPr>
          <w:color w:val="000000" w:themeColor="text1"/>
          <w:sz w:val="22"/>
          <w:szCs w:val="22"/>
        </w:rPr>
        <w:t>Counts are calculated as number of missing observations for each variable with a recorded meaning in a particular year, where total is the number of total observations of the variable with a recorded meaning in a particular year. If counts and totals smaller than 5 are present in the data, those will be replaced by “&lt;5” in the results table.</w:t>
      </w:r>
    </w:p>
    <w:p w14:paraId="5261DC5B" w14:textId="75E8BEC5" w:rsidR="00233C58" w:rsidRPr="00D647C6" w:rsidRDefault="00233C58" w:rsidP="000F2313">
      <w:pPr>
        <w:pBdr>
          <w:top w:val="nil"/>
          <w:left w:val="nil"/>
          <w:bottom w:val="nil"/>
          <w:right w:val="nil"/>
          <w:between w:val="nil"/>
        </w:pBdr>
        <w:rPr>
          <w:color w:val="000000" w:themeColor="text1"/>
          <w:sz w:val="22"/>
          <w:szCs w:val="22"/>
        </w:rPr>
      </w:pPr>
      <w:r w:rsidRPr="00D647C6">
        <w:rPr>
          <w:color w:val="000000" w:themeColor="text1"/>
          <w:sz w:val="22"/>
          <w:szCs w:val="22"/>
        </w:rPr>
        <w:t xml:space="preserve">Visually the missing data will be represented with heatmaps for each of the tables of the CDM and each of the meanings present. If years before </w:t>
      </w:r>
      <w:r w:rsidR="007527F6" w:rsidRPr="00D647C6">
        <w:rPr>
          <w:color w:val="000000" w:themeColor="text1"/>
          <w:sz w:val="22"/>
          <w:szCs w:val="22"/>
        </w:rPr>
        <w:t>1995</w:t>
      </w:r>
      <w:r w:rsidRPr="00D647C6">
        <w:rPr>
          <w:color w:val="000000" w:themeColor="text1"/>
          <w:sz w:val="22"/>
          <w:szCs w:val="22"/>
        </w:rPr>
        <w:t xml:space="preserve"> or years in the future are present in the data those will not be plotted in the graphs. The same goes for counts or totals that are smaller than five.</w:t>
      </w:r>
    </w:p>
    <w:p w14:paraId="0000038F" w14:textId="77777777" w:rsidR="0082651E" w:rsidRPr="00D647C6" w:rsidRDefault="0082651E">
      <w:pPr>
        <w:rPr>
          <w:color w:val="000000" w:themeColor="text1"/>
          <w:sz w:val="22"/>
          <w:szCs w:val="22"/>
        </w:rPr>
      </w:pPr>
    </w:p>
    <w:p w14:paraId="00000390" w14:textId="3FF54BEF" w:rsidR="0082651E" w:rsidRPr="00D647C6" w:rsidRDefault="005E1C8C" w:rsidP="000F2313">
      <w:pPr>
        <w:pBdr>
          <w:top w:val="nil"/>
          <w:left w:val="nil"/>
          <w:bottom w:val="nil"/>
          <w:right w:val="nil"/>
          <w:between w:val="nil"/>
        </w:pBdr>
        <w:rPr>
          <w:b/>
          <w:bCs/>
          <w:color w:val="000000" w:themeColor="text1"/>
          <w:sz w:val="22"/>
          <w:szCs w:val="22"/>
        </w:rPr>
      </w:pPr>
      <w:r w:rsidRPr="00D647C6">
        <w:rPr>
          <w:b/>
          <w:bCs/>
          <w:color w:val="000000" w:themeColor="text1"/>
          <w:sz w:val="22"/>
          <w:szCs w:val="22"/>
        </w:rPr>
        <w:t>Date</w:t>
      </w:r>
      <w:r w:rsidR="00233C58" w:rsidRPr="00D647C6">
        <w:rPr>
          <w:b/>
          <w:bCs/>
          <w:color w:val="000000" w:themeColor="text1"/>
          <w:sz w:val="22"/>
          <w:szCs w:val="22"/>
        </w:rPr>
        <w:t>s</w:t>
      </w:r>
      <w:r w:rsidRPr="00D647C6">
        <w:rPr>
          <w:b/>
          <w:bCs/>
          <w:color w:val="000000" w:themeColor="text1"/>
          <w:sz w:val="22"/>
          <w:szCs w:val="22"/>
        </w:rPr>
        <w:t xml:space="preserve"> check</w:t>
      </w:r>
    </w:p>
    <w:p w14:paraId="406EF491" w14:textId="5D927C9E" w:rsidR="00C50DEA" w:rsidRPr="00D647C6" w:rsidRDefault="00C50DEA" w:rsidP="000F2313">
      <w:pPr>
        <w:pBdr>
          <w:top w:val="nil"/>
          <w:left w:val="nil"/>
          <w:bottom w:val="nil"/>
          <w:right w:val="nil"/>
          <w:between w:val="nil"/>
        </w:pBdr>
        <w:rPr>
          <w:color w:val="000000" w:themeColor="text1"/>
          <w:sz w:val="22"/>
          <w:szCs w:val="22"/>
        </w:rPr>
      </w:pPr>
      <w:r w:rsidRPr="00D647C6">
        <w:rPr>
          <w:color w:val="000000" w:themeColor="text1"/>
          <w:sz w:val="22"/>
          <w:szCs w:val="22"/>
        </w:rPr>
        <w:t>Tables that will undergo this check are variables that contain a date variable, as well as the PERSONS table. The results for the PERSONS table will be presented separately.</w:t>
      </w:r>
    </w:p>
    <w:p w14:paraId="61988ACC" w14:textId="4F22954F" w:rsidR="00F03442" w:rsidRPr="00D647C6" w:rsidRDefault="00D03EA0"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sdt>
        <w:sdtPr>
          <w:rPr>
            <w:rFonts w:ascii="Times New Roman" w:hAnsi="Times New Roman"/>
            <w:color w:val="000000" w:themeColor="text1"/>
            <w:sz w:val="22"/>
          </w:rPr>
          <w:tag w:val="goog_rdk_39"/>
          <w:id w:val="1517040647"/>
          <w:showingPlcHdr/>
        </w:sdtPr>
        <w:sdtContent>
          <w:r w:rsidR="000F2313" w:rsidRPr="00D647C6">
            <w:rPr>
              <w:rFonts w:ascii="Times New Roman" w:hAnsi="Times New Roman"/>
              <w:color w:val="000000" w:themeColor="text1"/>
              <w:sz w:val="22"/>
            </w:rPr>
            <w:t xml:space="preserve">     </w:t>
          </w:r>
        </w:sdtContent>
      </w:sdt>
      <w:r w:rsidR="00F03442" w:rsidRPr="00D647C6">
        <w:rPr>
          <w:rFonts w:ascii="Times New Roman" w:hAnsi="Times New Roman"/>
          <w:color w:val="000000" w:themeColor="text1"/>
          <w:sz w:val="22"/>
        </w:rPr>
        <w:t>Check for correct format (8 characters).</w:t>
      </w:r>
    </w:p>
    <w:p w14:paraId="6254A2DA" w14:textId="734125BB" w:rsidR="00C50DEA" w:rsidRPr="00D647C6" w:rsidRDefault="004828D6" w:rsidP="000F2313">
      <w:pPr>
        <w:pBdr>
          <w:top w:val="nil"/>
          <w:left w:val="nil"/>
          <w:bottom w:val="nil"/>
          <w:right w:val="nil"/>
          <w:between w:val="nil"/>
        </w:pBdr>
        <w:rPr>
          <w:color w:val="000000" w:themeColor="text1"/>
          <w:sz w:val="22"/>
          <w:szCs w:val="22"/>
        </w:rPr>
      </w:pPr>
      <w:r w:rsidRPr="00D647C6">
        <w:rPr>
          <w:color w:val="000000" w:themeColor="text1"/>
          <w:sz w:val="22"/>
          <w:szCs w:val="22"/>
        </w:rPr>
        <w:t>All date variables will undergo the format check. If an error i</w:t>
      </w:r>
      <w:r w:rsidR="00C50DEA" w:rsidRPr="00D647C6">
        <w:rPr>
          <w:color w:val="000000" w:themeColor="text1"/>
          <w:sz w:val="22"/>
          <w:szCs w:val="22"/>
        </w:rPr>
        <w:t>s found, those date will be excluded from the second</w:t>
      </w:r>
      <w:r w:rsidR="00DB4B98" w:rsidRPr="00D647C6">
        <w:rPr>
          <w:color w:val="000000" w:themeColor="text1"/>
          <w:sz w:val="22"/>
          <w:szCs w:val="22"/>
        </w:rPr>
        <w:t xml:space="preserve"> and third</w:t>
      </w:r>
      <w:r w:rsidR="00C50DEA" w:rsidRPr="00D647C6">
        <w:rPr>
          <w:color w:val="000000" w:themeColor="text1"/>
          <w:sz w:val="22"/>
          <w:szCs w:val="22"/>
        </w:rPr>
        <w:t xml:space="preserve"> step of the dates check(allowable values and counts of future dates).</w:t>
      </w:r>
    </w:p>
    <w:p w14:paraId="00000391" w14:textId="3E6D2E55" w:rsidR="0082651E" w:rsidRPr="00D647C6" w:rsidRDefault="00F03442" w:rsidP="001E0092">
      <w:pPr>
        <w:pStyle w:val="ListParagraph"/>
        <w:numPr>
          <w:ilvl w:val="0"/>
          <w:numId w:val="20"/>
        </w:numPr>
        <w:pBdr>
          <w:top w:val="nil"/>
          <w:left w:val="nil"/>
          <w:bottom w:val="nil"/>
          <w:right w:val="nil"/>
          <w:between w:val="nil"/>
        </w:pBdr>
        <w:rPr>
          <w:rFonts w:ascii="Times New Roman" w:hAnsi="Times New Roman"/>
          <w:color w:val="000000" w:themeColor="text1"/>
          <w:sz w:val="22"/>
        </w:rPr>
      </w:pPr>
      <w:r w:rsidRPr="00D647C6">
        <w:rPr>
          <w:rFonts w:ascii="Times New Roman" w:hAnsi="Times New Roman"/>
          <w:color w:val="000000" w:themeColor="text1"/>
          <w:sz w:val="22"/>
        </w:rPr>
        <w:t>Check for allowable values for year, month, and day.</w:t>
      </w:r>
    </w:p>
    <w:p w14:paraId="7D9759E7" w14:textId="56340313" w:rsidR="00C50DEA" w:rsidRPr="00D647C6" w:rsidRDefault="00C50DEA" w:rsidP="000F2313">
      <w:pPr>
        <w:pBdr>
          <w:top w:val="nil"/>
          <w:left w:val="nil"/>
          <w:bottom w:val="nil"/>
          <w:right w:val="nil"/>
          <w:between w:val="nil"/>
        </w:pBdr>
        <w:rPr>
          <w:color w:val="000000" w:themeColor="text1"/>
          <w:sz w:val="22"/>
          <w:szCs w:val="22"/>
        </w:rPr>
      </w:pPr>
      <w:r w:rsidRPr="00D647C6">
        <w:rPr>
          <w:color w:val="000000" w:themeColor="text1"/>
          <w:sz w:val="22"/>
          <w:szCs w:val="22"/>
        </w:rPr>
        <w:t>Dates that passed the first check with success will undergo th</w:t>
      </w:r>
      <w:r w:rsidR="00DB4B98" w:rsidRPr="00D647C6">
        <w:rPr>
          <w:color w:val="000000" w:themeColor="text1"/>
          <w:sz w:val="22"/>
          <w:szCs w:val="22"/>
        </w:rPr>
        <w:t>e</w:t>
      </w:r>
      <w:r w:rsidRPr="00D647C6">
        <w:rPr>
          <w:color w:val="000000" w:themeColor="text1"/>
          <w:sz w:val="22"/>
          <w:szCs w:val="22"/>
        </w:rPr>
        <w:t xml:space="preserve"> second step. First dates will be checked against allowable values, which are as follow:</w:t>
      </w:r>
    </w:p>
    <w:p w14:paraId="47A60891" w14:textId="65553D42" w:rsidR="00C50DEA" w:rsidRPr="00D647C6" w:rsidRDefault="00C50DEA"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year: </w:t>
      </w:r>
      <w:r w:rsidR="007527F6" w:rsidRPr="00D647C6">
        <w:rPr>
          <w:color w:val="000000" w:themeColor="text1"/>
          <w:sz w:val="22"/>
          <w:szCs w:val="22"/>
        </w:rPr>
        <w:t>1995</w:t>
      </w:r>
      <w:r w:rsidRPr="00D647C6">
        <w:rPr>
          <w:color w:val="000000" w:themeColor="text1"/>
          <w:sz w:val="22"/>
          <w:szCs w:val="22"/>
        </w:rPr>
        <w:t>-present</w:t>
      </w:r>
    </w:p>
    <w:p w14:paraId="0B57C1D8" w14:textId="6F2DF1A6" w:rsidR="00C50DEA" w:rsidRPr="00D647C6" w:rsidRDefault="00C50DEA"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month:01-12</w:t>
      </w:r>
    </w:p>
    <w:p w14:paraId="020AE0BE" w14:textId="090F1259" w:rsidR="00DB4B98" w:rsidRPr="00D647C6" w:rsidRDefault="00C50DEA" w:rsidP="000F2313">
      <w:pPr>
        <w:pBdr>
          <w:top w:val="nil"/>
          <w:left w:val="nil"/>
          <w:bottom w:val="nil"/>
          <w:right w:val="nil"/>
          <w:between w:val="nil"/>
        </w:pBdr>
        <w:ind w:firstLine="720"/>
        <w:rPr>
          <w:color w:val="000000" w:themeColor="text1"/>
          <w:sz w:val="22"/>
          <w:szCs w:val="22"/>
        </w:rPr>
      </w:pPr>
      <w:r w:rsidRPr="00D647C6">
        <w:rPr>
          <w:color w:val="000000" w:themeColor="text1"/>
          <w:sz w:val="22"/>
          <w:szCs w:val="22"/>
        </w:rPr>
        <w:t>day:01-31</w:t>
      </w:r>
    </w:p>
    <w:p w14:paraId="223F9589" w14:textId="552AE371" w:rsidR="00DB4B98" w:rsidRPr="00D647C6" w:rsidRDefault="00DB4B98" w:rsidP="001E0092">
      <w:pPr>
        <w:pStyle w:val="listindentbull"/>
        <w:numPr>
          <w:ilvl w:val="0"/>
          <w:numId w:val="20"/>
        </w:numPr>
        <w:spacing w:after="0"/>
        <w:rPr>
          <w:color w:val="000000" w:themeColor="text1"/>
          <w:sz w:val="22"/>
          <w:szCs w:val="22"/>
        </w:rPr>
      </w:pPr>
      <w:r w:rsidRPr="00D647C6">
        <w:rPr>
          <w:color w:val="000000" w:themeColor="text1"/>
          <w:sz w:val="22"/>
          <w:szCs w:val="22"/>
        </w:rPr>
        <w:t>Counts of future dates.</w:t>
      </w:r>
    </w:p>
    <w:p w14:paraId="69643639" w14:textId="452F3929" w:rsidR="00DB4B98" w:rsidRPr="00D647C6" w:rsidRDefault="00DB4B98" w:rsidP="000F2313">
      <w:pPr>
        <w:pStyle w:val="listindentbull"/>
        <w:numPr>
          <w:ilvl w:val="0"/>
          <w:numId w:val="0"/>
        </w:numPr>
        <w:rPr>
          <w:color w:val="000000" w:themeColor="text1"/>
          <w:sz w:val="22"/>
          <w:szCs w:val="22"/>
        </w:rPr>
      </w:pPr>
      <w:r w:rsidRPr="00D647C6">
        <w:rPr>
          <w:color w:val="000000" w:themeColor="text1"/>
          <w:sz w:val="22"/>
          <w:szCs w:val="22"/>
        </w:rPr>
        <w:t>A comparison will be made between the date variable and the present dates, and counts of</w:t>
      </w:r>
      <w:r w:rsidR="000F2313" w:rsidRPr="00D647C6">
        <w:rPr>
          <w:color w:val="000000" w:themeColor="text1"/>
          <w:sz w:val="22"/>
          <w:szCs w:val="22"/>
        </w:rPr>
        <w:t xml:space="preserve"> </w:t>
      </w:r>
      <w:r w:rsidRPr="00D647C6">
        <w:rPr>
          <w:color w:val="000000" w:themeColor="text1"/>
          <w:sz w:val="22"/>
          <w:szCs w:val="22"/>
        </w:rPr>
        <w:t>future dates will be reported.</w:t>
      </w:r>
    </w:p>
    <w:p w14:paraId="00000392" w14:textId="77777777" w:rsidR="0082651E" w:rsidRPr="00D647C6" w:rsidRDefault="0082651E" w:rsidP="00DB4B98">
      <w:pPr>
        <w:pBdr>
          <w:top w:val="nil"/>
          <w:left w:val="nil"/>
          <w:bottom w:val="nil"/>
          <w:right w:val="nil"/>
          <w:between w:val="nil"/>
        </w:pBdr>
        <w:rPr>
          <w:color w:val="000000" w:themeColor="text1"/>
          <w:sz w:val="22"/>
          <w:szCs w:val="22"/>
        </w:rPr>
      </w:pPr>
    </w:p>
    <w:p w14:paraId="3B74EA23" w14:textId="63205BD1" w:rsidR="003F139A" w:rsidRPr="00D647C6" w:rsidRDefault="00C50DEA" w:rsidP="000F2313">
      <w:pPr>
        <w:pBdr>
          <w:top w:val="nil"/>
          <w:left w:val="nil"/>
          <w:bottom w:val="nil"/>
          <w:right w:val="nil"/>
          <w:between w:val="nil"/>
        </w:pBdr>
        <w:rPr>
          <w:color w:val="000000" w:themeColor="text1"/>
          <w:sz w:val="22"/>
          <w:szCs w:val="22"/>
        </w:rPr>
      </w:pPr>
      <w:r w:rsidRPr="00D647C6">
        <w:rPr>
          <w:color w:val="000000" w:themeColor="text1"/>
          <w:sz w:val="22"/>
          <w:szCs w:val="22"/>
        </w:rPr>
        <w:t>The results table will contain the name of the CDM table, the name of the .csv file, the variable name,</w:t>
      </w:r>
      <w:r w:rsidR="00EE61B0" w:rsidRPr="00D647C6">
        <w:rPr>
          <w:color w:val="000000" w:themeColor="text1"/>
          <w:sz w:val="22"/>
          <w:szCs w:val="22"/>
          <w:lang w:val="en-US"/>
        </w:rPr>
        <w:t xml:space="preserve"> </w:t>
      </w:r>
      <w:r w:rsidRPr="00D647C6">
        <w:rPr>
          <w:color w:val="000000" w:themeColor="text1"/>
          <w:sz w:val="22"/>
          <w:szCs w:val="22"/>
        </w:rPr>
        <w:t xml:space="preserve">error format, error year, error month, error day and future dates. For easier navigation, the error year will be colored blue if dates before </w:t>
      </w:r>
      <w:r w:rsidR="007527F6" w:rsidRPr="00D647C6">
        <w:rPr>
          <w:color w:val="000000" w:themeColor="text1"/>
          <w:sz w:val="22"/>
          <w:szCs w:val="22"/>
        </w:rPr>
        <w:t>1995</w:t>
      </w:r>
      <w:r w:rsidRPr="00D647C6">
        <w:rPr>
          <w:color w:val="000000" w:themeColor="text1"/>
          <w:sz w:val="22"/>
          <w:szCs w:val="22"/>
        </w:rPr>
        <w:t xml:space="preserve"> and in the future are present, red if only dates before </w:t>
      </w:r>
      <w:r w:rsidR="007527F6" w:rsidRPr="00D647C6">
        <w:rPr>
          <w:color w:val="000000" w:themeColor="text1"/>
          <w:sz w:val="22"/>
          <w:szCs w:val="22"/>
        </w:rPr>
        <w:t>1995</w:t>
      </w:r>
      <w:r w:rsidRPr="00D647C6">
        <w:rPr>
          <w:color w:val="000000" w:themeColor="text1"/>
          <w:sz w:val="22"/>
          <w:szCs w:val="22"/>
        </w:rPr>
        <w:t xml:space="preserve"> are </w:t>
      </w:r>
      <w:r w:rsidRPr="00D647C6">
        <w:rPr>
          <w:color w:val="000000" w:themeColor="text1"/>
          <w:sz w:val="22"/>
          <w:szCs w:val="22"/>
        </w:rPr>
        <w:lastRenderedPageBreak/>
        <w:t>present, green if years in the future only are present and black if no error</w:t>
      </w:r>
      <w:r w:rsidR="00DB4B98" w:rsidRPr="00D647C6">
        <w:rPr>
          <w:color w:val="000000" w:themeColor="text1"/>
          <w:sz w:val="22"/>
          <w:szCs w:val="22"/>
        </w:rPr>
        <w:t>s</w:t>
      </w:r>
      <w:r w:rsidRPr="00D647C6">
        <w:rPr>
          <w:color w:val="000000" w:themeColor="text1"/>
          <w:sz w:val="22"/>
          <w:szCs w:val="22"/>
        </w:rPr>
        <w:t xml:space="preserve"> are identified. If the error year is smaller than future dates that means that the year part of the date is equal to the present but the day or month can be in the future.</w:t>
      </w:r>
      <w:r w:rsidR="003F139A" w:rsidRPr="00D647C6">
        <w:rPr>
          <w:color w:val="000000" w:themeColor="text1"/>
          <w:sz w:val="22"/>
          <w:szCs w:val="22"/>
        </w:rPr>
        <w:t xml:space="preserve"> Only dates that have errors will be printed in the report, otherwise the following message will be printed "There are no errors in format and allowable values for date variables.".</w:t>
      </w:r>
    </w:p>
    <w:p w14:paraId="36EC3E96" w14:textId="77777777" w:rsidR="003F139A" w:rsidRPr="00D647C6" w:rsidRDefault="003F139A" w:rsidP="003F139A">
      <w:pPr>
        <w:pBdr>
          <w:top w:val="nil"/>
          <w:left w:val="nil"/>
          <w:bottom w:val="nil"/>
          <w:right w:val="nil"/>
          <w:between w:val="nil"/>
        </w:pBdr>
        <w:ind w:left="1080"/>
        <w:rPr>
          <w:color w:val="000000" w:themeColor="text1"/>
          <w:sz w:val="22"/>
          <w:szCs w:val="22"/>
        </w:rPr>
      </w:pPr>
    </w:p>
    <w:p w14:paraId="276290CA" w14:textId="2CBFAF7C" w:rsidR="003F139A" w:rsidRPr="00D647C6" w:rsidRDefault="003F139A" w:rsidP="000F2313">
      <w:pPr>
        <w:pBdr>
          <w:top w:val="nil"/>
          <w:left w:val="nil"/>
          <w:bottom w:val="nil"/>
          <w:right w:val="nil"/>
          <w:between w:val="nil"/>
        </w:pBdr>
        <w:rPr>
          <w:color w:val="000000" w:themeColor="text1"/>
          <w:sz w:val="22"/>
          <w:szCs w:val="22"/>
        </w:rPr>
      </w:pPr>
      <w:r w:rsidRPr="00D647C6">
        <w:rPr>
          <w:color w:val="000000" w:themeColor="text1"/>
          <w:sz w:val="22"/>
          <w:szCs w:val="22"/>
        </w:rPr>
        <w:t>If all tables present in the working directory had an error in at least one</w:t>
      </w:r>
      <w:r w:rsidR="00DB4B98" w:rsidRPr="00D647C6">
        <w:rPr>
          <w:color w:val="000000" w:themeColor="text1"/>
          <w:sz w:val="22"/>
          <w:szCs w:val="22"/>
        </w:rPr>
        <w:t xml:space="preserve"> of</w:t>
      </w:r>
      <w:r w:rsidRPr="00D647C6">
        <w:rPr>
          <w:color w:val="000000" w:themeColor="text1"/>
          <w:sz w:val="22"/>
          <w:szCs w:val="22"/>
        </w:rPr>
        <w:t xml:space="preserve"> the preliminary checks explained in figure 5, they are excluded and this check cannot be performed. The report will show the following message:</w:t>
      </w:r>
    </w:p>
    <w:p w14:paraId="01126F20" w14:textId="77777777" w:rsidR="003F139A" w:rsidRPr="00D647C6" w:rsidRDefault="003F139A" w:rsidP="003F139A">
      <w:pPr>
        <w:pBdr>
          <w:top w:val="nil"/>
          <w:left w:val="nil"/>
          <w:bottom w:val="nil"/>
          <w:right w:val="nil"/>
          <w:between w:val="nil"/>
        </w:pBdr>
        <w:ind w:left="1080"/>
        <w:rPr>
          <w:color w:val="000000" w:themeColor="text1"/>
          <w:sz w:val="22"/>
          <w:szCs w:val="22"/>
        </w:rPr>
      </w:pPr>
    </w:p>
    <w:p w14:paraId="728582C5" w14:textId="0B596F60" w:rsidR="003F139A" w:rsidRPr="00D647C6" w:rsidRDefault="003F139A" w:rsidP="000F2313">
      <w:pPr>
        <w:pBdr>
          <w:top w:val="nil"/>
          <w:left w:val="nil"/>
          <w:bottom w:val="nil"/>
          <w:right w:val="nil"/>
          <w:between w:val="nil"/>
        </w:pBdr>
        <w:ind w:left="720"/>
        <w:rPr>
          <w:color w:val="000000" w:themeColor="text1"/>
          <w:sz w:val="22"/>
          <w:szCs w:val="22"/>
        </w:rPr>
      </w:pPr>
      <w:r w:rsidRPr="00D647C6">
        <w:rPr>
          <w:color w:val="000000" w:themeColor="text1"/>
          <w:sz w:val="22"/>
          <w:szCs w:val="22"/>
        </w:rPr>
        <w:t>"This check might not be performed in case all tables included in the directory had a previous error in fields check, presence of variable or lowercase checks. Fix the problem first and then run the script again."</w:t>
      </w:r>
    </w:p>
    <w:p w14:paraId="475DFD00" w14:textId="77777777" w:rsidR="003F139A" w:rsidRPr="00D647C6" w:rsidRDefault="003F139A" w:rsidP="00C50DEA">
      <w:pPr>
        <w:pBdr>
          <w:top w:val="nil"/>
          <w:left w:val="nil"/>
          <w:bottom w:val="nil"/>
          <w:right w:val="nil"/>
          <w:between w:val="nil"/>
        </w:pBdr>
        <w:ind w:left="1080"/>
        <w:rPr>
          <w:color w:val="000000" w:themeColor="text1"/>
          <w:sz w:val="22"/>
          <w:szCs w:val="22"/>
        </w:rPr>
      </w:pPr>
    </w:p>
    <w:p w14:paraId="22EFFFB4" w14:textId="48F9C56F" w:rsidR="00C50DEA" w:rsidRPr="00D647C6" w:rsidRDefault="00C50DEA" w:rsidP="000F2313">
      <w:pPr>
        <w:pBdr>
          <w:top w:val="nil"/>
          <w:left w:val="nil"/>
          <w:bottom w:val="nil"/>
          <w:right w:val="nil"/>
          <w:between w:val="nil"/>
        </w:pBdr>
        <w:rPr>
          <w:color w:val="000000" w:themeColor="text1"/>
          <w:sz w:val="22"/>
          <w:szCs w:val="22"/>
        </w:rPr>
      </w:pPr>
      <w:r w:rsidRPr="00D647C6">
        <w:rPr>
          <w:color w:val="000000" w:themeColor="text1"/>
          <w:sz w:val="22"/>
          <w:szCs w:val="22"/>
        </w:rPr>
        <w:t>The results table for the PERSONS table will c</w:t>
      </w:r>
      <w:r w:rsidR="003F139A" w:rsidRPr="00D647C6">
        <w:rPr>
          <w:color w:val="000000" w:themeColor="text1"/>
          <w:sz w:val="22"/>
          <w:szCs w:val="22"/>
        </w:rPr>
        <w:t>ontain the name of the CDM table, the name of the .csv file, the variable name, error format, error month, error day and future dates. If the year part of the date variable is being checked, the error month and error day take values N/A which means Not Applicable and so on.</w:t>
      </w:r>
    </w:p>
    <w:p w14:paraId="31181ACD" w14:textId="04C8FE65" w:rsidR="003F139A" w:rsidRPr="00D647C6" w:rsidRDefault="003F139A" w:rsidP="00C50DEA">
      <w:pPr>
        <w:pBdr>
          <w:top w:val="nil"/>
          <w:left w:val="nil"/>
          <w:bottom w:val="nil"/>
          <w:right w:val="nil"/>
          <w:between w:val="nil"/>
        </w:pBdr>
        <w:ind w:left="1080"/>
        <w:rPr>
          <w:color w:val="000000" w:themeColor="text1"/>
          <w:sz w:val="22"/>
          <w:szCs w:val="22"/>
        </w:rPr>
      </w:pPr>
    </w:p>
    <w:p w14:paraId="2DD42CF4" w14:textId="58CDDCB6" w:rsidR="003F139A" w:rsidRPr="00D647C6" w:rsidRDefault="003F139A" w:rsidP="000F2313">
      <w:pPr>
        <w:pBdr>
          <w:top w:val="nil"/>
          <w:left w:val="nil"/>
          <w:bottom w:val="nil"/>
          <w:right w:val="nil"/>
          <w:between w:val="nil"/>
        </w:pBdr>
        <w:rPr>
          <w:color w:val="000000" w:themeColor="text1"/>
          <w:sz w:val="22"/>
          <w:szCs w:val="22"/>
        </w:rPr>
      </w:pPr>
      <w:r w:rsidRPr="00D647C6">
        <w:rPr>
          <w:color w:val="000000" w:themeColor="text1"/>
          <w:sz w:val="22"/>
          <w:szCs w:val="22"/>
        </w:rPr>
        <w:t>If the PERSONS table is not present or had an issue in the preliminary checks(except the third check) the following message will be printed:</w:t>
      </w:r>
    </w:p>
    <w:p w14:paraId="6C990E21" w14:textId="46BFEF64" w:rsidR="003F139A" w:rsidRPr="00D647C6" w:rsidRDefault="003F139A" w:rsidP="00C50DEA">
      <w:pPr>
        <w:pBdr>
          <w:top w:val="nil"/>
          <w:left w:val="nil"/>
          <w:bottom w:val="nil"/>
          <w:right w:val="nil"/>
          <w:between w:val="nil"/>
        </w:pBdr>
        <w:ind w:left="1080"/>
        <w:rPr>
          <w:color w:val="000000" w:themeColor="text1"/>
          <w:sz w:val="22"/>
          <w:szCs w:val="22"/>
        </w:rPr>
      </w:pPr>
    </w:p>
    <w:p w14:paraId="4C4F9C47" w14:textId="070AF972" w:rsidR="003F139A" w:rsidRPr="00D647C6" w:rsidRDefault="003F139A" w:rsidP="000F2313">
      <w:pPr>
        <w:pBdr>
          <w:top w:val="nil"/>
          <w:left w:val="nil"/>
          <w:bottom w:val="nil"/>
          <w:right w:val="nil"/>
          <w:between w:val="nil"/>
        </w:pBdr>
        <w:ind w:left="720"/>
        <w:rPr>
          <w:color w:val="000000" w:themeColor="text1"/>
          <w:sz w:val="22"/>
          <w:szCs w:val="22"/>
        </w:rPr>
      </w:pPr>
      <w:r w:rsidRPr="00D647C6">
        <w:rPr>
          <w:color w:val="000000" w:themeColor="text1"/>
          <w:sz w:val="22"/>
          <w:szCs w:val="22"/>
        </w:rPr>
        <w:t>"The PERSONS table either is not provided or had an error in fields check, presence of variable or lowercase check."</w:t>
      </w:r>
    </w:p>
    <w:p w14:paraId="00000396" w14:textId="27BA0C4E" w:rsidR="0082651E" w:rsidRPr="00D647C6" w:rsidRDefault="0082651E" w:rsidP="003F139A">
      <w:pPr>
        <w:pBdr>
          <w:top w:val="nil"/>
          <w:left w:val="nil"/>
          <w:bottom w:val="nil"/>
          <w:right w:val="nil"/>
          <w:between w:val="nil"/>
        </w:pBdr>
        <w:rPr>
          <w:color w:val="000000" w:themeColor="text1"/>
          <w:sz w:val="22"/>
          <w:szCs w:val="22"/>
        </w:rPr>
      </w:pPr>
    </w:p>
    <w:p w14:paraId="74372E84" w14:textId="5E3DAA08" w:rsidR="003F139A" w:rsidRPr="00D647C6" w:rsidRDefault="003F139A" w:rsidP="003F139A">
      <w:pPr>
        <w:rPr>
          <w:b/>
          <w:bCs/>
          <w:color w:val="000000" w:themeColor="text1"/>
          <w:sz w:val="22"/>
          <w:szCs w:val="22"/>
        </w:rPr>
      </w:pPr>
      <w:r w:rsidRPr="00D647C6">
        <w:rPr>
          <w:b/>
          <w:bCs/>
          <w:color w:val="000000" w:themeColor="text1"/>
          <w:sz w:val="22"/>
          <w:szCs w:val="22"/>
        </w:rPr>
        <w:t>Output folder: STEP1to3</w:t>
      </w:r>
    </w:p>
    <w:p w14:paraId="040068E1" w14:textId="688BE4B6" w:rsidR="003F139A" w:rsidRPr="00D647C6" w:rsidRDefault="003F139A"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step1to3_missing_overall.csv (result of step 2,i)</w:t>
      </w:r>
    </w:p>
    <w:p w14:paraId="59D21B25" w14:textId="0456BDE6" w:rsidR="003F139A" w:rsidRPr="00D647C6" w:rsidRDefault="003F139A"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step1to3_missing_meaning.csv (result of step 2,ii)</w:t>
      </w:r>
    </w:p>
    <w:p w14:paraId="72247255" w14:textId="06906069" w:rsidR="003F139A" w:rsidRPr="00D647C6" w:rsidRDefault="003F139A"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step1to3_missing_year.csv (result of step 2,iii)</w:t>
      </w:r>
    </w:p>
    <w:p w14:paraId="6BCF5CF5" w14:textId="22EA02C3" w:rsidR="003F139A" w:rsidRPr="00D647C6" w:rsidRDefault="003F139A"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step1to3_missing_meaning_year.csv (result of step 2,iv)</w:t>
      </w:r>
    </w:p>
    <w:p w14:paraId="0EBFE0EC" w14:textId="28B9CF37" w:rsidR="003F139A" w:rsidRPr="00D647C6" w:rsidRDefault="000275AD"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subfolder Masked:</w:t>
      </w:r>
    </w:p>
    <w:p w14:paraId="7B4F4858" w14:textId="50727E73" w:rsidR="000275AD" w:rsidRPr="00D647C6" w:rsidRDefault="000275AD" w:rsidP="001E0092">
      <w:pPr>
        <w:pStyle w:val="ListParagraph"/>
        <w:numPr>
          <w:ilvl w:val="2"/>
          <w:numId w:val="11"/>
        </w:numPr>
        <w:rPr>
          <w:rFonts w:ascii="Times New Roman" w:hAnsi="Times New Roman"/>
          <w:color w:val="000000" w:themeColor="text1"/>
          <w:sz w:val="22"/>
        </w:rPr>
      </w:pPr>
      <w:r w:rsidRPr="00D647C6">
        <w:rPr>
          <w:rFonts w:ascii="Times New Roman" w:hAnsi="Times New Roman"/>
          <w:color w:val="000000" w:themeColor="text1"/>
          <w:sz w:val="22"/>
        </w:rPr>
        <w:t>step1to3_missing_overall_masked.csv(small counts and totals are replaced)</w:t>
      </w:r>
    </w:p>
    <w:p w14:paraId="0E8A174D" w14:textId="2AE512CB" w:rsidR="000275AD" w:rsidRPr="00D647C6" w:rsidRDefault="000275AD" w:rsidP="001E0092">
      <w:pPr>
        <w:pStyle w:val="ListParagraph"/>
        <w:numPr>
          <w:ilvl w:val="2"/>
          <w:numId w:val="11"/>
        </w:numPr>
        <w:rPr>
          <w:rFonts w:ascii="Times New Roman" w:hAnsi="Times New Roman"/>
          <w:color w:val="000000" w:themeColor="text1"/>
          <w:sz w:val="22"/>
        </w:rPr>
      </w:pPr>
      <w:r w:rsidRPr="00D647C6">
        <w:rPr>
          <w:rFonts w:ascii="Times New Roman" w:hAnsi="Times New Roman"/>
          <w:color w:val="000000" w:themeColor="text1"/>
          <w:sz w:val="22"/>
        </w:rPr>
        <w:t>step1to3_missing_meaning_masked.csv(small counts and totals are replaced)</w:t>
      </w:r>
    </w:p>
    <w:p w14:paraId="36B8E77A" w14:textId="310EAF38" w:rsidR="000275AD" w:rsidRPr="00D647C6" w:rsidRDefault="000275AD" w:rsidP="001E0092">
      <w:pPr>
        <w:pStyle w:val="ListParagraph"/>
        <w:numPr>
          <w:ilvl w:val="2"/>
          <w:numId w:val="11"/>
        </w:numPr>
        <w:rPr>
          <w:rFonts w:ascii="Times New Roman" w:hAnsi="Times New Roman"/>
          <w:color w:val="000000" w:themeColor="text1"/>
          <w:sz w:val="22"/>
        </w:rPr>
      </w:pPr>
      <w:r w:rsidRPr="00D647C6">
        <w:rPr>
          <w:rFonts w:ascii="Times New Roman" w:hAnsi="Times New Roman"/>
          <w:color w:val="000000" w:themeColor="text1"/>
          <w:sz w:val="22"/>
        </w:rPr>
        <w:t>step1to3_missing_year_masked.csv(small counts and totals are replaced)</w:t>
      </w:r>
    </w:p>
    <w:p w14:paraId="0F1A3501" w14:textId="6613580C" w:rsidR="000275AD" w:rsidRPr="00D647C6" w:rsidRDefault="000275AD" w:rsidP="001E0092">
      <w:pPr>
        <w:pStyle w:val="ListParagraph"/>
        <w:numPr>
          <w:ilvl w:val="2"/>
          <w:numId w:val="11"/>
        </w:numPr>
        <w:rPr>
          <w:rFonts w:ascii="Times New Roman" w:hAnsi="Times New Roman"/>
          <w:color w:val="000000" w:themeColor="text1"/>
          <w:sz w:val="22"/>
        </w:rPr>
      </w:pPr>
      <w:r w:rsidRPr="00D647C6">
        <w:rPr>
          <w:rFonts w:ascii="Times New Roman" w:hAnsi="Times New Roman"/>
          <w:color w:val="000000" w:themeColor="text1"/>
          <w:sz w:val="22"/>
        </w:rPr>
        <w:t>step1to3_missing_meaning_year_masked.csv(small counts and totals are replaced)</w:t>
      </w:r>
    </w:p>
    <w:p w14:paraId="00000398" w14:textId="053CB083" w:rsidR="0082651E" w:rsidRPr="00FB63EC" w:rsidRDefault="003F139A"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2F9B3DF1" w14:textId="7691E35D" w:rsidR="00693AC2" w:rsidRPr="00D647C6" w:rsidRDefault="00693AC2" w:rsidP="00D03EA0">
      <w:pPr>
        <w:pStyle w:val="Heading4"/>
        <w:rPr>
          <w:rFonts w:cs="Times New Roman"/>
          <w:sz w:val="22"/>
          <w:szCs w:val="22"/>
        </w:rPr>
      </w:pPr>
      <w:bookmarkStart w:id="123" w:name="_Toc65767169"/>
      <w:bookmarkStart w:id="124" w:name="_Toc67318451"/>
      <w:r w:rsidRPr="00D647C6">
        <w:rPr>
          <w:rFonts w:cs="Times New Roman"/>
          <w:sz w:val="22"/>
          <w:szCs w:val="22"/>
        </w:rPr>
        <w:t>CDM_SOURCE and INSTANCE</w:t>
      </w:r>
      <w:bookmarkEnd w:id="123"/>
      <w:bookmarkEnd w:id="124"/>
      <w:r w:rsidRPr="00D647C6">
        <w:rPr>
          <w:rFonts w:cs="Times New Roman"/>
          <w:sz w:val="22"/>
          <w:szCs w:val="22"/>
        </w:rPr>
        <w:t xml:space="preserve"> </w:t>
      </w:r>
    </w:p>
    <w:p w14:paraId="010B8A4D" w14:textId="77777777" w:rsidR="00773061" w:rsidRPr="00D647C6" w:rsidRDefault="00773061" w:rsidP="00773061">
      <w:pPr>
        <w:rPr>
          <w:color w:val="000000" w:themeColor="text1"/>
          <w:sz w:val="22"/>
          <w:szCs w:val="22"/>
        </w:rPr>
      </w:pPr>
    </w:p>
    <w:p w14:paraId="0A4AA7EF" w14:textId="3EED1783" w:rsidR="00A106DC" w:rsidRPr="00D647C6" w:rsidRDefault="00A106DC" w:rsidP="00A106DC">
      <w:pPr>
        <w:pStyle w:val="Caption"/>
        <w:keepNext/>
        <w:rPr>
          <w:sz w:val="22"/>
          <w:szCs w:val="22"/>
        </w:rPr>
      </w:pPr>
      <w:bookmarkStart w:id="125" w:name="_Toc66086554"/>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3</w:t>
      </w:r>
      <w:r w:rsidRPr="00D647C6">
        <w:rPr>
          <w:sz w:val="22"/>
          <w:szCs w:val="22"/>
        </w:rPr>
        <w:fldChar w:fldCharType="end"/>
      </w:r>
      <w:r w:rsidRPr="00D647C6">
        <w:rPr>
          <w:sz w:val="22"/>
          <w:szCs w:val="22"/>
        </w:rPr>
        <w:t>. CDM_SOURCE table</w:t>
      </w:r>
      <w:bookmarkEnd w:id="125"/>
    </w:p>
    <w:tbl>
      <w:tblPr>
        <w:tblStyle w:val="af8"/>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2692"/>
        <w:gridCol w:w="1135"/>
        <w:gridCol w:w="1559"/>
      </w:tblGrid>
      <w:tr w:rsidR="00773061" w:rsidRPr="00D647C6" w14:paraId="4C47123B" w14:textId="77777777" w:rsidTr="00773061">
        <w:trPr>
          <w:trHeight w:val="255"/>
        </w:trPr>
        <w:tc>
          <w:tcPr>
            <w:tcW w:w="2830" w:type="dxa"/>
            <w:shd w:val="clear" w:color="auto" w:fill="A6A6A6"/>
            <w:vAlign w:val="center"/>
          </w:tcPr>
          <w:p w14:paraId="17EED3CE" w14:textId="77777777" w:rsidR="00773061" w:rsidRPr="00D647C6" w:rsidRDefault="00773061" w:rsidP="001D21D7">
            <w:pPr>
              <w:rPr>
                <w:b/>
                <w:color w:val="000000" w:themeColor="text1"/>
                <w:sz w:val="22"/>
                <w:szCs w:val="22"/>
              </w:rPr>
            </w:pPr>
            <w:r w:rsidRPr="00D647C6">
              <w:rPr>
                <w:b/>
                <w:color w:val="000000" w:themeColor="text1"/>
                <w:sz w:val="22"/>
                <w:szCs w:val="22"/>
              </w:rPr>
              <w:t>CDM_SOURCE</w:t>
            </w:r>
          </w:p>
        </w:tc>
        <w:tc>
          <w:tcPr>
            <w:tcW w:w="1418" w:type="dxa"/>
            <w:shd w:val="clear" w:color="auto" w:fill="A6A6A6"/>
            <w:vAlign w:val="center"/>
          </w:tcPr>
          <w:p w14:paraId="40403424" w14:textId="77777777" w:rsidR="00773061" w:rsidRPr="00D647C6" w:rsidRDefault="00773061" w:rsidP="001D21D7">
            <w:pPr>
              <w:rPr>
                <w:b/>
                <w:color w:val="000000" w:themeColor="text1"/>
                <w:sz w:val="22"/>
                <w:szCs w:val="22"/>
              </w:rPr>
            </w:pPr>
            <w:r w:rsidRPr="00D647C6">
              <w:rPr>
                <w:b/>
                <w:color w:val="000000" w:themeColor="text1"/>
                <w:sz w:val="22"/>
                <w:szCs w:val="22"/>
              </w:rPr>
              <w:t>Metadata</w:t>
            </w:r>
          </w:p>
        </w:tc>
        <w:tc>
          <w:tcPr>
            <w:tcW w:w="5386" w:type="dxa"/>
            <w:gridSpan w:val="3"/>
            <w:shd w:val="clear" w:color="auto" w:fill="auto"/>
            <w:vAlign w:val="bottom"/>
          </w:tcPr>
          <w:p w14:paraId="7A1D2CA8" w14:textId="3BFD8AE8" w:rsidR="00773061" w:rsidRPr="00D647C6" w:rsidRDefault="00773061" w:rsidP="001D21D7">
            <w:pPr>
              <w:rPr>
                <w:color w:val="000000" w:themeColor="text1"/>
                <w:sz w:val="22"/>
                <w:szCs w:val="22"/>
              </w:rPr>
            </w:pPr>
            <w:r w:rsidRPr="00D647C6">
              <w:rPr>
                <w:color w:val="000000" w:themeColor="text1"/>
                <w:sz w:val="22"/>
                <w:szCs w:val="22"/>
              </w:rPr>
              <w:t>In this table, a high-level, machine-readable description of the instance of the CDM is contained. The scripts of the studies that are deemed to run on this instance will use this information to tailor some choices to the specific DAP and data source.</w:t>
            </w:r>
          </w:p>
        </w:tc>
      </w:tr>
      <w:tr w:rsidR="00773061" w:rsidRPr="00D647C6" w14:paraId="00D6C995" w14:textId="77777777" w:rsidTr="00773061">
        <w:trPr>
          <w:trHeight w:val="255"/>
        </w:trPr>
        <w:tc>
          <w:tcPr>
            <w:tcW w:w="2830" w:type="dxa"/>
            <w:shd w:val="clear" w:color="auto" w:fill="auto"/>
            <w:vAlign w:val="center"/>
          </w:tcPr>
          <w:p w14:paraId="5D933C2C" w14:textId="77777777" w:rsidR="00773061" w:rsidRPr="00D647C6" w:rsidRDefault="00773061" w:rsidP="001D21D7">
            <w:pPr>
              <w:rPr>
                <w:b/>
                <w:color w:val="000000" w:themeColor="text1"/>
                <w:sz w:val="22"/>
                <w:szCs w:val="22"/>
              </w:rPr>
            </w:pPr>
            <w:r w:rsidRPr="00D647C6">
              <w:rPr>
                <w:b/>
                <w:color w:val="000000" w:themeColor="text1"/>
                <w:sz w:val="22"/>
                <w:szCs w:val="22"/>
              </w:rPr>
              <w:t>Variable</w:t>
            </w:r>
          </w:p>
        </w:tc>
        <w:tc>
          <w:tcPr>
            <w:tcW w:w="1418" w:type="dxa"/>
            <w:shd w:val="clear" w:color="auto" w:fill="auto"/>
            <w:vAlign w:val="center"/>
          </w:tcPr>
          <w:p w14:paraId="74783C8C" w14:textId="77777777" w:rsidR="00773061" w:rsidRPr="00D647C6" w:rsidRDefault="00773061" w:rsidP="001D21D7">
            <w:pPr>
              <w:rPr>
                <w:b/>
                <w:color w:val="000000" w:themeColor="text1"/>
                <w:sz w:val="22"/>
                <w:szCs w:val="22"/>
              </w:rPr>
            </w:pPr>
            <w:r w:rsidRPr="00D647C6">
              <w:rPr>
                <w:b/>
                <w:color w:val="000000" w:themeColor="text1"/>
                <w:sz w:val="22"/>
                <w:szCs w:val="22"/>
              </w:rPr>
              <w:t>Mandatory</w:t>
            </w:r>
          </w:p>
        </w:tc>
        <w:tc>
          <w:tcPr>
            <w:tcW w:w="2692" w:type="dxa"/>
            <w:shd w:val="clear" w:color="auto" w:fill="auto"/>
            <w:vAlign w:val="bottom"/>
          </w:tcPr>
          <w:p w14:paraId="43B7BB86" w14:textId="77777777" w:rsidR="00773061" w:rsidRPr="00D647C6" w:rsidRDefault="00773061" w:rsidP="001D21D7">
            <w:pPr>
              <w:rPr>
                <w:b/>
                <w:color w:val="000000" w:themeColor="text1"/>
                <w:sz w:val="22"/>
                <w:szCs w:val="22"/>
              </w:rPr>
            </w:pPr>
            <w:r w:rsidRPr="00D647C6">
              <w:rPr>
                <w:b/>
                <w:color w:val="000000" w:themeColor="text1"/>
                <w:sz w:val="22"/>
                <w:szCs w:val="22"/>
              </w:rPr>
              <w:t>Description</w:t>
            </w:r>
          </w:p>
        </w:tc>
        <w:tc>
          <w:tcPr>
            <w:tcW w:w="1135" w:type="dxa"/>
            <w:shd w:val="clear" w:color="auto" w:fill="auto"/>
            <w:vAlign w:val="center"/>
          </w:tcPr>
          <w:p w14:paraId="7AA1D679" w14:textId="77777777" w:rsidR="00773061" w:rsidRPr="00D647C6" w:rsidRDefault="00773061" w:rsidP="001D21D7">
            <w:pPr>
              <w:rPr>
                <w:b/>
                <w:color w:val="000000" w:themeColor="text1"/>
                <w:sz w:val="22"/>
                <w:szCs w:val="22"/>
              </w:rPr>
            </w:pPr>
            <w:r w:rsidRPr="00D647C6">
              <w:rPr>
                <w:b/>
                <w:color w:val="000000" w:themeColor="text1"/>
                <w:sz w:val="22"/>
                <w:szCs w:val="22"/>
              </w:rPr>
              <w:t>Format</w:t>
            </w:r>
          </w:p>
        </w:tc>
        <w:tc>
          <w:tcPr>
            <w:tcW w:w="1559" w:type="dxa"/>
            <w:shd w:val="clear" w:color="auto" w:fill="auto"/>
            <w:vAlign w:val="center"/>
          </w:tcPr>
          <w:p w14:paraId="2DADD525" w14:textId="77777777" w:rsidR="00773061" w:rsidRPr="00D647C6" w:rsidRDefault="00773061" w:rsidP="001D21D7">
            <w:pPr>
              <w:rPr>
                <w:b/>
                <w:color w:val="000000" w:themeColor="text1"/>
                <w:sz w:val="22"/>
                <w:szCs w:val="22"/>
              </w:rPr>
            </w:pPr>
            <w:r w:rsidRPr="00D647C6">
              <w:rPr>
                <w:b/>
                <w:color w:val="000000" w:themeColor="text1"/>
                <w:sz w:val="22"/>
                <w:szCs w:val="22"/>
              </w:rPr>
              <w:t>Vocabulary</w:t>
            </w:r>
          </w:p>
        </w:tc>
      </w:tr>
      <w:tr w:rsidR="00773061" w:rsidRPr="00D647C6" w14:paraId="457BDB19" w14:textId="77777777" w:rsidTr="00773061">
        <w:trPr>
          <w:trHeight w:val="720"/>
        </w:trPr>
        <w:tc>
          <w:tcPr>
            <w:tcW w:w="2830" w:type="dxa"/>
            <w:shd w:val="clear" w:color="auto" w:fill="F2F2F2" w:themeFill="background1" w:themeFillShade="F2"/>
            <w:vAlign w:val="center"/>
          </w:tcPr>
          <w:p w14:paraId="4B000423" w14:textId="77777777" w:rsidR="00773061" w:rsidRPr="00D647C6" w:rsidRDefault="00773061" w:rsidP="001D21D7">
            <w:pPr>
              <w:rPr>
                <w:color w:val="000000" w:themeColor="text1"/>
                <w:sz w:val="22"/>
                <w:szCs w:val="22"/>
              </w:rPr>
            </w:pPr>
            <w:r w:rsidRPr="00D647C6">
              <w:rPr>
                <w:color w:val="000000" w:themeColor="text1"/>
                <w:sz w:val="22"/>
                <w:szCs w:val="22"/>
              </w:rPr>
              <w:t>data_access_provider_code</w:t>
            </w:r>
          </w:p>
        </w:tc>
        <w:tc>
          <w:tcPr>
            <w:tcW w:w="1418" w:type="dxa"/>
            <w:shd w:val="clear" w:color="auto" w:fill="F2F2F2" w:themeFill="background1" w:themeFillShade="F2"/>
            <w:vAlign w:val="center"/>
          </w:tcPr>
          <w:p w14:paraId="5AAB9698" w14:textId="77777777"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03BD2F65" w14:textId="77777777" w:rsidR="00773061" w:rsidRPr="00D647C6" w:rsidRDefault="00773061" w:rsidP="001D21D7">
            <w:pPr>
              <w:rPr>
                <w:color w:val="000000" w:themeColor="text1"/>
                <w:sz w:val="22"/>
                <w:szCs w:val="22"/>
              </w:rPr>
            </w:pPr>
            <w:r w:rsidRPr="00D647C6">
              <w:rPr>
                <w:color w:val="000000" w:themeColor="text1"/>
                <w:sz w:val="22"/>
                <w:szCs w:val="22"/>
              </w:rPr>
              <w:t xml:space="preserve">Code of this DAP organization in the </w:t>
            </w:r>
            <w:r w:rsidRPr="00D647C6">
              <w:rPr>
                <w:color w:val="000000" w:themeColor="text1"/>
                <w:sz w:val="22"/>
                <w:szCs w:val="22"/>
              </w:rPr>
              <w:lastRenderedPageBreak/>
              <w:t>ConcePTION coding system</w:t>
            </w:r>
          </w:p>
        </w:tc>
        <w:tc>
          <w:tcPr>
            <w:tcW w:w="1135" w:type="dxa"/>
            <w:shd w:val="clear" w:color="auto" w:fill="F2F2F2" w:themeFill="background1" w:themeFillShade="F2"/>
            <w:vAlign w:val="center"/>
          </w:tcPr>
          <w:p w14:paraId="0BCFF7EE" w14:textId="77777777" w:rsidR="00773061" w:rsidRPr="00D647C6" w:rsidRDefault="00773061" w:rsidP="001D21D7">
            <w:pPr>
              <w:rPr>
                <w:color w:val="000000" w:themeColor="text1"/>
                <w:sz w:val="22"/>
                <w:szCs w:val="22"/>
              </w:rPr>
            </w:pPr>
            <w:r w:rsidRPr="00D647C6">
              <w:rPr>
                <w:color w:val="000000" w:themeColor="text1"/>
                <w:sz w:val="22"/>
                <w:szCs w:val="22"/>
              </w:rPr>
              <w:lastRenderedPageBreak/>
              <w:t>Character</w:t>
            </w:r>
          </w:p>
        </w:tc>
        <w:tc>
          <w:tcPr>
            <w:tcW w:w="1559" w:type="dxa"/>
            <w:shd w:val="clear" w:color="auto" w:fill="F2F2F2" w:themeFill="background1" w:themeFillShade="F2"/>
            <w:vAlign w:val="center"/>
          </w:tcPr>
          <w:p w14:paraId="44672ED1" w14:textId="77777777" w:rsidR="00773061" w:rsidRPr="00D647C6" w:rsidRDefault="00773061" w:rsidP="001D21D7">
            <w:pPr>
              <w:rPr>
                <w:color w:val="000000" w:themeColor="text1"/>
                <w:sz w:val="22"/>
                <w:szCs w:val="22"/>
              </w:rPr>
            </w:pPr>
            <w:r w:rsidRPr="00D647C6">
              <w:rPr>
                <w:color w:val="000000" w:themeColor="text1"/>
                <w:sz w:val="22"/>
                <w:szCs w:val="22"/>
              </w:rPr>
              <w:t xml:space="preserve">see corresponding </w:t>
            </w:r>
            <w:r w:rsidRPr="00D647C6">
              <w:rPr>
                <w:color w:val="000000" w:themeColor="text1"/>
                <w:sz w:val="22"/>
                <w:szCs w:val="22"/>
              </w:rPr>
              <w:lastRenderedPageBreak/>
              <w:t>vocabulary table</w:t>
            </w:r>
          </w:p>
        </w:tc>
      </w:tr>
      <w:tr w:rsidR="00773061" w:rsidRPr="00D647C6" w14:paraId="4CF886A4" w14:textId="77777777" w:rsidTr="00773061">
        <w:trPr>
          <w:trHeight w:val="570"/>
        </w:trPr>
        <w:tc>
          <w:tcPr>
            <w:tcW w:w="2830" w:type="dxa"/>
            <w:shd w:val="clear" w:color="auto" w:fill="F2F2F2" w:themeFill="background1" w:themeFillShade="F2"/>
            <w:vAlign w:val="center"/>
          </w:tcPr>
          <w:p w14:paraId="3B911963" w14:textId="77777777" w:rsidR="00773061" w:rsidRPr="00D647C6" w:rsidRDefault="00773061" w:rsidP="001D21D7">
            <w:pPr>
              <w:rPr>
                <w:color w:val="000000" w:themeColor="text1"/>
                <w:sz w:val="22"/>
                <w:szCs w:val="22"/>
              </w:rPr>
            </w:pPr>
            <w:r w:rsidRPr="00D647C6">
              <w:rPr>
                <w:color w:val="000000" w:themeColor="text1"/>
                <w:sz w:val="22"/>
                <w:szCs w:val="22"/>
              </w:rPr>
              <w:lastRenderedPageBreak/>
              <w:t>data_access_provider_name</w:t>
            </w:r>
          </w:p>
        </w:tc>
        <w:tc>
          <w:tcPr>
            <w:tcW w:w="1418" w:type="dxa"/>
            <w:shd w:val="clear" w:color="auto" w:fill="F2F2F2" w:themeFill="background1" w:themeFillShade="F2"/>
            <w:vAlign w:val="center"/>
          </w:tcPr>
          <w:p w14:paraId="4887B37F" w14:textId="12A99A48"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18FDE262" w14:textId="77777777" w:rsidR="00773061" w:rsidRPr="00D647C6" w:rsidRDefault="00773061" w:rsidP="001D21D7">
            <w:pPr>
              <w:rPr>
                <w:color w:val="000000" w:themeColor="text1"/>
                <w:sz w:val="22"/>
                <w:szCs w:val="22"/>
              </w:rPr>
            </w:pPr>
            <w:r w:rsidRPr="00D647C6">
              <w:rPr>
                <w:color w:val="000000" w:themeColor="text1"/>
                <w:sz w:val="22"/>
                <w:szCs w:val="22"/>
              </w:rPr>
              <w:t>Name of the DAP organization</w:t>
            </w:r>
          </w:p>
        </w:tc>
        <w:tc>
          <w:tcPr>
            <w:tcW w:w="1135" w:type="dxa"/>
            <w:shd w:val="clear" w:color="auto" w:fill="F2F2F2" w:themeFill="background1" w:themeFillShade="F2"/>
            <w:vAlign w:val="center"/>
          </w:tcPr>
          <w:p w14:paraId="5EE29BDF" w14:textId="77777777" w:rsidR="00773061" w:rsidRPr="00D647C6" w:rsidRDefault="00773061" w:rsidP="001D21D7">
            <w:pPr>
              <w:rPr>
                <w:color w:val="000000" w:themeColor="text1"/>
                <w:sz w:val="22"/>
                <w:szCs w:val="22"/>
              </w:rPr>
            </w:pPr>
            <w:r w:rsidRPr="00D647C6">
              <w:rPr>
                <w:color w:val="000000" w:themeColor="text1"/>
                <w:sz w:val="22"/>
                <w:szCs w:val="22"/>
              </w:rPr>
              <w:t>Character</w:t>
            </w:r>
          </w:p>
        </w:tc>
        <w:tc>
          <w:tcPr>
            <w:tcW w:w="1559" w:type="dxa"/>
            <w:shd w:val="clear" w:color="auto" w:fill="F2F2F2" w:themeFill="background1" w:themeFillShade="F2"/>
            <w:vAlign w:val="center"/>
          </w:tcPr>
          <w:p w14:paraId="3682A4C9" w14:textId="77777777" w:rsidR="00773061" w:rsidRPr="00D647C6" w:rsidRDefault="00773061" w:rsidP="001D21D7">
            <w:pPr>
              <w:rPr>
                <w:color w:val="000000" w:themeColor="text1"/>
                <w:sz w:val="22"/>
                <w:szCs w:val="22"/>
              </w:rPr>
            </w:pPr>
            <w:r w:rsidRPr="00D647C6">
              <w:rPr>
                <w:color w:val="000000" w:themeColor="text1"/>
                <w:sz w:val="22"/>
                <w:szCs w:val="22"/>
              </w:rPr>
              <w:t>see corresponding vocabulary table</w:t>
            </w:r>
          </w:p>
        </w:tc>
      </w:tr>
      <w:tr w:rsidR="00773061" w:rsidRPr="00D647C6" w14:paraId="3FB5DD64" w14:textId="77777777" w:rsidTr="00773061">
        <w:trPr>
          <w:trHeight w:val="930"/>
        </w:trPr>
        <w:tc>
          <w:tcPr>
            <w:tcW w:w="2830" w:type="dxa"/>
            <w:shd w:val="clear" w:color="auto" w:fill="F2F2F2" w:themeFill="background1" w:themeFillShade="F2"/>
            <w:vAlign w:val="center"/>
          </w:tcPr>
          <w:p w14:paraId="75521053" w14:textId="77777777" w:rsidR="00773061" w:rsidRPr="00D647C6" w:rsidRDefault="00773061" w:rsidP="001D21D7">
            <w:pPr>
              <w:rPr>
                <w:color w:val="000000" w:themeColor="text1"/>
                <w:sz w:val="22"/>
                <w:szCs w:val="22"/>
              </w:rPr>
            </w:pPr>
            <w:r w:rsidRPr="00D647C6">
              <w:rPr>
                <w:color w:val="000000" w:themeColor="text1"/>
                <w:sz w:val="22"/>
                <w:szCs w:val="22"/>
              </w:rPr>
              <w:t>data_source_name</w:t>
            </w:r>
          </w:p>
        </w:tc>
        <w:tc>
          <w:tcPr>
            <w:tcW w:w="1418" w:type="dxa"/>
            <w:shd w:val="clear" w:color="auto" w:fill="F2F2F2" w:themeFill="background1" w:themeFillShade="F2"/>
            <w:vAlign w:val="center"/>
          </w:tcPr>
          <w:p w14:paraId="68493CAE" w14:textId="0349D3A3"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5CA9DB37" w14:textId="77777777" w:rsidR="00773061" w:rsidRPr="00D647C6" w:rsidRDefault="00773061" w:rsidP="001D21D7">
            <w:pPr>
              <w:rPr>
                <w:color w:val="000000" w:themeColor="text1"/>
                <w:sz w:val="22"/>
                <w:szCs w:val="22"/>
              </w:rPr>
            </w:pPr>
            <w:r w:rsidRPr="00D647C6">
              <w:rPr>
                <w:color w:val="000000" w:themeColor="text1"/>
                <w:sz w:val="22"/>
                <w:szCs w:val="22"/>
              </w:rPr>
              <w:t>Name of the DAP datasource whose subset populates this instance of the CDM (if any)</w:t>
            </w:r>
          </w:p>
        </w:tc>
        <w:tc>
          <w:tcPr>
            <w:tcW w:w="1135" w:type="dxa"/>
            <w:shd w:val="clear" w:color="auto" w:fill="F2F2F2" w:themeFill="background1" w:themeFillShade="F2"/>
            <w:vAlign w:val="center"/>
          </w:tcPr>
          <w:p w14:paraId="7B4BBE6B" w14:textId="77777777" w:rsidR="00773061" w:rsidRPr="00D647C6" w:rsidRDefault="00773061" w:rsidP="001D21D7">
            <w:pPr>
              <w:rPr>
                <w:color w:val="000000" w:themeColor="text1"/>
                <w:sz w:val="22"/>
                <w:szCs w:val="22"/>
              </w:rPr>
            </w:pPr>
            <w:r w:rsidRPr="00D647C6">
              <w:rPr>
                <w:color w:val="000000" w:themeColor="text1"/>
                <w:sz w:val="22"/>
                <w:szCs w:val="22"/>
              </w:rPr>
              <w:t>Character</w:t>
            </w:r>
          </w:p>
        </w:tc>
        <w:tc>
          <w:tcPr>
            <w:tcW w:w="1559" w:type="dxa"/>
            <w:shd w:val="clear" w:color="auto" w:fill="F2F2F2" w:themeFill="background1" w:themeFillShade="F2"/>
            <w:vAlign w:val="center"/>
          </w:tcPr>
          <w:p w14:paraId="23D50F3A" w14:textId="77777777" w:rsidR="00773061" w:rsidRPr="00D647C6" w:rsidRDefault="00773061" w:rsidP="001D21D7">
            <w:pPr>
              <w:rPr>
                <w:color w:val="000000" w:themeColor="text1"/>
                <w:sz w:val="22"/>
                <w:szCs w:val="22"/>
              </w:rPr>
            </w:pPr>
          </w:p>
        </w:tc>
      </w:tr>
      <w:tr w:rsidR="00773061" w:rsidRPr="00D647C6" w14:paraId="2FC560F7" w14:textId="77777777" w:rsidTr="00773061">
        <w:trPr>
          <w:trHeight w:val="600"/>
        </w:trPr>
        <w:tc>
          <w:tcPr>
            <w:tcW w:w="2830" w:type="dxa"/>
            <w:shd w:val="clear" w:color="auto" w:fill="auto"/>
            <w:vAlign w:val="center"/>
          </w:tcPr>
          <w:p w14:paraId="3EFB1D72" w14:textId="77777777" w:rsidR="00773061" w:rsidRPr="00D647C6" w:rsidRDefault="00773061" w:rsidP="001D21D7">
            <w:pPr>
              <w:rPr>
                <w:color w:val="000000" w:themeColor="text1"/>
                <w:sz w:val="22"/>
                <w:szCs w:val="22"/>
              </w:rPr>
            </w:pPr>
            <w:r w:rsidRPr="00D647C6">
              <w:rPr>
                <w:color w:val="000000" w:themeColor="text1"/>
                <w:sz w:val="22"/>
                <w:szCs w:val="22"/>
              </w:rPr>
              <w:t>data_dictionary_link</w:t>
            </w:r>
          </w:p>
        </w:tc>
        <w:tc>
          <w:tcPr>
            <w:tcW w:w="1418" w:type="dxa"/>
            <w:shd w:val="clear" w:color="auto" w:fill="auto"/>
            <w:vAlign w:val="center"/>
          </w:tcPr>
          <w:p w14:paraId="42A56945" w14:textId="77777777" w:rsidR="00773061" w:rsidRPr="00D647C6" w:rsidRDefault="00773061" w:rsidP="001D21D7">
            <w:pPr>
              <w:rPr>
                <w:color w:val="000000" w:themeColor="text1"/>
                <w:sz w:val="22"/>
                <w:szCs w:val="22"/>
              </w:rPr>
            </w:pPr>
            <w:r w:rsidRPr="00D647C6">
              <w:rPr>
                <w:color w:val="000000" w:themeColor="text1"/>
                <w:sz w:val="22"/>
                <w:szCs w:val="22"/>
              </w:rPr>
              <w:t>No</w:t>
            </w:r>
          </w:p>
        </w:tc>
        <w:tc>
          <w:tcPr>
            <w:tcW w:w="2692" w:type="dxa"/>
            <w:shd w:val="clear" w:color="auto" w:fill="auto"/>
            <w:vAlign w:val="bottom"/>
          </w:tcPr>
          <w:p w14:paraId="5EC44126" w14:textId="77777777" w:rsidR="00773061" w:rsidRPr="00D647C6" w:rsidRDefault="00773061" w:rsidP="001D21D7">
            <w:pPr>
              <w:rPr>
                <w:color w:val="000000" w:themeColor="text1"/>
                <w:sz w:val="22"/>
                <w:szCs w:val="22"/>
              </w:rPr>
            </w:pPr>
            <w:r w:rsidRPr="00D647C6">
              <w:rPr>
                <w:color w:val="000000" w:themeColor="text1"/>
                <w:sz w:val="22"/>
                <w:szCs w:val="22"/>
              </w:rPr>
              <w:t>link to a source where the data dictionary of the original data source can be found</w:t>
            </w:r>
          </w:p>
        </w:tc>
        <w:tc>
          <w:tcPr>
            <w:tcW w:w="1135" w:type="dxa"/>
            <w:shd w:val="clear" w:color="auto" w:fill="auto"/>
            <w:vAlign w:val="center"/>
          </w:tcPr>
          <w:p w14:paraId="2A043AC7" w14:textId="77777777" w:rsidR="00773061" w:rsidRPr="00D647C6" w:rsidRDefault="00773061" w:rsidP="001D21D7">
            <w:pPr>
              <w:rPr>
                <w:color w:val="000000" w:themeColor="text1"/>
                <w:sz w:val="22"/>
                <w:szCs w:val="22"/>
              </w:rPr>
            </w:pPr>
            <w:r w:rsidRPr="00D647C6">
              <w:rPr>
                <w:color w:val="000000" w:themeColor="text1"/>
                <w:sz w:val="22"/>
                <w:szCs w:val="22"/>
              </w:rPr>
              <w:t>Character</w:t>
            </w:r>
          </w:p>
        </w:tc>
        <w:tc>
          <w:tcPr>
            <w:tcW w:w="1559" w:type="dxa"/>
            <w:shd w:val="clear" w:color="auto" w:fill="auto"/>
            <w:vAlign w:val="center"/>
          </w:tcPr>
          <w:p w14:paraId="7F4FB450" w14:textId="77777777" w:rsidR="00773061" w:rsidRPr="00D647C6" w:rsidRDefault="00773061" w:rsidP="001D21D7">
            <w:pPr>
              <w:rPr>
                <w:color w:val="000000" w:themeColor="text1"/>
                <w:sz w:val="22"/>
                <w:szCs w:val="22"/>
              </w:rPr>
            </w:pPr>
          </w:p>
        </w:tc>
      </w:tr>
      <w:tr w:rsidR="00773061" w:rsidRPr="00D647C6" w14:paraId="49880A2D" w14:textId="77777777" w:rsidTr="00773061">
        <w:trPr>
          <w:trHeight w:val="600"/>
        </w:trPr>
        <w:tc>
          <w:tcPr>
            <w:tcW w:w="2830" w:type="dxa"/>
            <w:shd w:val="clear" w:color="auto" w:fill="auto"/>
            <w:vAlign w:val="center"/>
          </w:tcPr>
          <w:p w14:paraId="4225BFF8" w14:textId="77777777" w:rsidR="00773061" w:rsidRPr="00D647C6" w:rsidRDefault="00773061" w:rsidP="001D21D7">
            <w:pPr>
              <w:rPr>
                <w:color w:val="000000" w:themeColor="text1"/>
                <w:sz w:val="22"/>
                <w:szCs w:val="22"/>
              </w:rPr>
            </w:pPr>
            <w:r w:rsidRPr="00D647C6">
              <w:rPr>
                <w:color w:val="000000" w:themeColor="text1"/>
                <w:sz w:val="22"/>
                <w:szCs w:val="22"/>
              </w:rPr>
              <w:t>etl_link</w:t>
            </w:r>
          </w:p>
        </w:tc>
        <w:tc>
          <w:tcPr>
            <w:tcW w:w="1418" w:type="dxa"/>
            <w:shd w:val="clear" w:color="auto" w:fill="auto"/>
            <w:vAlign w:val="center"/>
          </w:tcPr>
          <w:p w14:paraId="3D425793" w14:textId="77777777" w:rsidR="00773061" w:rsidRPr="00D647C6" w:rsidRDefault="00773061" w:rsidP="001D21D7">
            <w:pPr>
              <w:rPr>
                <w:color w:val="000000" w:themeColor="text1"/>
                <w:sz w:val="22"/>
                <w:szCs w:val="22"/>
              </w:rPr>
            </w:pPr>
            <w:r w:rsidRPr="00D647C6">
              <w:rPr>
                <w:color w:val="000000" w:themeColor="text1"/>
                <w:sz w:val="22"/>
                <w:szCs w:val="22"/>
              </w:rPr>
              <w:t>No</w:t>
            </w:r>
          </w:p>
        </w:tc>
        <w:tc>
          <w:tcPr>
            <w:tcW w:w="2692" w:type="dxa"/>
            <w:shd w:val="clear" w:color="auto" w:fill="auto"/>
            <w:vAlign w:val="bottom"/>
          </w:tcPr>
          <w:p w14:paraId="35266B02" w14:textId="3DEA56C5" w:rsidR="00773061" w:rsidRPr="00D647C6" w:rsidRDefault="00773061" w:rsidP="001D21D7">
            <w:pPr>
              <w:rPr>
                <w:color w:val="000000" w:themeColor="text1"/>
                <w:sz w:val="22"/>
                <w:szCs w:val="22"/>
              </w:rPr>
            </w:pPr>
            <w:r w:rsidRPr="00D647C6">
              <w:rPr>
                <w:color w:val="000000" w:themeColor="text1"/>
                <w:sz w:val="22"/>
                <w:szCs w:val="22"/>
              </w:rPr>
              <w:t>link to a source where the current version of the ETL document of this data source can be found</w:t>
            </w:r>
          </w:p>
        </w:tc>
        <w:tc>
          <w:tcPr>
            <w:tcW w:w="1135" w:type="dxa"/>
            <w:shd w:val="clear" w:color="auto" w:fill="auto"/>
            <w:vAlign w:val="center"/>
          </w:tcPr>
          <w:p w14:paraId="1DE405F1" w14:textId="77777777" w:rsidR="00773061" w:rsidRPr="00D647C6" w:rsidRDefault="00773061" w:rsidP="001D21D7">
            <w:pPr>
              <w:rPr>
                <w:color w:val="000000" w:themeColor="text1"/>
                <w:sz w:val="22"/>
                <w:szCs w:val="22"/>
              </w:rPr>
            </w:pPr>
            <w:r w:rsidRPr="00D647C6">
              <w:rPr>
                <w:color w:val="000000" w:themeColor="text1"/>
                <w:sz w:val="22"/>
                <w:szCs w:val="22"/>
              </w:rPr>
              <w:t>Character</w:t>
            </w:r>
          </w:p>
        </w:tc>
        <w:tc>
          <w:tcPr>
            <w:tcW w:w="1559" w:type="dxa"/>
            <w:shd w:val="clear" w:color="auto" w:fill="auto"/>
            <w:vAlign w:val="center"/>
          </w:tcPr>
          <w:p w14:paraId="4FC4BCB3" w14:textId="77777777" w:rsidR="00773061" w:rsidRPr="00D647C6" w:rsidRDefault="00773061" w:rsidP="001D21D7">
            <w:pPr>
              <w:rPr>
                <w:color w:val="000000" w:themeColor="text1"/>
                <w:sz w:val="22"/>
                <w:szCs w:val="22"/>
              </w:rPr>
            </w:pPr>
          </w:p>
        </w:tc>
      </w:tr>
      <w:tr w:rsidR="00773061" w:rsidRPr="00D647C6" w14:paraId="55CF218A" w14:textId="77777777" w:rsidTr="00773061">
        <w:trPr>
          <w:trHeight w:val="555"/>
        </w:trPr>
        <w:tc>
          <w:tcPr>
            <w:tcW w:w="2830" w:type="dxa"/>
            <w:shd w:val="clear" w:color="auto" w:fill="F2F2F2" w:themeFill="background1" w:themeFillShade="F2"/>
            <w:vAlign w:val="center"/>
          </w:tcPr>
          <w:p w14:paraId="02FB3073" w14:textId="77777777" w:rsidR="00773061" w:rsidRPr="00D647C6" w:rsidRDefault="00773061" w:rsidP="001D21D7">
            <w:pPr>
              <w:rPr>
                <w:color w:val="000000" w:themeColor="text1"/>
                <w:sz w:val="22"/>
                <w:szCs w:val="22"/>
              </w:rPr>
            </w:pPr>
            <w:r w:rsidRPr="00D647C6">
              <w:rPr>
                <w:color w:val="000000" w:themeColor="text1"/>
                <w:sz w:val="22"/>
                <w:szCs w:val="22"/>
              </w:rPr>
              <w:t>cdm_vocabulary_version</w:t>
            </w:r>
          </w:p>
        </w:tc>
        <w:tc>
          <w:tcPr>
            <w:tcW w:w="1418" w:type="dxa"/>
            <w:shd w:val="clear" w:color="auto" w:fill="F2F2F2" w:themeFill="background1" w:themeFillShade="F2"/>
            <w:vAlign w:val="center"/>
          </w:tcPr>
          <w:p w14:paraId="797E65EB" w14:textId="77777777"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0118E6C8" w14:textId="77777777" w:rsidR="00773061" w:rsidRPr="00D647C6" w:rsidRDefault="00773061" w:rsidP="001D21D7">
            <w:pPr>
              <w:rPr>
                <w:color w:val="000000" w:themeColor="text1"/>
                <w:sz w:val="22"/>
                <w:szCs w:val="22"/>
              </w:rPr>
            </w:pPr>
            <w:r w:rsidRPr="00D647C6">
              <w:rPr>
                <w:color w:val="000000" w:themeColor="text1"/>
                <w:sz w:val="22"/>
                <w:szCs w:val="22"/>
              </w:rPr>
              <w:t xml:space="preserve">version of the ConcePTION CDM this instance conforms to. </w:t>
            </w:r>
          </w:p>
        </w:tc>
        <w:tc>
          <w:tcPr>
            <w:tcW w:w="1135" w:type="dxa"/>
            <w:shd w:val="clear" w:color="auto" w:fill="F2F2F2" w:themeFill="background1" w:themeFillShade="F2"/>
            <w:vAlign w:val="center"/>
          </w:tcPr>
          <w:p w14:paraId="335A3B2F" w14:textId="77777777" w:rsidR="00773061" w:rsidRPr="00D647C6" w:rsidRDefault="00773061" w:rsidP="001D21D7">
            <w:pPr>
              <w:rPr>
                <w:color w:val="000000" w:themeColor="text1"/>
                <w:sz w:val="22"/>
                <w:szCs w:val="22"/>
              </w:rPr>
            </w:pPr>
            <w:r w:rsidRPr="00D647C6">
              <w:rPr>
                <w:color w:val="000000" w:themeColor="text1"/>
                <w:sz w:val="22"/>
                <w:szCs w:val="22"/>
              </w:rPr>
              <w:t>Character</w:t>
            </w:r>
          </w:p>
        </w:tc>
        <w:tc>
          <w:tcPr>
            <w:tcW w:w="1559" w:type="dxa"/>
            <w:shd w:val="clear" w:color="auto" w:fill="F2F2F2" w:themeFill="background1" w:themeFillShade="F2"/>
            <w:vAlign w:val="center"/>
          </w:tcPr>
          <w:p w14:paraId="279D3A37" w14:textId="77777777" w:rsidR="00773061" w:rsidRPr="00D647C6" w:rsidRDefault="00773061" w:rsidP="001D21D7">
            <w:pPr>
              <w:rPr>
                <w:color w:val="000000" w:themeColor="text1"/>
                <w:sz w:val="22"/>
                <w:szCs w:val="22"/>
              </w:rPr>
            </w:pPr>
            <w:r w:rsidRPr="00D647C6">
              <w:rPr>
                <w:color w:val="000000" w:themeColor="text1"/>
                <w:sz w:val="22"/>
                <w:szCs w:val="22"/>
              </w:rPr>
              <w:t>see corresponding vocabulary table</w:t>
            </w:r>
          </w:p>
        </w:tc>
      </w:tr>
      <w:tr w:rsidR="00773061" w:rsidRPr="00D647C6" w14:paraId="4D5D6100" w14:textId="77777777" w:rsidTr="00773061">
        <w:trPr>
          <w:trHeight w:val="555"/>
        </w:trPr>
        <w:tc>
          <w:tcPr>
            <w:tcW w:w="2830" w:type="dxa"/>
            <w:shd w:val="clear" w:color="auto" w:fill="auto"/>
            <w:vAlign w:val="center"/>
          </w:tcPr>
          <w:p w14:paraId="06468D41" w14:textId="77777777" w:rsidR="00773061" w:rsidRPr="00D647C6" w:rsidRDefault="00773061" w:rsidP="001D21D7">
            <w:pPr>
              <w:rPr>
                <w:color w:val="000000" w:themeColor="text1"/>
                <w:sz w:val="22"/>
                <w:szCs w:val="22"/>
              </w:rPr>
            </w:pPr>
            <w:r w:rsidRPr="00D647C6">
              <w:rPr>
                <w:color w:val="000000" w:themeColor="text1"/>
                <w:sz w:val="22"/>
                <w:szCs w:val="22"/>
              </w:rPr>
              <w:t>cdm_version</w:t>
            </w:r>
          </w:p>
        </w:tc>
        <w:tc>
          <w:tcPr>
            <w:tcW w:w="1418" w:type="dxa"/>
            <w:shd w:val="clear" w:color="auto" w:fill="auto"/>
            <w:vAlign w:val="center"/>
          </w:tcPr>
          <w:p w14:paraId="5BA5B7CD" w14:textId="11F6DC78" w:rsidR="00773061" w:rsidRPr="00D647C6" w:rsidRDefault="00773061" w:rsidP="001D21D7">
            <w:pPr>
              <w:rPr>
                <w:color w:val="000000" w:themeColor="text1"/>
                <w:sz w:val="22"/>
                <w:szCs w:val="22"/>
              </w:rPr>
            </w:pPr>
            <w:r w:rsidRPr="00D647C6">
              <w:rPr>
                <w:color w:val="000000" w:themeColor="text1"/>
                <w:sz w:val="22"/>
                <w:szCs w:val="22"/>
              </w:rPr>
              <w:t>No</w:t>
            </w:r>
          </w:p>
        </w:tc>
        <w:tc>
          <w:tcPr>
            <w:tcW w:w="2692" w:type="dxa"/>
            <w:shd w:val="clear" w:color="auto" w:fill="auto"/>
            <w:vAlign w:val="bottom"/>
          </w:tcPr>
          <w:p w14:paraId="7F890E5B" w14:textId="4674B1D9" w:rsidR="00773061" w:rsidRPr="00D647C6" w:rsidRDefault="00773061" w:rsidP="001D21D7">
            <w:pPr>
              <w:rPr>
                <w:color w:val="000000" w:themeColor="text1"/>
                <w:sz w:val="22"/>
                <w:szCs w:val="22"/>
              </w:rPr>
            </w:pPr>
            <w:r w:rsidRPr="00D647C6">
              <w:rPr>
                <w:color w:val="000000" w:themeColor="text1"/>
                <w:sz w:val="22"/>
                <w:szCs w:val="22"/>
              </w:rPr>
              <w:t xml:space="preserve">version of the ConcePTION CDM  vocabulary this instance conforms to. </w:t>
            </w:r>
          </w:p>
        </w:tc>
        <w:tc>
          <w:tcPr>
            <w:tcW w:w="1135" w:type="dxa"/>
            <w:shd w:val="clear" w:color="auto" w:fill="auto"/>
            <w:vAlign w:val="center"/>
          </w:tcPr>
          <w:p w14:paraId="47F8C5EC" w14:textId="2C35E81C" w:rsidR="00773061" w:rsidRPr="00D647C6" w:rsidRDefault="007C26FC" w:rsidP="001D21D7">
            <w:pPr>
              <w:rPr>
                <w:color w:val="000000" w:themeColor="text1"/>
                <w:sz w:val="22"/>
                <w:szCs w:val="22"/>
              </w:rPr>
            </w:pPr>
            <w:r w:rsidRPr="00D647C6">
              <w:rPr>
                <w:color w:val="000000" w:themeColor="text1"/>
                <w:sz w:val="22"/>
                <w:szCs w:val="22"/>
              </w:rPr>
              <w:t>Character</w:t>
            </w:r>
          </w:p>
        </w:tc>
        <w:tc>
          <w:tcPr>
            <w:tcW w:w="1559" w:type="dxa"/>
            <w:shd w:val="clear" w:color="auto" w:fill="auto"/>
            <w:vAlign w:val="center"/>
          </w:tcPr>
          <w:p w14:paraId="2DCDDB28" w14:textId="77777777" w:rsidR="00773061" w:rsidRPr="00D647C6" w:rsidRDefault="00773061" w:rsidP="001D21D7">
            <w:pPr>
              <w:rPr>
                <w:color w:val="000000" w:themeColor="text1"/>
                <w:sz w:val="22"/>
                <w:szCs w:val="22"/>
              </w:rPr>
            </w:pPr>
            <w:r w:rsidRPr="00D647C6">
              <w:rPr>
                <w:color w:val="000000" w:themeColor="text1"/>
                <w:sz w:val="22"/>
                <w:szCs w:val="22"/>
              </w:rPr>
              <w:t>see corresponding vocabulary table</w:t>
            </w:r>
          </w:p>
        </w:tc>
      </w:tr>
      <w:tr w:rsidR="00773061" w:rsidRPr="00D647C6" w14:paraId="28668365" w14:textId="77777777" w:rsidTr="007C26FC">
        <w:trPr>
          <w:trHeight w:val="1724"/>
        </w:trPr>
        <w:tc>
          <w:tcPr>
            <w:tcW w:w="2830" w:type="dxa"/>
            <w:shd w:val="clear" w:color="auto" w:fill="F2F2F2" w:themeFill="background1" w:themeFillShade="F2"/>
            <w:vAlign w:val="center"/>
          </w:tcPr>
          <w:p w14:paraId="125F242E" w14:textId="77777777" w:rsidR="00773061" w:rsidRPr="00D647C6" w:rsidRDefault="00773061" w:rsidP="001D21D7">
            <w:pPr>
              <w:rPr>
                <w:color w:val="000000" w:themeColor="text1"/>
                <w:sz w:val="22"/>
                <w:szCs w:val="22"/>
              </w:rPr>
            </w:pPr>
            <w:r w:rsidRPr="00D647C6">
              <w:rPr>
                <w:color w:val="000000" w:themeColor="text1"/>
                <w:sz w:val="22"/>
                <w:szCs w:val="22"/>
              </w:rPr>
              <w:t>instance_number</w:t>
            </w:r>
          </w:p>
        </w:tc>
        <w:tc>
          <w:tcPr>
            <w:tcW w:w="1418" w:type="dxa"/>
            <w:shd w:val="clear" w:color="auto" w:fill="F2F2F2" w:themeFill="background1" w:themeFillShade="F2"/>
            <w:vAlign w:val="center"/>
          </w:tcPr>
          <w:p w14:paraId="66FBB0C1" w14:textId="77777777"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60B8D738" w14:textId="77777777" w:rsidR="00773061" w:rsidRPr="00D647C6" w:rsidRDefault="00773061" w:rsidP="001D21D7">
            <w:pPr>
              <w:rPr>
                <w:color w:val="000000" w:themeColor="text1"/>
                <w:sz w:val="22"/>
                <w:szCs w:val="22"/>
              </w:rPr>
            </w:pPr>
            <w:r w:rsidRPr="00D647C6">
              <w:rPr>
                <w:color w:val="000000" w:themeColor="text1"/>
                <w:sz w:val="22"/>
                <w:szCs w:val="22"/>
              </w:rPr>
              <w:t>Sequential number of the instances of the CDM that the DAP data_access_provider_code has created on date_creation date from the datasource data_source_name it has access to</w:t>
            </w:r>
          </w:p>
        </w:tc>
        <w:tc>
          <w:tcPr>
            <w:tcW w:w="1135" w:type="dxa"/>
            <w:shd w:val="clear" w:color="auto" w:fill="F2F2F2" w:themeFill="background1" w:themeFillShade="F2"/>
            <w:vAlign w:val="center"/>
          </w:tcPr>
          <w:p w14:paraId="2E2569E5" w14:textId="77777777" w:rsidR="00773061" w:rsidRPr="00D647C6" w:rsidRDefault="00773061" w:rsidP="001D21D7">
            <w:pPr>
              <w:rPr>
                <w:color w:val="000000" w:themeColor="text1"/>
                <w:sz w:val="22"/>
                <w:szCs w:val="22"/>
              </w:rPr>
            </w:pPr>
            <w:r w:rsidRPr="00D647C6">
              <w:rPr>
                <w:color w:val="000000" w:themeColor="text1"/>
                <w:sz w:val="22"/>
                <w:szCs w:val="22"/>
              </w:rPr>
              <w:t>Integer</w:t>
            </w:r>
          </w:p>
        </w:tc>
        <w:tc>
          <w:tcPr>
            <w:tcW w:w="1559" w:type="dxa"/>
            <w:shd w:val="clear" w:color="auto" w:fill="F2F2F2" w:themeFill="background1" w:themeFillShade="F2"/>
            <w:vAlign w:val="center"/>
          </w:tcPr>
          <w:p w14:paraId="6C5C34E7" w14:textId="77777777" w:rsidR="00773061" w:rsidRPr="00D647C6" w:rsidRDefault="00773061" w:rsidP="001D21D7">
            <w:pPr>
              <w:rPr>
                <w:color w:val="000000" w:themeColor="text1"/>
                <w:sz w:val="22"/>
                <w:szCs w:val="22"/>
              </w:rPr>
            </w:pPr>
          </w:p>
        </w:tc>
      </w:tr>
      <w:tr w:rsidR="00773061" w:rsidRPr="00D647C6" w14:paraId="68A3504D" w14:textId="77777777" w:rsidTr="00773061">
        <w:trPr>
          <w:trHeight w:val="795"/>
        </w:trPr>
        <w:tc>
          <w:tcPr>
            <w:tcW w:w="2830" w:type="dxa"/>
            <w:shd w:val="clear" w:color="auto" w:fill="F2F2F2" w:themeFill="background1" w:themeFillShade="F2"/>
            <w:vAlign w:val="center"/>
          </w:tcPr>
          <w:p w14:paraId="7FCB8EBB" w14:textId="77777777" w:rsidR="00773061" w:rsidRPr="00D647C6" w:rsidRDefault="00773061" w:rsidP="001D21D7">
            <w:pPr>
              <w:rPr>
                <w:color w:val="000000" w:themeColor="text1"/>
                <w:sz w:val="22"/>
                <w:szCs w:val="22"/>
              </w:rPr>
            </w:pPr>
            <w:r w:rsidRPr="00D647C6">
              <w:rPr>
                <w:color w:val="000000" w:themeColor="text1"/>
                <w:sz w:val="22"/>
                <w:szCs w:val="22"/>
              </w:rPr>
              <w:t>date_creation</w:t>
            </w:r>
          </w:p>
        </w:tc>
        <w:tc>
          <w:tcPr>
            <w:tcW w:w="1418" w:type="dxa"/>
            <w:shd w:val="clear" w:color="auto" w:fill="F2F2F2" w:themeFill="background1" w:themeFillShade="F2"/>
            <w:vAlign w:val="center"/>
          </w:tcPr>
          <w:p w14:paraId="3F2FA25B" w14:textId="77777777" w:rsidR="00773061" w:rsidRPr="00D647C6" w:rsidRDefault="00773061" w:rsidP="001D21D7">
            <w:pPr>
              <w:rPr>
                <w:color w:val="000000" w:themeColor="text1"/>
                <w:sz w:val="22"/>
                <w:szCs w:val="22"/>
              </w:rPr>
            </w:pPr>
            <w:r w:rsidRPr="00D647C6">
              <w:rPr>
                <w:color w:val="000000" w:themeColor="text1"/>
                <w:sz w:val="22"/>
                <w:szCs w:val="22"/>
              </w:rPr>
              <w:t>Yes</w:t>
            </w:r>
          </w:p>
        </w:tc>
        <w:tc>
          <w:tcPr>
            <w:tcW w:w="2692" w:type="dxa"/>
            <w:shd w:val="clear" w:color="auto" w:fill="F2F2F2" w:themeFill="background1" w:themeFillShade="F2"/>
            <w:vAlign w:val="bottom"/>
          </w:tcPr>
          <w:p w14:paraId="217451CE" w14:textId="77777777" w:rsidR="00773061" w:rsidRPr="00D647C6" w:rsidRDefault="00773061" w:rsidP="001D21D7">
            <w:pPr>
              <w:rPr>
                <w:color w:val="000000" w:themeColor="text1"/>
                <w:sz w:val="22"/>
                <w:szCs w:val="22"/>
              </w:rPr>
            </w:pPr>
            <w:r w:rsidRPr="00D647C6">
              <w:rPr>
                <w:color w:val="000000" w:themeColor="text1"/>
                <w:sz w:val="22"/>
                <w:szCs w:val="22"/>
              </w:rPr>
              <w:t>date when this CDM instance is populated</w:t>
            </w:r>
          </w:p>
        </w:tc>
        <w:tc>
          <w:tcPr>
            <w:tcW w:w="1135" w:type="dxa"/>
            <w:shd w:val="clear" w:color="auto" w:fill="F2F2F2" w:themeFill="background1" w:themeFillShade="F2"/>
            <w:vAlign w:val="center"/>
          </w:tcPr>
          <w:p w14:paraId="06731006" w14:textId="77777777" w:rsidR="00773061" w:rsidRPr="00D647C6" w:rsidRDefault="00773061" w:rsidP="001D21D7">
            <w:pPr>
              <w:rPr>
                <w:color w:val="000000" w:themeColor="text1"/>
                <w:sz w:val="22"/>
                <w:szCs w:val="22"/>
              </w:rPr>
            </w:pPr>
            <w:r w:rsidRPr="00D647C6">
              <w:rPr>
                <w:color w:val="000000" w:themeColor="text1"/>
                <w:sz w:val="22"/>
                <w:szCs w:val="22"/>
              </w:rPr>
              <w:t>Character yyyymmdd</w:t>
            </w:r>
          </w:p>
        </w:tc>
        <w:tc>
          <w:tcPr>
            <w:tcW w:w="1559" w:type="dxa"/>
            <w:shd w:val="clear" w:color="auto" w:fill="F2F2F2" w:themeFill="background1" w:themeFillShade="F2"/>
            <w:vAlign w:val="center"/>
          </w:tcPr>
          <w:p w14:paraId="073A74E6" w14:textId="77777777" w:rsidR="00773061" w:rsidRPr="00D647C6" w:rsidRDefault="00773061" w:rsidP="001D21D7">
            <w:pPr>
              <w:rPr>
                <w:color w:val="000000" w:themeColor="text1"/>
                <w:sz w:val="22"/>
                <w:szCs w:val="22"/>
              </w:rPr>
            </w:pPr>
          </w:p>
        </w:tc>
      </w:tr>
    </w:tbl>
    <w:p w14:paraId="0C8F3B44" w14:textId="77777777" w:rsidR="007C26FC" w:rsidRPr="00D647C6" w:rsidRDefault="007C26FC" w:rsidP="007C26FC">
      <w:pPr>
        <w:rPr>
          <w:color w:val="000000" w:themeColor="text1"/>
          <w:sz w:val="22"/>
          <w:szCs w:val="22"/>
        </w:rPr>
      </w:pPr>
    </w:p>
    <w:p w14:paraId="6BC17A3B" w14:textId="77777777" w:rsidR="007C26FC" w:rsidRPr="00D647C6" w:rsidRDefault="007C26FC" w:rsidP="007C26FC">
      <w:pPr>
        <w:rPr>
          <w:color w:val="000000" w:themeColor="text1"/>
          <w:sz w:val="22"/>
          <w:szCs w:val="22"/>
        </w:rPr>
      </w:pPr>
    </w:p>
    <w:p w14:paraId="478BAD7E" w14:textId="75F09EF9" w:rsidR="00A106DC" w:rsidRPr="00D647C6" w:rsidRDefault="00A106DC" w:rsidP="00A106DC">
      <w:pPr>
        <w:pStyle w:val="Caption"/>
        <w:keepNext/>
        <w:rPr>
          <w:sz w:val="22"/>
          <w:szCs w:val="22"/>
        </w:rPr>
      </w:pPr>
      <w:bookmarkStart w:id="126" w:name="_Toc66086555"/>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4</w:t>
      </w:r>
      <w:r w:rsidRPr="00D647C6">
        <w:rPr>
          <w:sz w:val="22"/>
          <w:szCs w:val="22"/>
        </w:rPr>
        <w:fldChar w:fldCharType="end"/>
      </w:r>
      <w:r w:rsidRPr="00D647C6">
        <w:rPr>
          <w:sz w:val="22"/>
          <w:szCs w:val="22"/>
        </w:rPr>
        <w:t>. INSTANCE table</w:t>
      </w:r>
      <w:bookmarkEnd w:id="126"/>
    </w:p>
    <w:tbl>
      <w:tblPr>
        <w:tblStyle w:val="af9"/>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1559"/>
        <w:gridCol w:w="2127"/>
        <w:gridCol w:w="1275"/>
        <w:gridCol w:w="1701"/>
      </w:tblGrid>
      <w:tr w:rsidR="007C26FC" w:rsidRPr="00D647C6" w14:paraId="2ADDF7C0" w14:textId="77777777" w:rsidTr="007C26FC">
        <w:trPr>
          <w:trHeight w:val="300"/>
        </w:trPr>
        <w:tc>
          <w:tcPr>
            <w:tcW w:w="2972" w:type="dxa"/>
            <w:shd w:val="clear" w:color="auto" w:fill="A6A6A6"/>
          </w:tcPr>
          <w:p w14:paraId="787B0C30" w14:textId="77777777" w:rsidR="007C26FC" w:rsidRPr="00D647C6" w:rsidRDefault="007C26FC" w:rsidP="00492FF7">
            <w:pPr>
              <w:rPr>
                <w:b/>
                <w:color w:val="000000" w:themeColor="text1"/>
                <w:sz w:val="22"/>
                <w:szCs w:val="22"/>
              </w:rPr>
            </w:pPr>
            <w:r w:rsidRPr="00D647C6">
              <w:rPr>
                <w:b/>
                <w:color w:val="000000" w:themeColor="text1"/>
                <w:sz w:val="22"/>
                <w:szCs w:val="22"/>
              </w:rPr>
              <w:t>INSTANCE</w:t>
            </w:r>
          </w:p>
        </w:tc>
        <w:tc>
          <w:tcPr>
            <w:tcW w:w="1559" w:type="dxa"/>
            <w:shd w:val="clear" w:color="auto" w:fill="A6A6A6"/>
          </w:tcPr>
          <w:p w14:paraId="238F76DD" w14:textId="77777777" w:rsidR="007C26FC" w:rsidRPr="00D647C6" w:rsidRDefault="007C26FC" w:rsidP="00492FF7">
            <w:pPr>
              <w:rPr>
                <w:b/>
                <w:color w:val="000000" w:themeColor="text1"/>
                <w:sz w:val="22"/>
                <w:szCs w:val="22"/>
              </w:rPr>
            </w:pPr>
            <w:r w:rsidRPr="00D647C6">
              <w:rPr>
                <w:b/>
                <w:color w:val="000000" w:themeColor="text1"/>
                <w:sz w:val="22"/>
                <w:szCs w:val="22"/>
              </w:rPr>
              <w:t>Metadata</w:t>
            </w:r>
          </w:p>
        </w:tc>
        <w:tc>
          <w:tcPr>
            <w:tcW w:w="5103" w:type="dxa"/>
            <w:gridSpan w:val="3"/>
            <w:shd w:val="clear" w:color="auto" w:fill="auto"/>
          </w:tcPr>
          <w:p w14:paraId="51CFC5A4" w14:textId="77777777" w:rsidR="007C26FC" w:rsidRPr="00D647C6" w:rsidRDefault="007C26FC" w:rsidP="00492FF7">
            <w:pPr>
              <w:rPr>
                <w:color w:val="000000" w:themeColor="text1"/>
                <w:sz w:val="22"/>
                <w:szCs w:val="22"/>
              </w:rPr>
            </w:pPr>
            <w:r w:rsidRPr="00D647C6">
              <w:rPr>
                <w:color w:val="000000" w:themeColor="text1"/>
                <w:sz w:val="22"/>
                <w:szCs w:val="22"/>
              </w:rPr>
              <w:t xml:space="preserve">This table displays the list of the tables and columns of the origin data dictionary that are mapped to the instance of the CDM, together with date of last update (both in terms of when the data was accessed by the DAPs, and when the data was actually recorded and can be considered complete). This is to be used, together with a machine-readable version of the ETL, </w:t>
            </w:r>
            <w:r w:rsidRPr="00D647C6">
              <w:rPr>
                <w:color w:val="000000" w:themeColor="text1"/>
                <w:sz w:val="22"/>
                <w:szCs w:val="22"/>
              </w:rPr>
              <w:lastRenderedPageBreak/>
              <w:t>to match the inclusion of the study population and the creation of the study variables to the actual data loaded in the CDM instance. The list is restricted to tables and columns of the origin data dictionary that are included in the current ETL document.</w:t>
            </w:r>
          </w:p>
        </w:tc>
      </w:tr>
      <w:tr w:rsidR="007C26FC" w:rsidRPr="00D647C6" w14:paraId="4FDE6CD7" w14:textId="77777777" w:rsidTr="007C26FC">
        <w:trPr>
          <w:trHeight w:val="300"/>
        </w:trPr>
        <w:tc>
          <w:tcPr>
            <w:tcW w:w="2972" w:type="dxa"/>
            <w:shd w:val="clear" w:color="auto" w:fill="auto"/>
          </w:tcPr>
          <w:p w14:paraId="20764C0E" w14:textId="77777777" w:rsidR="007C26FC" w:rsidRPr="00D647C6" w:rsidRDefault="007C26FC" w:rsidP="00492FF7">
            <w:pPr>
              <w:rPr>
                <w:b/>
                <w:color w:val="000000" w:themeColor="text1"/>
                <w:sz w:val="22"/>
                <w:szCs w:val="22"/>
              </w:rPr>
            </w:pPr>
            <w:r w:rsidRPr="00D647C6">
              <w:rPr>
                <w:b/>
                <w:color w:val="000000" w:themeColor="text1"/>
                <w:sz w:val="22"/>
                <w:szCs w:val="22"/>
              </w:rPr>
              <w:lastRenderedPageBreak/>
              <w:t>Variable</w:t>
            </w:r>
          </w:p>
        </w:tc>
        <w:tc>
          <w:tcPr>
            <w:tcW w:w="1559" w:type="dxa"/>
            <w:shd w:val="clear" w:color="auto" w:fill="auto"/>
          </w:tcPr>
          <w:p w14:paraId="75507D9D" w14:textId="77777777" w:rsidR="007C26FC" w:rsidRPr="00D647C6" w:rsidRDefault="007C26FC" w:rsidP="00492FF7">
            <w:pPr>
              <w:rPr>
                <w:b/>
                <w:color w:val="000000" w:themeColor="text1"/>
                <w:sz w:val="22"/>
                <w:szCs w:val="22"/>
              </w:rPr>
            </w:pPr>
            <w:r w:rsidRPr="00D647C6">
              <w:rPr>
                <w:b/>
                <w:color w:val="000000" w:themeColor="text1"/>
                <w:sz w:val="22"/>
                <w:szCs w:val="22"/>
              </w:rPr>
              <w:t>Mandatory</w:t>
            </w:r>
          </w:p>
        </w:tc>
        <w:tc>
          <w:tcPr>
            <w:tcW w:w="2127" w:type="dxa"/>
            <w:shd w:val="clear" w:color="auto" w:fill="auto"/>
          </w:tcPr>
          <w:p w14:paraId="2BEFE9A5" w14:textId="77777777" w:rsidR="007C26FC" w:rsidRPr="00D647C6" w:rsidRDefault="007C26FC" w:rsidP="00492FF7">
            <w:pPr>
              <w:rPr>
                <w:b/>
                <w:color w:val="000000" w:themeColor="text1"/>
                <w:sz w:val="22"/>
                <w:szCs w:val="22"/>
              </w:rPr>
            </w:pPr>
            <w:r w:rsidRPr="00D647C6">
              <w:rPr>
                <w:b/>
                <w:color w:val="000000" w:themeColor="text1"/>
                <w:sz w:val="22"/>
                <w:szCs w:val="22"/>
              </w:rPr>
              <w:t>Description</w:t>
            </w:r>
          </w:p>
        </w:tc>
        <w:tc>
          <w:tcPr>
            <w:tcW w:w="1275" w:type="dxa"/>
            <w:shd w:val="clear" w:color="auto" w:fill="auto"/>
          </w:tcPr>
          <w:p w14:paraId="2DE3314A" w14:textId="77777777" w:rsidR="007C26FC" w:rsidRPr="00D647C6" w:rsidRDefault="007C26FC" w:rsidP="00492FF7">
            <w:pPr>
              <w:rPr>
                <w:b/>
                <w:color w:val="000000" w:themeColor="text1"/>
                <w:sz w:val="22"/>
                <w:szCs w:val="22"/>
              </w:rPr>
            </w:pPr>
            <w:r w:rsidRPr="00D647C6">
              <w:rPr>
                <w:b/>
                <w:color w:val="000000" w:themeColor="text1"/>
                <w:sz w:val="22"/>
                <w:szCs w:val="22"/>
              </w:rPr>
              <w:t>Format</w:t>
            </w:r>
          </w:p>
        </w:tc>
        <w:tc>
          <w:tcPr>
            <w:tcW w:w="1701" w:type="dxa"/>
            <w:shd w:val="clear" w:color="auto" w:fill="auto"/>
          </w:tcPr>
          <w:p w14:paraId="7FE6AF42" w14:textId="77777777" w:rsidR="007C26FC" w:rsidRPr="00D647C6" w:rsidRDefault="007C26FC" w:rsidP="00492FF7">
            <w:pPr>
              <w:rPr>
                <w:b/>
                <w:color w:val="000000" w:themeColor="text1"/>
                <w:sz w:val="22"/>
                <w:szCs w:val="22"/>
              </w:rPr>
            </w:pPr>
            <w:r w:rsidRPr="00D647C6">
              <w:rPr>
                <w:b/>
                <w:color w:val="000000" w:themeColor="text1"/>
                <w:sz w:val="22"/>
                <w:szCs w:val="22"/>
              </w:rPr>
              <w:t>Vocabulary</w:t>
            </w:r>
          </w:p>
        </w:tc>
      </w:tr>
      <w:tr w:rsidR="007C26FC" w:rsidRPr="00D647C6" w14:paraId="3B7EB954" w14:textId="77777777" w:rsidTr="007C26FC">
        <w:trPr>
          <w:trHeight w:val="415"/>
        </w:trPr>
        <w:tc>
          <w:tcPr>
            <w:tcW w:w="2972" w:type="dxa"/>
            <w:shd w:val="clear" w:color="auto" w:fill="F2F2F2" w:themeFill="background1" w:themeFillShade="F2"/>
            <w:vAlign w:val="bottom"/>
          </w:tcPr>
          <w:p w14:paraId="2302434F" w14:textId="77777777" w:rsidR="007C26FC" w:rsidRPr="00D647C6" w:rsidRDefault="007C26FC" w:rsidP="00492FF7">
            <w:pPr>
              <w:rPr>
                <w:color w:val="000000" w:themeColor="text1"/>
                <w:sz w:val="22"/>
                <w:szCs w:val="22"/>
              </w:rPr>
            </w:pPr>
            <w:r w:rsidRPr="00D647C6">
              <w:rPr>
                <w:color w:val="000000" w:themeColor="text1"/>
                <w:sz w:val="22"/>
                <w:szCs w:val="22"/>
              </w:rPr>
              <w:t>source_table_name</w:t>
            </w:r>
          </w:p>
        </w:tc>
        <w:tc>
          <w:tcPr>
            <w:tcW w:w="1559" w:type="dxa"/>
            <w:shd w:val="clear" w:color="auto" w:fill="F2F2F2" w:themeFill="background1" w:themeFillShade="F2"/>
            <w:vAlign w:val="bottom"/>
          </w:tcPr>
          <w:p w14:paraId="28DCE0F4" w14:textId="77777777" w:rsidR="007C26FC" w:rsidRPr="00D647C6" w:rsidRDefault="007C26FC" w:rsidP="00492FF7">
            <w:pPr>
              <w:rPr>
                <w:color w:val="000000" w:themeColor="text1"/>
                <w:sz w:val="22"/>
                <w:szCs w:val="22"/>
              </w:rPr>
            </w:pPr>
            <w:r w:rsidRPr="00D647C6">
              <w:rPr>
                <w:color w:val="000000" w:themeColor="text1"/>
                <w:sz w:val="22"/>
                <w:szCs w:val="22"/>
              </w:rPr>
              <w:t>Yes</w:t>
            </w:r>
          </w:p>
        </w:tc>
        <w:tc>
          <w:tcPr>
            <w:tcW w:w="2127" w:type="dxa"/>
            <w:shd w:val="clear" w:color="auto" w:fill="F2F2F2" w:themeFill="background1" w:themeFillShade="F2"/>
            <w:vAlign w:val="bottom"/>
          </w:tcPr>
          <w:p w14:paraId="3CAEAD68" w14:textId="77777777" w:rsidR="007C26FC" w:rsidRPr="00D647C6" w:rsidRDefault="007C26FC" w:rsidP="00492FF7">
            <w:pPr>
              <w:rPr>
                <w:color w:val="000000" w:themeColor="text1"/>
                <w:sz w:val="22"/>
                <w:szCs w:val="22"/>
              </w:rPr>
            </w:pPr>
            <w:r w:rsidRPr="00D647C6">
              <w:rPr>
                <w:color w:val="000000" w:themeColor="text1"/>
                <w:sz w:val="22"/>
                <w:szCs w:val="22"/>
              </w:rPr>
              <w:t>Table of the local dictionary that is used in ETL</w:t>
            </w:r>
          </w:p>
        </w:tc>
        <w:tc>
          <w:tcPr>
            <w:tcW w:w="1275" w:type="dxa"/>
            <w:shd w:val="clear" w:color="auto" w:fill="F2F2F2" w:themeFill="background1" w:themeFillShade="F2"/>
            <w:vAlign w:val="center"/>
          </w:tcPr>
          <w:p w14:paraId="143F5489"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5C9AD8DF" w14:textId="6577C200" w:rsidR="007C26FC" w:rsidRPr="00D647C6" w:rsidRDefault="007C26FC" w:rsidP="00492FF7">
            <w:pPr>
              <w:rPr>
                <w:color w:val="000000" w:themeColor="text1"/>
                <w:sz w:val="22"/>
                <w:szCs w:val="22"/>
              </w:rPr>
            </w:pPr>
            <w:r w:rsidRPr="00D647C6">
              <w:rPr>
                <w:color w:val="000000" w:themeColor="text1"/>
                <w:sz w:val="22"/>
                <w:szCs w:val="22"/>
              </w:rPr>
              <w:t>see corresponding vocabulary table</w:t>
            </w:r>
          </w:p>
        </w:tc>
      </w:tr>
      <w:tr w:rsidR="007C26FC" w:rsidRPr="00D647C6" w14:paraId="3117525A" w14:textId="77777777" w:rsidTr="007C26FC">
        <w:trPr>
          <w:trHeight w:val="75"/>
        </w:trPr>
        <w:tc>
          <w:tcPr>
            <w:tcW w:w="2972" w:type="dxa"/>
            <w:shd w:val="clear" w:color="auto" w:fill="F2F2F2" w:themeFill="background1" w:themeFillShade="F2"/>
            <w:vAlign w:val="bottom"/>
          </w:tcPr>
          <w:p w14:paraId="0798AEF3" w14:textId="77777777" w:rsidR="007C26FC" w:rsidRPr="00D647C6" w:rsidRDefault="007C26FC" w:rsidP="00492FF7">
            <w:pPr>
              <w:rPr>
                <w:color w:val="000000" w:themeColor="text1"/>
                <w:sz w:val="22"/>
                <w:szCs w:val="22"/>
              </w:rPr>
            </w:pPr>
            <w:r w:rsidRPr="00D647C6">
              <w:rPr>
                <w:color w:val="000000" w:themeColor="text1"/>
                <w:sz w:val="22"/>
                <w:szCs w:val="22"/>
              </w:rPr>
              <w:t>source_column_name</w:t>
            </w:r>
          </w:p>
        </w:tc>
        <w:tc>
          <w:tcPr>
            <w:tcW w:w="1559" w:type="dxa"/>
            <w:shd w:val="clear" w:color="auto" w:fill="F2F2F2" w:themeFill="background1" w:themeFillShade="F2"/>
            <w:vAlign w:val="bottom"/>
          </w:tcPr>
          <w:p w14:paraId="077C552E" w14:textId="77777777" w:rsidR="007C26FC" w:rsidRPr="00D647C6" w:rsidRDefault="007C26FC" w:rsidP="00492FF7">
            <w:pPr>
              <w:rPr>
                <w:color w:val="000000" w:themeColor="text1"/>
                <w:sz w:val="22"/>
                <w:szCs w:val="22"/>
              </w:rPr>
            </w:pPr>
            <w:r w:rsidRPr="00D647C6">
              <w:rPr>
                <w:color w:val="000000" w:themeColor="text1"/>
                <w:sz w:val="22"/>
                <w:szCs w:val="22"/>
              </w:rPr>
              <w:t>Yes</w:t>
            </w:r>
          </w:p>
        </w:tc>
        <w:tc>
          <w:tcPr>
            <w:tcW w:w="2127" w:type="dxa"/>
            <w:shd w:val="clear" w:color="auto" w:fill="F2F2F2" w:themeFill="background1" w:themeFillShade="F2"/>
            <w:vAlign w:val="bottom"/>
          </w:tcPr>
          <w:p w14:paraId="47DC8254" w14:textId="77777777" w:rsidR="007C26FC" w:rsidRPr="00D647C6" w:rsidRDefault="007C26FC" w:rsidP="00492FF7">
            <w:pPr>
              <w:rPr>
                <w:color w:val="000000" w:themeColor="text1"/>
                <w:sz w:val="22"/>
                <w:szCs w:val="22"/>
              </w:rPr>
            </w:pPr>
            <w:r w:rsidRPr="00D647C6">
              <w:rPr>
                <w:color w:val="000000" w:themeColor="text1"/>
                <w:sz w:val="22"/>
                <w:szCs w:val="22"/>
              </w:rPr>
              <w:t>Column of the local dictionary that is used in ETL</w:t>
            </w:r>
          </w:p>
        </w:tc>
        <w:tc>
          <w:tcPr>
            <w:tcW w:w="1275" w:type="dxa"/>
            <w:shd w:val="clear" w:color="auto" w:fill="F2F2F2" w:themeFill="background1" w:themeFillShade="F2"/>
            <w:vAlign w:val="center"/>
          </w:tcPr>
          <w:p w14:paraId="7180A854"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6FC69A38" w14:textId="73759A70" w:rsidR="007C26FC" w:rsidRPr="00D647C6" w:rsidRDefault="007C26FC" w:rsidP="00492FF7">
            <w:pPr>
              <w:rPr>
                <w:color w:val="000000" w:themeColor="text1"/>
                <w:sz w:val="22"/>
                <w:szCs w:val="22"/>
              </w:rPr>
            </w:pPr>
          </w:p>
        </w:tc>
      </w:tr>
      <w:tr w:rsidR="007C26FC" w:rsidRPr="00D647C6" w14:paraId="5004762C" w14:textId="77777777" w:rsidTr="007C26FC">
        <w:trPr>
          <w:trHeight w:val="1274"/>
        </w:trPr>
        <w:tc>
          <w:tcPr>
            <w:tcW w:w="2972" w:type="dxa"/>
            <w:shd w:val="clear" w:color="auto" w:fill="F2F2F2" w:themeFill="background1" w:themeFillShade="F2"/>
            <w:vAlign w:val="bottom"/>
          </w:tcPr>
          <w:p w14:paraId="66BF11D9" w14:textId="77777777" w:rsidR="007C26FC" w:rsidRPr="00D647C6" w:rsidRDefault="007C26FC" w:rsidP="00492FF7">
            <w:pPr>
              <w:rPr>
                <w:color w:val="000000" w:themeColor="text1"/>
                <w:sz w:val="22"/>
                <w:szCs w:val="22"/>
              </w:rPr>
            </w:pPr>
            <w:r w:rsidRPr="00D647C6">
              <w:rPr>
                <w:color w:val="000000" w:themeColor="text1"/>
                <w:sz w:val="22"/>
                <w:szCs w:val="22"/>
              </w:rPr>
              <w:t>included_in_instance</w:t>
            </w:r>
          </w:p>
        </w:tc>
        <w:tc>
          <w:tcPr>
            <w:tcW w:w="1559" w:type="dxa"/>
            <w:shd w:val="clear" w:color="auto" w:fill="F2F2F2" w:themeFill="background1" w:themeFillShade="F2"/>
            <w:vAlign w:val="bottom"/>
          </w:tcPr>
          <w:p w14:paraId="4B1C92CA" w14:textId="77777777" w:rsidR="007C26FC" w:rsidRPr="00D647C6" w:rsidRDefault="007C26FC" w:rsidP="00492FF7">
            <w:pPr>
              <w:rPr>
                <w:color w:val="000000" w:themeColor="text1"/>
                <w:sz w:val="22"/>
                <w:szCs w:val="22"/>
              </w:rPr>
            </w:pPr>
            <w:r w:rsidRPr="00D647C6">
              <w:rPr>
                <w:color w:val="000000" w:themeColor="text1"/>
                <w:sz w:val="22"/>
                <w:szCs w:val="22"/>
              </w:rPr>
              <w:t>Yes</w:t>
            </w:r>
          </w:p>
        </w:tc>
        <w:tc>
          <w:tcPr>
            <w:tcW w:w="2127" w:type="dxa"/>
            <w:shd w:val="clear" w:color="auto" w:fill="F2F2F2" w:themeFill="background1" w:themeFillShade="F2"/>
            <w:vAlign w:val="bottom"/>
          </w:tcPr>
          <w:p w14:paraId="22382ADF" w14:textId="77777777" w:rsidR="007C26FC" w:rsidRPr="00D647C6" w:rsidRDefault="007C26FC" w:rsidP="00492FF7">
            <w:pPr>
              <w:rPr>
                <w:color w:val="000000" w:themeColor="text1"/>
                <w:sz w:val="22"/>
                <w:szCs w:val="22"/>
              </w:rPr>
            </w:pPr>
            <w:r w:rsidRPr="00D647C6">
              <w:rPr>
                <w:color w:val="000000" w:themeColor="text1"/>
                <w:sz w:val="22"/>
                <w:szCs w:val="22"/>
              </w:rPr>
              <w:t>Specify whether this column of this table was used to populate this specific instance of the CDM</w:t>
            </w:r>
          </w:p>
        </w:tc>
        <w:tc>
          <w:tcPr>
            <w:tcW w:w="1275" w:type="dxa"/>
            <w:shd w:val="clear" w:color="auto" w:fill="F2F2F2" w:themeFill="background1" w:themeFillShade="F2"/>
            <w:vAlign w:val="center"/>
          </w:tcPr>
          <w:p w14:paraId="5FD17E88"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2F0193A" w14:textId="77777777" w:rsidR="007C26FC" w:rsidRPr="00D647C6" w:rsidRDefault="007C26FC" w:rsidP="00492FF7">
            <w:pPr>
              <w:rPr>
                <w:color w:val="000000" w:themeColor="text1"/>
                <w:sz w:val="22"/>
                <w:szCs w:val="22"/>
              </w:rPr>
            </w:pPr>
            <w:r w:rsidRPr="00D647C6">
              <w:rPr>
                <w:color w:val="000000" w:themeColor="text1"/>
                <w:sz w:val="22"/>
                <w:szCs w:val="22"/>
              </w:rPr>
              <w:t>yes/no</w:t>
            </w:r>
          </w:p>
        </w:tc>
      </w:tr>
      <w:tr w:rsidR="007C26FC" w:rsidRPr="00D647C6" w14:paraId="2724558C" w14:textId="77777777" w:rsidTr="007C26FC">
        <w:trPr>
          <w:trHeight w:val="852"/>
        </w:trPr>
        <w:tc>
          <w:tcPr>
            <w:tcW w:w="2972" w:type="dxa"/>
            <w:shd w:val="clear" w:color="auto" w:fill="F2F2F2" w:themeFill="background1" w:themeFillShade="F2"/>
            <w:vAlign w:val="bottom"/>
          </w:tcPr>
          <w:p w14:paraId="5636675A" w14:textId="77777777" w:rsidR="007C26FC" w:rsidRPr="00D647C6" w:rsidRDefault="007C26FC" w:rsidP="00492FF7">
            <w:pPr>
              <w:rPr>
                <w:color w:val="000000" w:themeColor="text1"/>
                <w:sz w:val="22"/>
                <w:szCs w:val="22"/>
              </w:rPr>
            </w:pPr>
            <w:r w:rsidRPr="00D647C6">
              <w:rPr>
                <w:color w:val="000000" w:themeColor="text1"/>
                <w:sz w:val="22"/>
                <w:szCs w:val="22"/>
              </w:rPr>
              <w:t>date_when_data_last_updated</w:t>
            </w:r>
          </w:p>
        </w:tc>
        <w:tc>
          <w:tcPr>
            <w:tcW w:w="1559" w:type="dxa"/>
            <w:shd w:val="clear" w:color="auto" w:fill="F2F2F2" w:themeFill="background1" w:themeFillShade="F2"/>
            <w:vAlign w:val="bottom"/>
          </w:tcPr>
          <w:p w14:paraId="0027D1B9" w14:textId="77777777" w:rsidR="007C26FC" w:rsidRPr="00D647C6" w:rsidRDefault="007C26FC" w:rsidP="00492FF7">
            <w:pPr>
              <w:rPr>
                <w:color w:val="000000" w:themeColor="text1"/>
                <w:sz w:val="22"/>
                <w:szCs w:val="22"/>
              </w:rPr>
            </w:pPr>
            <w:r w:rsidRPr="00D647C6">
              <w:rPr>
                <w:color w:val="000000" w:themeColor="text1"/>
                <w:sz w:val="22"/>
                <w:szCs w:val="22"/>
              </w:rPr>
              <w:t>only if included_in_instance='yes'</w:t>
            </w:r>
          </w:p>
        </w:tc>
        <w:tc>
          <w:tcPr>
            <w:tcW w:w="2127" w:type="dxa"/>
            <w:shd w:val="clear" w:color="auto" w:fill="F2F2F2" w:themeFill="background1" w:themeFillShade="F2"/>
            <w:vAlign w:val="bottom"/>
          </w:tcPr>
          <w:p w14:paraId="12A55A83" w14:textId="77777777" w:rsidR="007C26FC" w:rsidRPr="00D647C6" w:rsidRDefault="007C26FC" w:rsidP="00492FF7">
            <w:pPr>
              <w:rPr>
                <w:color w:val="000000" w:themeColor="text1"/>
                <w:sz w:val="22"/>
                <w:szCs w:val="22"/>
              </w:rPr>
            </w:pPr>
            <w:r w:rsidRPr="00D647C6">
              <w:rPr>
                <w:color w:val="000000" w:themeColor="text1"/>
                <w:sz w:val="22"/>
                <w:szCs w:val="22"/>
              </w:rPr>
              <w:t>Date when the DAP last received this column</w:t>
            </w:r>
          </w:p>
        </w:tc>
        <w:tc>
          <w:tcPr>
            <w:tcW w:w="1275" w:type="dxa"/>
            <w:shd w:val="clear" w:color="auto" w:fill="F2F2F2" w:themeFill="background1" w:themeFillShade="F2"/>
            <w:vAlign w:val="center"/>
          </w:tcPr>
          <w:p w14:paraId="6C8DFED3" w14:textId="77777777" w:rsidR="007C26FC" w:rsidRPr="00D647C6" w:rsidRDefault="007C26FC" w:rsidP="00492FF7">
            <w:pPr>
              <w:rPr>
                <w:color w:val="000000" w:themeColor="text1"/>
                <w:sz w:val="22"/>
                <w:szCs w:val="22"/>
              </w:rPr>
            </w:pPr>
            <w:r w:rsidRPr="00D647C6">
              <w:rPr>
                <w:color w:val="000000" w:themeColor="text1"/>
                <w:sz w:val="22"/>
                <w:szCs w:val="22"/>
              </w:rPr>
              <w:t>Character yyyymmdd</w:t>
            </w:r>
          </w:p>
        </w:tc>
        <w:tc>
          <w:tcPr>
            <w:tcW w:w="1701" w:type="dxa"/>
            <w:shd w:val="clear" w:color="auto" w:fill="F2F2F2" w:themeFill="background1" w:themeFillShade="F2"/>
            <w:vAlign w:val="bottom"/>
          </w:tcPr>
          <w:p w14:paraId="1E75C571" w14:textId="0A4CB957" w:rsidR="007C26FC" w:rsidRPr="00D647C6" w:rsidRDefault="007C26FC" w:rsidP="00492FF7">
            <w:pPr>
              <w:rPr>
                <w:color w:val="000000" w:themeColor="text1"/>
                <w:sz w:val="22"/>
                <w:szCs w:val="22"/>
              </w:rPr>
            </w:pPr>
            <w:r w:rsidRPr="00D647C6">
              <w:rPr>
                <w:color w:val="000000" w:themeColor="text1"/>
                <w:sz w:val="22"/>
                <w:szCs w:val="22"/>
              </w:rPr>
              <w:t>N/A=not applicable</w:t>
            </w:r>
          </w:p>
        </w:tc>
      </w:tr>
      <w:tr w:rsidR="007C26FC" w:rsidRPr="00D647C6" w14:paraId="64B65A55" w14:textId="77777777" w:rsidTr="007C26FC">
        <w:trPr>
          <w:trHeight w:val="960"/>
        </w:trPr>
        <w:tc>
          <w:tcPr>
            <w:tcW w:w="2972" w:type="dxa"/>
            <w:shd w:val="clear" w:color="auto" w:fill="F2F2F2" w:themeFill="background1" w:themeFillShade="F2"/>
            <w:vAlign w:val="bottom"/>
          </w:tcPr>
          <w:p w14:paraId="37F29900" w14:textId="77777777" w:rsidR="007C26FC" w:rsidRPr="00D647C6" w:rsidRDefault="007C26FC" w:rsidP="00492FF7">
            <w:pPr>
              <w:rPr>
                <w:color w:val="000000" w:themeColor="text1"/>
                <w:sz w:val="22"/>
                <w:szCs w:val="22"/>
              </w:rPr>
            </w:pPr>
            <w:r w:rsidRPr="00D647C6">
              <w:rPr>
                <w:color w:val="000000" w:themeColor="text1"/>
                <w:sz w:val="22"/>
                <w:szCs w:val="22"/>
              </w:rPr>
              <w:t>since_when_data_complete</w:t>
            </w:r>
          </w:p>
        </w:tc>
        <w:tc>
          <w:tcPr>
            <w:tcW w:w="1559" w:type="dxa"/>
            <w:shd w:val="clear" w:color="auto" w:fill="F2F2F2" w:themeFill="background1" w:themeFillShade="F2"/>
            <w:vAlign w:val="bottom"/>
          </w:tcPr>
          <w:p w14:paraId="70E4773A" w14:textId="77777777" w:rsidR="007C26FC" w:rsidRPr="00D647C6" w:rsidRDefault="007C26FC" w:rsidP="00492FF7">
            <w:pPr>
              <w:rPr>
                <w:color w:val="000000" w:themeColor="text1"/>
                <w:sz w:val="22"/>
                <w:szCs w:val="22"/>
              </w:rPr>
            </w:pPr>
            <w:r w:rsidRPr="00D647C6">
              <w:rPr>
                <w:color w:val="000000" w:themeColor="text1"/>
                <w:sz w:val="22"/>
                <w:szCs w:val="22"/>
              </w:rPr>
              <w:t>only if included_in_instance='yes'</w:t>
            </w:r>
          </w:p>
        </w:tc>
        <w:tc>
          <w:tcPr>
            <w:tcW w:w="2127" w:type="dxa"/>
            <w:shd w:val="clear" w:color="auto" w:fill="F2F2F2" w:themeFill="background1" w:themeFillShade="F2"/>
            <w:vAlign w:val="bottom"/>
          </w:tcPr>
          <w:p w14:paraId="07BEF14C" w14:textId="77777777" w:rsidR="007C26FC" w:rsidRPr="00D647C6" w:rsidRDefault="007C26FC" w:rsidP="00492FF7">
            <w:pPr>
              <w:rPr>
                <w:color w:val="000000" w:themeColor="text1"/>
                <w:sz w:val="22"/>
                <w:szCs w:val="22"/>
              </w:rPr>
            </w:pPr>
            <w:r w:rsidRPr="00D647C6">
              <w:rPr>
                <w:color w:val="000000" w:themeColor="text1"/>
                <w:sz w:val="22"/>
                <w:szCs w:val="22"/>
              </w:rPr>
              <w:t>Date since when the DAP considers this column to contain complete data</w:t>
            </w:r>
          </w:p>
        </w:tc>
        <w:tc>
          <w:tcPr>
            <w:tcW w:w="1275" w:type="dxa"/>
            <w:shd w:val="clear" w:color="auto" w:fill="F2F2F2" w:themeFill="background1" w:themeFillShade="F2"/>
            <w:vAlign w:val="center"/>
          </w:tcPr>
          <w:p w14:paraId="433BA296" w14:textId="77777777" w:rsidR="007C26FC" w:rsidRPr="00D647C6" w:rsidRDefault="007C26FC" w:rsidP="00492FF7">
            <w:pPr>
              <w:rPr>
                <w:color w:val="000000" w:themeColor="text1"/>
                <w:sz w:val="22"/>
                <w:szCs w:val="22"/>
              </w:rPr>
            </w:pPr>
            <w:r w:rsidRPr="00D647C6">
              <w:rPr>
                <w:color w:val="000000" w:themeColor="text1"/>
                <w:sz w:val="22"/>
                <w:szCs w:val="22"/>
              </w:rPr>
              <w:t>Character yyyymmdd</w:t>
            </w:r>
          </w:p>
        </w:tc>
        <w:tc>
          <w:tcPr>
            <w:tcW w:w="1701" w:type="dxa"/>
            <w:shd w:val="clear" w:color="auto" w:fill="F2F2F2" w:themeFill="background1" w:themeFillShade="F2"/>
            <w:vAlign w:val="bottom"/>
          </w:tcPr>
          <w:p w14:paraId="61D93440" w14:textId="3C6EEB30" w:rsidR="007C26FC" w:rsidRPr="00D647C6" w:rsidRDefault="007C26FC" w:rsidP="00492FF7">
            <w:pPr>
              <w:rPr>
                <w:color w:val="000000" w:themeColor="text1"/>
                <w:sz w:val="22"/>
                <w:szCs w:val="22"/>
              </w:rPr>
            </w:pPr>
            <w:r w:rsidRPr="00D647C6">
              <w:rPr>
                <w:color w:val="000000" w:themeColor="text1"/>
                <w:sz w:val="22"/>
                <w:szCs w:val="22"/>
              </w:rPr>
              <w:t>N/A=not applicable</w:t>
            </w:r>
          </w:p>
        </w:tc>
      </w:tr>
      <w:tr w:rsidR="007C26FC" w:rsidRPr="00D647C6" w14:paraId="5763924D" w14:textId="77777777" w:rsidTr="007C26FC">
        <w:trPr>
          <w:trHeight w:val="960"/>
        </w:trPr>
        <w:tc>
          <w:tcPr>
            <w:tcW w:w="2972" w:type="dxa"/>
            <w:shd w:val="clear" w:color="auto" w:fill="F2F2F2" w:themeFill="background1" w:themeFillShade="F2"/>
            <w:vAlign w:val="bottom"/>
          </w:tcPr>
          <w:p w14:paraId="42B45BFA" w14:textId="77777777" w:rsidR="007C26FC" w:rsidRPr="00D647C6" w:rsidRDefault="007C26FC" w:rsidP="00492FF7">
            <w:pPr>
              <w:rPr>
                <w:color w:val="000000" w:themeColor="text1"/>
                <w:sz w:val="22"/>
                <w:szCs w:val="22"/>
              </w:rPr>
            </w:pPr>
            <w:r w:rsidRPr="00D647C6">
              <w:rPr>
                <w:color w:val="000000" w:themeColor="text1"/>
                <w:sz w:val="22"/>
                <w:szCs w:val="22"/>
              </w:rPr>
              <w:t>up_to_when_data_complete</w:t>
            </w:r>
          </w:p>
        </w:tc>
        <w:tc>
          <w:tcPr>
            <w:tcW w:w="1559" w:type="dxa"/>
            <w:shd w:val="clear" w:color="auto" w:fill="F2F2F2" w:themeFill="background1" w:themeFillShade="F2"/>
            <w:vAlign w:val="bottom"/>
          </w:tcPr>
          <w:p w14:paraId="1C394B48" w14:textId="77777777" w:rsidR="007C26FC" w:rsidRPr="00D647C6" w:rsidRDefault="007C26FC" w:rsidP="00492FF7">
            <w:pPr>
              <w:rPr>
                <w:color w:val="000000" w:themeColor="text1"/>
                <w:sz w:val="22"/>
                <w:szCs w:val="22"/>
              </w:rPr>
            </w:pPr>
            <w:r w:rsidRPr="00D647C6">
              <w:rPr>
                <w:color w:val="000000" w:themeColor="text1"/>
                <w:sz w:val="22"/>
                <w:szCs w:val="22"/>
              </w:rPr>
              <w:t>only if included_in_instance='yes'</w:t>
            </w:r>
          </w:p>
        </w:tc>
        <w:tc>
          <w:tcPr>
            <w:tcW w:w="2127" w:type="dxa"/>
            <w:shd w:val="clear" w:color="auto" w:fill="F2F2F2" w:themeFill="background1" w:themeFillShade="F2"/>
            <w:vAlign w:val="bottom"/>
          </w:tcPr>
          <w:p w14:paraId="5D09CB3E" w14:textId="77777777" w:rsidR="007C26FC" w:rsidRPr="00D647C6" w:rsidRDefault="007C26FC" w:rsidP="00492FF7">
            <w:pPr>
              <w:rPr>
                <w:color w:val="000000" w:themeColor="text1"/>
                <w:sz w:val="22"/>
                <w:szCs w:val="22"/>
              </w:rPr>
            </w:pPr>
            <w:r w:rsidRPr="00D647C6">
              <w:rPr>
                <w:color w:val="000000" w:themeColor="text1"/>
                <w:sz w:val="22"/>
                <w:szCs w:val="22"/>
              </w:rPr>
              <w:t>Date up to when the DAP considers this column to contain complete data</w:t>
            </w:r>
          </w:p>
        </w:tc>
        <w:tc>
          <w:tcPr>
            <w:tcW w:w="1275" w:type="dxa"/>
            <w:shd w:val="clear" w:color="auto" w:fill="F2F2F2" w:themeFill="background1" w:themeFillShade="F2"/>
            <w:vAlign w:val="center"/>
          </w:tcPr>
          <w:p w14:paraId="5BC6EB4E" w14:textId="77777777" w:rsidR="007C26FC" w:rsidRPr="00D647C6" w:rsidRDefault="007C26FC" w:rsidP="00492FF7">
            <w:pPr>
              <w:rPr>
                <w:color w:val="000000" w:themeColor="text1"/>
                <w:sz w:val="22"/>
                <w:szCs w:val="22"/>
              </w:rPr>
            </w:pPr>
            <w:r w:rsidRPr="00D647C6">
              <w:rPr>
                <w:color w:val="000000" w:themeColor="text1"/>
                <w:sz w:val="22"/>
                <w:szCs w:val="22"/>
              </w:rPr>
              <w:t>Character yyyymmdd</w:t>
            </w:r>
          </w:p>
        </w:tc>
        <w:tc>
          <w:tcPr>
            <w:tcW w:w="1701" w:type="dxa"/>
            <w:shd w:val="clear" w:color="auto" w:fill="F2F2F2" w:themeFill="background1" w:themeFillShade="F2"/>
            <w:vAlign w:val="bottom"/>
          </w:tcPr>
          <w:p w14:paraId="793DEABF" w14:textId="06416D34" w:rsidR="007C26FC" w:rsidRPr="00D647C6" w:rsidRDefault="007C26FC" w:rsidP="00492FF7">
            <w:pPr>
              <w:rPr>
                <w:color w:val="000000" w:themeColor="text1"/>
                <w:sz w:val="22"/>
                <w:szCs w:val="22"/>
              </w:rPr>
            </w:pPr>
            <w:r w:rsidRPr="00D647C6">
              <w:rPr>
                <w:color w:val="000000" w:themeColor="text1"/>
                <w:sz w:val="22"/>
                <w:szCs w:val="22"/>
              </w:rPr>
              <w:t>N/A=not applicable</w:t>
            </w:r>
          </w:p>
        </w:tc>
      </w:tr>
      <w:tr w:rsidR="007C26FC" w:rsidRPr="00D647C6" w14:paraId="2328A377" w14:textId="77777777" w:rsidTr="007C26FC">
        <w:trPr>
          <w:trHeight w:val="201"/>
        </w:trPr>
        <w:tc>
          <w:tcPr>
            <w:tcW w:w="2972" w:type="dxa"/>
            <w:shd w:val="clear" w:color="auto" w:fill="F2F2F2" w:themeFill="background1" w:themeFillShade="F2"/>
            <w:vAlign w:val="bottom"/>
          </w:tcPr>
          <w:p w14:paraId="21F089FD" w14:textId="77777777" w:rsidR="007C26FC" w:rsidRPr="00D647C6" w:rsidRDefault="007C26FC" w:rsidP="00492FF7">
            <w:pPr>
              <w:rPr>
                <w:color w:val="000000" w:themeColor="text1"/>
                <w:sz w:val="22"/>
                <w:szCs w:val="22"/>
              </w:rPr>
            </w:pPr>
            <w:r w:rsidRPr="00D647C6">
              <w:rPr>
                <w:color w:val="000000" w:themeColor="text1"/>
                <w:sz w:val="22"/>
                <w:szCs w:val="22"/>
              </w:rPr>
              <w:t>restriction_in_values</w:t>
            </w:r>
          </w:p>
        </w:tc>
        <w:tc>
          <w:tcPr>
            <w:tcW w:w="1559" w:type="dxa"/>
            <w:shd w:val="clear" w:color="auto" w:fill="F2F2F2" w:themeFill="background1" w:themeFillShade="F2"/>
            <w:vAlign w:val="bottom"/>
          </w:tcPr>
          <w:p w14:paraId="23EA659C" w14:textId="77777777" w:rsidR="007C26FC" w:rsidRPr="00D647C6" w:rsidRDefault="007C26FC" w:rsidP="00492FF7">
            <w:pPr>
              <w:rPr>
                <w:color w:val="000000" w:themeColor="text1"/>
                <w:sz w:val="22"/>
                <w:szCs w:val="22"/>
              </w:rPr>
            </w:pPr>
            <w:r w:rsidRPr="00D647C6">
              <w:rPr>
                <w:color w:val="000000" w:themeColor="text1"/>
                <w:sz w:val="22"/>
                <w:szCs w:val="22"/>
              </w:rPr>
              <w:t>only if included_in_instance='yes'</w:t>
            </w:r>
          </w:p>
        </w:tc>
        <w:tc>
          <w:tcPr>
            <w:tcW w:w="2127" w:type="dxa"/>
            <w:shd w:val="clear" w:color="auto" w:fill="F2F2F2" w:themeFill="background1" w:themeFillShade="F2"/>
            <w:vAlign w:val="bottom"/>
          </w:tcPr>
          <w:p w14:paraId="7248DC13" w14:textId="77777777" w:rsidR="007C26FC" w:rsidRPr="00D647C6" w:rsidRDefault="007C26FC" w:rsidP="00492FF7">
            <w:pPr>
              <w:rPr>
                <w:color w:val="000000" w:themeColor="text1"/>
                <w:sz w:val="22"/>
                <w:szCs w:val="22"/>
              </w:rPr>
            </w:pPr>
            <w:r w:rsidRPr="00D647C6">
              <w:rPr>
                <w:color w:val="000000" w:themeColor="text1"/>
                <w:sz w:val="22"/>
                <w:szCs w:val="22"/>
              </w:rPr>
              <w:t>Whether the data uploaded in the CDM were selected based on values of this column</w:t>
            </w:r>
          </w:p>
        </w:tc>
        <w:tc>
          <w:tcPr>
            <w:tcW w:w="1275" w:type="dxa"/>
            <w:shd w:val="clear" w:color="auto" w:fill="F2F2F2" w:themeFill="background1" w:themeFillShade="F2"/>
            <w:vAlign w:val="center"/>
          </w:tcPr>
          <w:p w14:paraId="702FACE6"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7008F840" w14:textId="259653B0" w:rsidR="007C26FC" w:rsidRPr="00D647C6" w:rsidRDefault="007C26FC" w:rsidP="00492FF7">
            <w:pPr>
              <w:rPr>
                <w:color w:val="000000" w:themeColor="text1"/>
                <w:sz w:val="22"/>
                <w:szCs w:val="22"/>
              </w:rPr>
            </w:pPr>
            <w:r w:rsidRPr="00D647C6">
              <w:rPr>
                <w:color w:val="000000" w:themeColor="text1"/>
                <w:sz w:val="22"/>
                <w:szCs w:val="22"/>
              </w:rPr>
              <w:t>yes/no/N/A</w:t>
            </w:r>
          </w:p>
        </w:tc>
      </w:tr>
      <w:tr w:rsidR="007C26FC" w:rsidRPr="00D647C6" w14:paraId="1C0C94C5" w14:textId="77777777" w:rsidTr="007C26FC">
        <w:trPr>
          <w:trHeight w:val="304"/>
        </w:trPr>
        <w:tc>
          <w:tcPr>
            <w:tcW w:w="2972" w:type="dxa"/>
            <w:shd w:val="clear" w:color="auto" w:fill="auto"/>
            <w:vAlign w:val="bottom"/>
          </w:tcPr>
          <w:p w14:paraId="6913DB94" w14:textId="77777777" w:rsidR="007C26FC" w:rsidRPr="00D647C6" w:rsidRDefault="007C26FC" w:rsidP="00492FF7">
            <w:pPr>
              <w:rPr>
                <w:color w:val="000000" w:themeColor="text1"/>
                <w:sz w:val="22"/>
                <w:szCs w:val="22"/>
              </w:rPr>
            </w:pPr>
            <w:r w:rsidRPr="00D647C6">
              <w:rPr>
                <w:color w:val="000000" w:themeColor="text1"/>
                <w:sz w:val="22"/>
                <w:szCs w:val="22"/>
              </w:rPr>
              <w:t>list_of_values</w:t>
            </w:r>
          </w:p>
        </w:tc>
        <w:tc>
          <w:tcPr>
            <w:tcW w:w="1559" w:type="dxa"/>
            <w:shd w:val="clear" w:color="auto" w:fill="auto"/>
            <w:vAlign w:val="bottom"/>
          </w:tcPr>
          <w:p w14:paraId="39DBA451" w14:textId="77777777" w:rsidR="007C26FC" w:rsidRPr="00D647C6" w:rsidRDefault="007C26FC" w:rsidP="00492FF7">
            <w:pPr>
              <w:rPr>
                <w:color w:val="000000" w:themeColor="text1"/>
                <w:sz w:val="22"/>
                <w:szCs w:val="22"/>
              </w:rPr>
            </w:pPr>
            <w:r w:rsidRPr="00D647C6">
              <w:rPr>
                <w:color w:val="000000" w:themeColor="text1"/>
                <w:sz w:val="22"/>
                <w:szCs w:val="22"/>
              </w:rPr>
              <w:t>No</w:t>
            </w:r>
          </w:p>
        </w:tc>
        <w:tc>
          <w:tcPr>
            <w:tcW w:w="2127" w:type="dxa"/>
            <w:shd w:val="clear" w:color="auto" w:fill="auto"/>
            <w:vAlign w:val="bottom"/>
          </w:tcPr>
          <w:p w14:paraId="3A3B9251" w14:textId="77777777" w:rsidR="007C26FC" w:rsidRPr="00D647C6" w:rsidRDefault="007C26FC" w:rsidP="00492FF7">
            <w:pPr>
              <w:rPr>
                <w:color w:val="000000" w:themeColor="text1"/>
                <w:sz w:val="22"/>
                <w:szCs w:val="22"/>
              </w:rPr>
            </w:pPr>
            <w:r w:rsidRPr="00D647C6">
              <w:rPr>
                <w:color w:val="000000" w:themeColor="text1"/>
                <w:sz w:val="22"/>
                <w:szCs w:val="22"/>
              </w:rPr>
              <w:t>List of values of this column that are included in this instance of the CDM</w:t>
            </w:r>
          </w:p>
        </w:tc>
        <w:tc>
          <w:tcPr>
            <w:tcW w:w="1275" w:type="dxa"/>
            <w:shd w:val="clear" w:color="auto" w:fill="auto"/>
            <w:vAlign w:val="center"/>
          </w:tcPr>
          <w:p w14:paraId="1A68ED91"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auto"/>
            <w:vAlign w:val="bottom"/>
          </w:tcPr>
          <w:p w14:paraId="466E99BC" w14:textId="6A1EBA94" w:rsidR="007C26FC" w:rsidRPr="00D647C6" w:rsidRDefault="007C26FC" w:rsidP="00492FF7">
            <w:pPr>
              <w:rPr>
                <w:color w:val="000000" w:themeColor="text1"/>
                <w:sz w:val="22"/>
                <w:szCs w:val="22"/>
              </w:rPr>
            </w:pPr>
          </w:p>
        </w:tc>
      </w:tr>
      <w:tr w:rsidR="007C26FC" w:rsidRPr="00D647C6" w14:paraId="34AC3B6D" w14:textId="77777777" w:rsidTr="007C26FC">
        <w:trPr>
          <w:trHeight w:val="162"/>
        </w:trPr>
        <w:tc>
          <w:tcPr>
            <w:tcW w:w="2972" w:type="dxa"/>
            <w:shd w:val="clear" w:color="auto" w:fill="auto"/>
            <w:vAlign w:val="bottom"/>
          </w:tcPr>
          <w:p w14:paraId="29B40A62" w14:textId="77777777" w:rsidR="007C26FC" w:rsidRPr="00D647C6" w:rsidRDefault="007C26FC" w:rsidP="00492FF7">
            <w:pPr>
              <w:rPr>
                <w:color w:val="000000" w:themeColor="text1"/>
                <w:sz w:val="22"/>
                <w:szCs w:val="22"/>
              </w:rPr>
            </w:pPr>
            <w:r w:rsidRPr="00D647C6">
              <w:rPr>
                <w:color w:val="000000" w:themeColor="text1"/>
                <w:sz w:val="22"/>
                <w:szCs w:val="22"/>
              </w:rPr>
              <w:t>restriction_condition</w:t>
            </w:r>
          </w:p>
        </w:tc>
        <w:tc>
          <w:tcPr>
            <w:tcW w:w="1559" w:type="dxa"/>
            <w:shd w:val="clear" w:color="auto" w:fill="auto"/>
            <w:vAlign w:val="bottom"/>
          </w:tcPr>
          <w:p w14:paraId="7AFF09A5" w14:textId="77777777" w:rsidR="007C26FC" w:rsidRPr="00D647C6" w:rsidRDefault="007C26FC" w:rsidP="00492FF7">
            <w:pPr>
              <w:rPr>
                <w:color w:val="000000" w:themeColor="text1"/>
                <w:sz w:val="22"/>
                <w:szCs w:val="22"/>
              </w:rPr>
            </w:pPr>
            <w:r w:rsidRPr="00D647C6">
              <w:rPr>
                <w:color w:val="000000" w:themeColor="text1"/>
                <w:sz w:val="22"/>
                <w:szCs w:val="22"/>
              </w:rPr>
              <w:t>No</w:t>
            </w:r>
          </w:p>
        </w:tc>
        <w:tc>
          <w:tcPr>
            <w:tcW w:w="2127" w:type="dxa"/>
            <w:shd w:val="clear" w:color="auto" w:fill="auto"/>
            <w:vAlign w:val="bottom"/>
          </w:tcPr>
          <w:p w14:paraId="2521FA0D" w14:textId="77777777" w:rsidR="007C26FC" w:rsidRPr="00D647C6" w:rsidRDefault="007C26FC" w:rsidP="00492FF7">
            <w:pPr>
              <w:rPr>
                <w:color w:val="000000" w:themeColor="text1"/>
                <w:sz w:val="22"/>
                <w:szCs w:val="22"/>
              </w:rPr>
            </w:pPr>
            <w:r w:rsidRPr="00D647C6">
              <w:rPr>
                <w:color w:val="000000" w:themeColor="text1"/>
                <w:sz w:val="22"/>
                <w:szCs w:val="22"/>
              </w:rPr>
              <w:t>Condition involving this column that restricted the data uploaded to the instance of the CDM</w:t>
            </w:r>
          </w:p>
        </w:tc>
        <w:tc>
          <w:tcPr>
            <w:tcW w:w="1275" w:type="dxa"/>
            <w:shd w:val="clear" w:color="auto" w:fill="auto"/>
            <w:vAlign w:val="center"/>
          </w:tcPr>
          <w:p w14:paraId="238288FC" w14:textId="77777777" w:rsidR="007C26FC" w:rsidRPr="00D647C6" w:rsidRDefault="007C26FC" w:rsidP="00492FF7">
            <w:pPr>
              <w:rPr>
                <w:color w:val="000000" w:themeColor="text1"/>
                <w:sz w:val="22"/>
                <w:szCs w:val="22"/>
              </w:rPr>
            </w:pPr>
            <w:r w:rsidRPr="00D647C6">
              <w:rPr>
                <w:color w:val="000000" w:themeColor="text1"/>
                <w:sz w:val="22"/>
                <w:szCs w:val="22"/>
              </w:rPr>
              <w:t>Character</w:t>
            </w:r>
          </w:p>
        </w:tc>
        <w:tc>
          <w:tcPr>
            <w:tcW w:w="1701" w:type="dxa"/>
            <w:shd w:val="clear" w:color="auto" w:fill="auto"/>
            <w:vAlign w:val="bottom"/>
          </w:tcPr>
          <w:p w14:paraId="61CDF13A" w14:textId="77777777" w:rsidR="007C26FC" w:rsidRPr="00D647C6" w:rsidRDefault="007C26FC" w:rsidP="00492FF7">
            <w:pPr>
              <w:rPr>
                <w:color w:val="000000" w:themeColor="text1"/>
                <w:sz w:val="22"/>
                <w:szCs w:val="22"/>
              </w:rPr>
            </w:pPr>
          </w:p>
        </w:tc>
      </w:tr>
    </w:tbl>
    <w:p w14:paraId="3AD4C907" w14:textId="77777777" w:rsidR="00D03EA0" w:rsidRPr="00D647C6" w:rsidRDefault="00D03EA0" w:rsidP="00D03EA0">
      <w:pPr>
        <w:pStyle w:val="BodytextAgency"/>
        <w:rPr>
          <w:b/>
          <w:bCs/>
          <w:sz w:val="22"/>
          <w:szCs w:val="22"/>
        </w:rPr>
      </w:pPr>
      <w:bookmarkStart w:id="127" w:name="_Toc65767170"/>
      <w:bookmarkStart w:id="128" w:name="_Toc65767992"/>
    </w:p>
    <w:p w14:paraId="3553C1BA" w14:textId="1030EFCE" w:rsidR="003C6423" w:rsidRPr="00D647C6" w:rsidRDefault="003C6423" w:rsidP="00D03EA0">
      <w:pPr>
        <w:pStyle w:val="BodytextAgency"/>
        <w:rPr>
          <w:b/>
          <w:bCs/>
          <w:i/>
          <w:iCs/>
          <w:sz w:val="22"/>
          <w:szCs w:val="22"/>
        </w:rPr>
      </w:pPr>
      <w:r w:rsidRPr="00D647C6">
        <w:rPr>
          <w:b/>
          <w:bCs/>
          <w:sz w:val="22"/>
          <w:szCs w:val="22"/>
        </w:rPr>
        <w:t>Presence Check</w:t>
      </w:r>
      <w:bookmarkEnd w:id="127"/>
      <w:bookmarkEnd w:id="128"/>
    </w:p>
    <w:p w14:paraId="09802CE3" w14:textId="77D5C068" w:rsidR="003C6423" w:rsidRPr="00D647C6" w:rsidRDefault="003C6423" w:rsidP="003C6423">
      <w:pPr>
        <w:rPr>
          <w:color w:val="000000" w:themeColor="text1"/>
          <w:sz w:val="22"/>
          <w:szCs w:val="22"/>
        </w:rPr>
      </w:pPr>
      <w:r w:rsidRPr="00D647C6">
        <w:rPr>
          <w:color w:val="000000" w:themeColor="text1"/>
          <w:sz w:val="22"/>
          <w:szCs w:val="22"/>
        </w:rPr>
        <w:t>The first step is to check whether the CDM_SOURCE and INSTANCE tables are present in the directory. The results will be shown on a table that contains the name of the CDM table, presence Yes/No, error TRUE/FALSE and a comment explaining the error.</w:t>
      </w:r>
    </w:p>
    <w:p w14:paraId="5E434D11" w14:textId="56F0659B" w:rsidR="003C6423" w:rsidRPr="00D647C6" w:rsidRDefault="003C6423" w:rsidP="003C6423">
      <w:pPr>
        <w:rPr>
          <w:color w:val="000000" w:themeColor="text1"/>
          <w:sz w:val="22"/>
          <w:szCs w:val="22"/>
        </w:rPr>
      </w:pPr>
    </w:p>
    <w:p w14:paraId="5F76E2BE" w14:textId="712F5D94" w:rsidR="003C6423" w:rsidRPr="00D647C6" w:rsidRDefault="003C6423" w:rsidP="003C6423">
      <w:pPr>
        <w:rPr>
          <w:color w:val="000000" w:themeColor="text1"/>
          <w:sz w:val="22"/>
          <w:szCs w:val="22"/>
        </w:rPr>
      </w:pPr>
      <w:r w:rsidRPr="00D647C6">
        <w:rPr>
          <w:color w:val="000000" w:themeColor="text1"/>
          <w:sz w:val="22"/>
          <w:szCs w:val="22"/>
        </w:rPr>
        <w:t>The checks look into three different scenarios:</w:t>
      </w:r>
    </w:p>
    <w:p w14:paraId="20182031" w14:textId="1718FEF7" w:rsidR="003C6423" w:rsidRPr="00D647C6" w:rsidRDefault="003C6423" w:rsidP="001E0092">
      <w:pPr>
        <w:pStyle w:val="ListParagraph"/>
        <w:numPr>
          <w:ilvl w:val="0"/>
          <w:numId w:val="20"/>
        </w:numPr>
        <w:rPr>
          <w:rFonts w:ascii="Times New Roman" w:hAnsi="Times New Roman"/>
          <w:color w:val="000000" w:themeColor="text1"/>
          <w:sz w:val="22"/>
        </w:rPr>
      </w:pPr>
      <w:r w:rsidRPr="00D647C6">
        <w:rPr>
          <w:rFonts w:ascii="Times New Roman" w:hAnsi="Times New Roman"/>
          <w:color w:val="000000" w:themeColor="text1"/>
          <w:sz w:val="22"/>
        </w:rPr>
        <w:lastRenderedPageBreak/>
        <w:t>More than one file matching the name of the CDM_SOURCE or INSTANCE.</w:t>
      </w:r>
    </w:p>
    <w:p w14:paraId="3811C9F6" w14:textId="77777777" w:rsidR="003C6423" w:rsidRPr="00D647C6" w:rsidRDefault="003C6423" w:rsidP="00236674">
      <w:pPr>
        <w:rPr>
          <w:color w:val="000000" w:themeColor="text1"/>
          <w:sz w:val="22"/>
          <w:szCs w:val="22"/>
        </w:rPr>
      </w:pPr>
      <w:r w:rsidRPr="00D647C6">
        <w:rPr>
          <w:color w:val="000000" w:themeColor="text1"/>
          <w:sz w:val="22"/>
          <w:szCs w:val="22"/>
        </w:rPr>
        <w:t>In this case for both tables the presence is set to Yes, error to TRUE and the following comment will be displayed.</w:t>
      </w:r>
    </w:p>
    <w:p w14:paraId="4125F638" w14:textId="5A0DBDD3" w:rsidR="003C6423" w:rsidRPr="00D647C6" w:rsidRDefault="00236674" w:rsidP="00236674">
      <w:pPr>
        <w:ind w:left="720"/>
        <w:rPr>
          <w:color w:val="000000" w:themeColor="text1"/>
          <w:sz w:val="22"/>
          <w:szCs w:val="22"/>
        </w:rPr>
      </w:pPr>
      <w:r w:rsidRPr="00D647C6">
        <w:rPr>
          <w:color w:val="000000" w:themeColor="text1"/>
          <w:sz w:val="22"/>
          <w:szCs w:val="22"/>
        </w:rPr>
        <w:t>“</w:t>
      </w:r>
      <w:r w:rsidR="003C6423" w:rsidRPr="00D647C6">
        <w:rPr>
          <w:color w:val="000000" w:themeColor="text1"/>
          <w:sz w:val="22"/>
          <w:szCs w:val="22"/>
        </w:rPr>
        <w:t>There are more than two files that contain the pattern CDM_SOURCE in your working directory. There should be only one. Fix the error and run the script again."</w:t>
      </w:r>
      <w:r w:rsidRPr="00D647C6">
        <w:rPr>
          <w:color w:val="000000" w:themeColor="text1"/>
          <w:sz w:val="22"/>
          <w:szCs w:val="22"/>
        </w:rPr>
        <w:t>”</w:t>
      </w:r>
    </w:p>
    <w:p w14:paraId="3C121CA0" w14:textId="15620FDE" w:rsidR="003C6423" w:rsidRPr="00D647C6" w:rsidRDefault="00236674" w:rsidP="00236674">
      <w:pPr>
        <w:ind w:left="720"/>
        <w:rPr>
          <w:color w:val="000000" w:themeColor="text1"/>
          <w:sz w:val="22"/>
          <w:szCs w:val="22"/>
        </w:rPr>
      </w:pPr>
      <w:r w:rsidRPr="00D647C6">
        <w:rPr>
          <w:color w:val="000000" w:themeColor="text1"/>
          <w:sz w:val="22"/>
          <w:szCs w:val="22"/>
        </w:rPr>
        <w:t>“</w:t>
      </w:r>
      <w:r w:rsidR="003C6423" w:rsidRPr="00D647C6">
        <w:rPr>
          <w:color w:val="000000" w:themeColor="text1"/>
          <w:sz w:val="22"/>
          <w:szCs w:val="22"/>
        </w:rPr>
        <w:t>There are more than two files that contain the pattern INSTANCE in your working directory. There should be only one. Fix the error and run the script again.</w:t>
      </w:r>
      <w:r w:rsidRPr="00D647C6">
        <w:rPr>
          <w:color w:val="000000" w:themeColor="text1"/>
          <w:sz w:val="22"/>
          <w:szCs w:val="22"/>
        </w:rPr>
        <w:t>”</w:t>
      </w:r>
    </w:p>
    <w:p w14:paraId="6B37A801" w14:textId="43A31A4D" w:rsidR="003C6423" w:rsidRPr="00D647C6" w:rsidRDefault="003C6423" w:rsidP="001E0092">
      <w:pPr>
        <w:pStyle w:val="ListParagraph"/>
        <w:numPr>
          <w:ilvl w:val="0"/>
          <w:numId w:val="20"/>
        </w:numPr>
        <w:rPr>
          <w:rFonts w:ascii="Times New Roman" w:hAnsi="Times New Roman"/>
          <w:color w:val="000000" w:themeColor="text1"/>
          <w:sz w:val="22"/>
        </w:rPr>
      </w:pPr>
      <w:r w:rsidRPr="00D647C6">
        <w:rPr>
          <w:rFonts w:ascii="Times New Roman" w:hAnsi="Times New Roman"/>
          <w:color w:val="000000" w:themeColor="text1"/>
          <w:sz w:val="22"/>
        </w:rPr>
        <w:t>No files matching the name of CDM_SOURCE or INSTANCE.</w:t>
      </w:r>
    </w:p>
    <w:p w14:paraId="2CEF457C" w14:textId="592326D3" w:rsidR="003C6423" w:rsidRPr="00D647C6" w:rsidRDefault="003C6423" w:rsidP="00236674">
      <w:pPr>
        <w:rPr>
          <w:color w:val="000000" w:themeColor="text1"/>
          <w:sz w:val="22"/>
          <w:szCs w:val="22"/>
        </w:rPr>
      </w:pPr>
      <w:r w:rsidRPr="00D647C6">
        <w:rPr>
          <w:color w:val="000000" w:themeColor="text1"/>
          <w:sz w:val="22"/>
          <w:szCs w:val="22"/>
        </w:rPr>
        <w:t>In this case the presence will be set to No, the error to TRUE for the CDM_SOURCE table since is mandatory and FALSE for the INSTANCE table since is not mandatory. The comments that will be printed are:</w:t>
      </w:r>
    </w:p>
    <w:p w14:paraId="349561D7" w14:textId="7C4B1F5B" w:rsidR="003C6423" w:rsidRPr="00D647C6" w:rsidRDefault="00236674" w:rsidP="00236674">
      <w:pPr>
        <w:ind w:left="720"/>
        <w:rPr>
          <w:color w:val="000000" w:themeColor="text1"/>
          <w:sz w:val="22"/>
          <w:szCs w:val="22"/>
        </w:rPr>
      </w:pPr>
      <w:r w:rsidRPr="00D647C6">
        <w:rPr>
          <w:color w:val="000000" w:themeColor="text1"/>
          <w:sz w:val="22"/>
          <w:szCs w:val="22"/>
        </w:rPr>
        <w:t>“</w:t>
      </w:r>
      <w:r w:rsidR="003C6423" w:rsidRPr="00D647C6">
        <w:rPr>
          <w:color w:val="000000" w:themeColor="text1"/>
          <w:sz w:val="22"/>
          <w:szCs w:val="22"/>
        </w:rPr>
        <w:t>There are no files that contain the pattern CDM_SOURCE in your working directory. Fix the error and run the script again.</w:t>
      </w:r>
      <w:r w:rsidRPr="00D647C6">
        <w:rPr>
          <w:color w:val="000000" w:themeColor="text1"/>
          <w:sz w:val="22"/>
          <w:szCs w:val="22"/>
        </w:rPr>
        <w:t>”</w:t>
      </w:r>
    </w:p>
    <w:p w14:paraId="4CC42481" w14:textId="2AC51149" w:rsidR="003C6423" w:rsidRPr="00D647C6" w:rsidRDefault="00236674" w:rsidP="00236674">
      <w:pPr>
        <w:ind w:firstLine="720"/>
        <w:rPr>
          <w:color w:val="000000" w:themeColor="text1"/>
          <w:sz w:val="22"/>
          <w:szCs w:val="22"/>
        </w:rPr>
      </w:pPr>
      <w:r w:rsidRPr="00D647C6">
        <w:rPr>
          <w:color w:val="000000" w:themeColor="text1"/>
          <w:sz w:val="22"/>
          <w:szCs w:val="22"/>
        </w:rPr>
        <w:t>“</w:t>
      </w:r>
      <w:r w:rsidR="003C6423" w:rsidRPr="00D647C6">
        <w:rPr>
          <w:color w:val="000000" w:themeColor="text1"/>
          <w:sz w:val="22"/>
          <w:szCs w:val="22"/>
        </w:rPr>
        <w:t>The INSTANCE table is not present in the working directory.</w:t>
      </w:r>
      <w:r w:rsidRPr="00D647C6">
        <w:rPr>
          <w:color w:val="000000" w:themeColor="text1"/>
          <w:sz w:val="22"/>
          <w:szCs w:val="22"/>
        </w:rPr>
        <w:t>”</w:t>
      </w:r>
    </w:p>
    <w:p w14:paraId="686A02BF" w14:textId="6334CC5E" w:rsidR="003C6423" w:rsidRPr="00D647C6" w:rsidRDefault="003C6423" w:rsidP="001E0092">
      <w:pPr>
        <w:pStyle w:val="ListParagraph"/>
        <w:numPr>
          <w:ilvl w:val="0"/>
          <w:numId w:val="20"/>
        </w:numPr>
        <w:rPr>
          <w:rFonts w:ascii="Times New Roman" w:hAnsi="Times New Roman"/>
          <w:color w:val="000000" w:themeColor="text1"/>
          <w:sz w:val="22"/>
        </w:rPr>
      </w:pPr>
      <w:r w:rsidRPr="00D647C6">
        <w:rPr>
          <w:rFonts w:ascii="Times New Roman" w:hAnsi="Times New Roman"/>
          <w:color w:val="000000" w:themeColor="text1"/>
          <w:sz w:val="22"/>
        </w:rPr>
        <w:t>Only one file that contains the pattern CDM_SOURCE or INSTANCE.</w:t>
      </w:r>
    </w:p>
    <w:p w14:paraId="7B912E87" w14:textId="5942EA8B" w:rsidR="003C6423" w:rsidRPr="00D647C6" w:rsidRDefault="00CB5667" w:rsidP="00236674">
      <w:pPr>
        <w:rPr>
          <w:color w:val="000000" w:themeColor="text1"/>
          <w:sz w:val="22"/>
          <w:szCs w:val="22"/>
        </w:rPr>
      </w:pPr>
      <w:r w:rsidRPr="00D647C6">
        <w:rPr>
          <w:color w:val="000000" w:themeColor="text1"/>
          <w:sz w:val="22"/>
          <w:szCs w:val="22"/>
        </w:rPr>
        <w:t>In this case presence will be set to Yes, error to FALSE and the comments that will be displayed are as follows:</w:t>
      </w:r>
    </w:p>
    <w:p w14:paraId="772CB919" w14:textId="1D2A2668" w:rsidR="00CB5667" w:rsidRPr="00D647C6" w:rsidRDefault="00236674" w:rsidP="00236674">
      <w:pPr>
        <w:ind w:left="131" w:firstLine="578"/>
        <w:rPr>
          <w:color w:val="000000" w:themeColor="text1"/>
          <w:sz w:val="22"/>
          <w:szCs w:val="22"/>
        </w:rPr>
      </w:pPr>
      <w:r w:rsidRPr="00D647C6">
        <w:rPr>
          <w:color w:val="000000" w:themeColor="text1"/>
          <w:sz w:val="22"/>
          <w:szCs w:val="22"/>
        </w:rPr>
        <w:t>“</w:t>
      </w:r>
      <w:r w:rsidR="00CB5667" w:rsidRPr="00D647C6">
        <w:rPr>
          <w:color w:val="000000" w:themeColor="text1"/>
          <w:sz w:val="22"/>
          <w:szCs w:val="22"/>
        </w:rPr>
        <w:t>CDM_SOURCE is present in the working directory.</w:t>
      </w:r>
      <w:r w:rsidRPr="00D647C6">
        <w:rPr>
          <w:color w:val="000000" w:themeColor="text1"/>
          <w:sz w:val="22"/>
          <w:szCs w:val="22"/>
        </w:rPr>
        <w:t>”</w:t>
      </w:r>
    </w:p>
    <w:p w14:paraId="4DB740F4" w14:textId="75871F00" w:rsidR="00CB5667" w:rsidRPr="00D647C6" w:rsidRDefault="00236674" w:rsidP="00236674">
      <w:pPr>
        <w:ind w:firstLine="709"/>
        <w:rPr>
          <w:color w:val="000000" w:themeColor="text1"/>
          <w:sz w:val="22"/>
          <w:szCs w:val="22"/>
        </w:rPr>
      </w:pPr>
      <w:r w:rsidRPr="00D647C6">
        <w:rPr>
          <w:color w:val="000000" w:themeColor="text1"/>
          <w:sz w:val="22"/>
          <w:szCs w:val="22"/>
        </w:rPr>
        <w:t>“</w:t>
      </w:r>
      <w:r w:rsidR="00CB5667" w:rsidRPr="00D647C6">
        <w:rPr>
          <w:color w:val="000000" w:themeColor="text1"/>
          <w:sz w:val="22"/>
          <w:szCs w:val="22"/>
        </w:rPr>
        <w:t>INSTANCE table is present in the working directory.</w:t>
      </w:r>
      <w:r w:rsidRPr="00D647C6">
        <w:rPr>
          <w:color w:val="000000" w:themeColor="text1"/>
          <w:sz w:val="22"/>
          <w:szCs w:val="22"/>
        </w:rPr>
        <w:t>”</w:t>
      </w:r>
    </w:p>
    <w:p w14:paraId="4D8EC711" w14:textId="3A833A0F" w:rsidR="00CB5667" w:rsidRPr="00D647C6" w:rsidRDefault="00CB5667" w:rsidP="00CB5667">
      <w:pPr>
        <w:rPr>
          <w:color w:val="000000" w:themeColor="text1"/>
          <w:sz w:val="22"/>
          <w:szCs w:val="22"/>
        </w:rPr>
      </w:pPr>
    </w:p>
    <w:p w14:paraId="5BEA3783" w14:textId="385C443E" w:rsidR="00CB5667" w:rsidRPr="00C32EE7" w:rsidRDefault="00CB5667" w:rsidP="00CB5667">
      <w:pPr>
        <w:rPr>
          <w:b/>
          <w:bCs/>
          <w:color w:val="000000" w:themeColor="text1"/>
          <w:sz w:val="22"/>
          <w:szCs w:val="22"/>
        </w:rPr>
      </w:pPr>
      <w:r w:rsidRPr="00D647C6">
        <w:rPr>
          <w:b/>
          <w:bCs/>
          <w:color w:val="000000" w:themeColor="text1"/>
          <w:sz w:val="22"/>
          <w:szCs w:val="22"/>
        </w:rPr>
        <w:t>Number of fields check</w:t>
      </w:r>
    </w:p>
    <w:p w14:paraId="2FF2C2EF" w14:textId="77777777" w:rsidR="00CB5667" w:rsidRPr="00D647C6" w:rsidRDefault="00CB5667" w:rsidP="00CB5667">
      <w:pPr>
        <w:rPr>
          <w:color w:val="000000" w:themeColor="text1"/>
          <w:sz w:val="22"/>
          <w:szCs w:val="22"/>
        </w:rPr>
      </w:pPr>
      <w:r w:rsidRPr="00D647C6">
        <w:rPr>
          <w:color w:val="000000" w:themeColor="text1"/>
          <w:sz w:val="22"/>
          <w:szCs w:val="22"/>
        </w:rPr>
        <w:t xml:space="preserve">If the INSTANCE table is provided, the fields checks will be performed for both tables. If an error is found the script will stop(Stopping criteria). </w:t>
      </w:r>
    </w:p>
    <w:p w14:paraId="69A5E95C" w14:textId="2BCF3AD8" w:rsidR="00CB5667" w:rsidRPr="00D647C6" w:rsidRDefault="00CB5667" w:rsidP="00CB5667">
      <w:pPr>
        <w:rPr>
          <w:color w:val="000000" w:themeColor="text1"/>
          <w:sz w:val="22"/>
          <w:szCs w:val="22"/>
        </w:rPr>
      </w:pPr>
      <w:r w:rsidRPr="00D647C6">
        <w:rPr>
          <w:color w:val="000000" w:themeColor="text1"/>
          <w:sz w:val="22"/>
          <w:szCs w:val="22"/>
        </w:rPr>
        <w:t>The results table contains the name of the CDM table, the name of the .csv file, the number of rows of the .csv, the number of rows currently being imported, the first row of the .csv file where the error was encountered, and error set to TRUE. If no error is found nothing will be reported.</w:t>
      </w:r>
    </w:p>
    <w:p w14:paraId="481143B7" w14:textId="595F95C0" w:rsidR="00CB5667" w:rsidRPr="00D647C6" w:rsidRDefault="00CB5667" w:rsidP="00CB5667">
      <w:pPr>
        <w:rPr>
          <w:color w:val="000000" w:themeColor="text1"/>
          <w:sz w:val="22"/>
          <w:szCs w:val="22"/>
        </w:rPr>
      </w:pPr>
    </w:p>
    <w:p w14:paraId="757AC45F" w14:textId="4FDD9380" w:rsidR="00CB5667" w:rsidRPr="00D647C6" w:rsidRDefault="00CB5667" w:rsidP="00D03EA0">
      <w:pPr>
        <w:pStyle w:val="BodytextAgency"/>
        <w:rPr>
          <w:b/>
          <w:bCs/>
          <w:i/>
          <w:iCs/>
          <w:sz w:val="22"/>
          <w:szCs w:val="22"/>
        </w:rPr>
      </w:pPr>
      <w:bookmarkStart w:id="129" w:name="_Toc65767171"/>
      <w:bookmarkStart w:id="130" w:name="_Toc65767993"/>
      <w:r w:rsidRPr="00D647C6">
        <w:rPr>
          <w:b/>
          <w:bCs/>
          <w:sz w:val="22"/>
          <w:szCs w:val="22"/>
        </w:rPr>
        <w:t>Check conventions</w:t>
      </w:r>
      <w:bookmarkEnd w:id="129"/>
      <w:bookmarkEnd w:id="130"/>
    </w:p>
    <w:p w14:paraId="6ED5BEF1" w14:textId="7F9D7589" w:rsidR="00CB5667" w:rsidRPr="00D647C6" w:rsidRDefault="00CB5667" w:rsidP="00CB5667">
      <w:pPr>
        <w:rPr>
          <w:color w:val="000000" w:themeColor="text1"/>
          <w:sz w:val="22"/>
          <w:szCs w:val="22"/>
        </w:rPr>
      </w:pPr>
      <w:r w:rsidRPr="00D647C6">
        <w:rPr>
          <w:color w:val="000000" w:themeColor="text1"/>
          <w:sz w:val="22"/>
          <w:szCs w:val="22"/>
        </w:rPr>
        <w:t>The conventions for both tables, if the INSTANCE table is present will be checked.</w:t>
      </w:r>
    </w:p>
    <w:p w14:paraId="56B30D2B" w14:textId="2E0D02F7" w:rsidR="00CB5667" w:rsidRPr="00D647C6" w:rsidRDefault="00CB5667" w:rsidP="00CB5667">
      <w:pPr>
        <w:rPr>
          <w:color w:val="000000" w:themeColor="text1"/>
          <w:sz w:val="22"/>
          <w:szCs w:val="22"/>
        </w:rPr>
      </w:pPr>
    </w:p>
    <w:p w14:paraId="44377720" w14:textId="5066BC5B" w:rsidR="00CB5667" w:rsidRPr="00D647C6" w:rsidRDefault="00CB5667" w:rsidP="00CB5667">
      <w:pPr>
        <w:rPr>
          <w:color w:val="000000" w:themeColor="text1"/>
          <w:sz w:val="22"/>
          <w:szCs w:val="22"/>
        </w:rPr>
      </w:pPr>
      <w:r w:rsidRPr="00D647C6">
        <w:rPr>
          <w:color w:val="000000" w:themeColor="text1"/>
          <w:sz w:val="22"/>
          <w:szCs w:val="22"/>
        </w:rPr>
        <w:t>The conventions for the CDM_SOURCE table are as follows:</w:t>
      </w:r>
    </w:p>
    <w:p w14:paraId="3C95B931" w14:textId="5FA94C2F" w:rsidR="00CB5667" w:rsidRPr="00D647C6" w:rsidRDefault="00CB5667" w:rsidP="001E0092">
      <w:pPr>
        <w:pStyle w:val="ListParagraph"/>
        <w:numPr>
          <w:ilvl w:val="6"/>
          <w:numId w:val="21"/>
        </w:numPr>
        <w:rPr>
          <w:rFonts w:ascii="Times New Roman" w:hAnsi="Times New Roman"/>
          <w:color w:val="000000" w:themeColor="text1"/>
          <w:sz w:val="22"/>
        </w:rPr>
      </w:pPr>
      <w:r w:rsidRPr="00D647C6">
        <w:rPr>
          <w:rFonts w:ascii="Times New Roman" w:hAnsi="Times New Roman"/>
          <w:color w:val="000000" w:themeColor="text1"/>
          <w:sz w:val="22"/>
        </w:rPr>
        <w:t xml:space="preserve">This table contains only one row.    </w:t>
      </w:r>
    </w:p>
    <w:p w14:paraId="02F307B0" w14:textId="12D45A26" w:rsidR="00CB5667" w:rsidRPr="00D647C6" w:rsidRDefault="00CB5667" w:rsidP="001E0092">
      <w:pPr>
        <w:pStyle w:val="ListParagraph"/>
        <w:numPr>
          <w:ilvl w:val="6"/>
          <w:numId w:val="21"/>
        </w:numPr>
        <w:rPr>
          <w:rFonts w:ascii="Times New Roman" w:hAnsi="Times New Roman"/>
          <w:color w:val="000000" w:themeColor="text1"/>
          <w:sz w:val="22"/>
        </w:rPr>
      </w:pPr>
      <w:r w:rsidRPr="00D647C6">
        <w:rPr>
          <w:rFonts w:ascii="Times New Roman" w:hAnsi="Times New Roman"/>
          <w:color w:val="000000" w:themeColor="text1"/>
          <w:sz w:val="22"/>
        </w:rPr>
        <w:t xml:space="preserve">The variable </w:t>
      </w:r>
      <w:proofErr w:type="spellStart"/>
      <w:r w:rsidRPr="00D647C6">
        <w:rPr>
          <w:rFonts w:ascii="Times New Roman" w:hAnsi="Times New Roman"/>
          <w:i/>
          <w:iCs/>
          <w:color w:val="000000" w:themeColor="text1"/>
          <w:sz w:val="22"/>
        </w:rPr>
        <w:t>instance_number</w:t>
      </w:r>
      <w:proofErr w:type="spellEnd"/>
      <w:r w:rsidRPr="00D647C6">
        <w:rPr>
          <w:rFonts w:ascii="Times New Roman" w:hAnsi="Times New Roman"/>
          <w:color w:val="000000" w:themeColor="text1"/>
          <w:sz w:val="22"/>
        </w:rPr>
        <w:t xml:space="preserve"> is expected to be always 1.  </w:t>
      </w:r>
    </w:p>
    <w:p w14:paraId="4300D186" w14:textId="77777777" w:rsidR="00CB5667" w:rsidRPr="00D647C6" w:rsidRDefault="00CB5667" w:rsidP="00CB5667">
      <w:pPr>
        <w:rPr>
          <w:color w:val="000000" w:themeColor="text1"/>
          <w:sz w:val="22"/>
          <w:szCs w:val="22"/>
        </w:rPr>
      </w:pPr>
    </w:p>
    <w:p w14:paraId="5DDC2BF7" w14:textId="2438FB87" w:rsidR="00CB5667" w:rsidRPr="00D647C6" w:rsidRDefault="00CB5667" w:rsidP="00CB5667">
      <w:pPr>
        <w:rPr>
          <w:color w:val="000000" w:themeColor="text1"/>
          <w:sz w:val="22"/>
          <w:szCs w:val="22"/>
        </w:rPr>
      </w:pPr>
      <w:r w:rsidRPr="00D647C6">
        <w:rPr>
          <w:color w:val="000000" w:themeColor="text1"/>
          <w:sz w:val="22"/>
          <w:szCs w:val="22"/>
        </w:rPr>
        <w:t>The conventions for the INSTANCE table are as follows:</w:t>
      </w:r>
    </w:p>
    <w:p w14:paraId="3FE48765" w14:textId="4870DF5E"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color w:val="000000" w:themeColor="text1"/>
          <w:sz w:val="22"/>
        </w:rPr>
        <w:t xml:space="preserve">The values of </w:t>
      </w:r>
      <w:proofErr w:type="spellStart"/>
      <w:r w:rsidRPr="00D647C6">
        <w:rPr>
          <w:rFonts w:ascii="Times New Roman" w:hAnsi="Times New Roman"/>
          <w:i/>
          <w:iCs/>
          <w:color w:val="000000" w:themeColor="text1"/>
          <w:sz w:val="22"/>
        </w:rPr>
        <w:t>date_when_data_last_updated</w:t>
      </w:r>
      <w:proofErr w:type="spellEnd"/>
      <w:r w:rsidRPr="00D647C6">
        <w:rPr>
          <w:rFonts w:ascii="Times New Roman" w:hAnsi="Times New Roman"/>
          <w:color w:val="000000" w:themeColor="text1"/>
          <w:sz w:val="22"/>
        </w:rPr>
        <w:t xml:space="preserve"> are expected to be the same for all columns of the same table.       </w:t>
      </w:r>
    </w:p>
    <w:p w14:paraId="3D2AFE04" w14:textId="1700C153"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color w:val="000000" w:themeColor="text1"/>
          <w:sz w:val="22"/>
        </w:rPr>
        <w:t xml:space="preserve">The values </w:t>
      </w:r>
      <w:r w:rsidRPr="00D647C6">
        <w:rPr>
          <w:rFonts w:ascii="Times New Roman" w:hAnsi="Times New Roman"/>
          <w:i/>
          <w:iCs/>
          <w:color w:val="000000" w:themeColor="text1"/>
          <w:sz w:val="22"/>
        </w:rPr>
        <w:t xml:space="preserve">of </w:t>
      </w:r>
      <w:proofErr w:type="spellStart"/>
      <w:r w:rsidRPr="00D647C6">
        <w:rPr>
          <w:rFonts w:ascii="Times New Roman" w:hAnsi="Times New Roman"/>
          <w:i/>
          <w:iCs/>
          <w:color w:val="000000" w:themeColor="text1"/>
          <w:sz w:val="22"/>
        </w:rPr>
        <w:t>since_when_data_complete</w:t>
      </w:r>
      <w:proofErr w:type="spellEnd"/>
      <w:r w:rsidRPr="00D647C6">
        <w:rPr>
          <w:rFonts w:ascii="Times New Roman" w:hAnsi="Times New Roman"/>
          <w:color w:val="000000" w:themeColor="text1"/>
          <w:sz w:val="22"/>
        </w:rPr>
        <w:t xml:space="preserve"> are expected to be the same for all columns of the same table.    </w:t>
      </w:r>
    </w:p>
    <w:p w14:paraId="355FAE81" w14:textId="072C465A"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color w:val="000000" w:themeColor="text1"/>
          <w:sz w:val="22"/>
        </w:rPr>
        <w:t xml:space="preserve">The values of </w:t>
      </w:r>
      <w:proofErr w:type="spellStart"/>
      <w:r w:rsidRPr="00D647C6">
        <w:rPr>
          <w:rFonts w:ascii="Times New Roman" w:hAnsi="Times New Roman"/>
          <w:i/>
          <w:iCs/>
          <w:color w:val="000000" w:themeColor="text1"/>
          <w:sz w:val="22"/>
        </w:rPr>
        <w:t>up_to_when_data_complete</w:t>
      </w:r>
      <w:proofErr w:type="spellEnd"/>
      <w:r w:rsidRPr="00D647C6">
        <w:rPr>
          <w:rFonts w:ascii="Times New Roman" w:hAnsi="Times New Roman"/>
          <w:color w:val="000000" w:themeColor="text1"/>
          <w:sz w:val="22"/>
        </w:rPr>
        <w:t xml:space="preserve"> are expected to be the same for all columns of the same table.       </w:t>
      </w:r>
    </w:p>
    <w:p w14:paraId="32B6568B" w14:textId="7DBC9CB8"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color w:val="000000" w:themeColor="text1"/>
          <w:sz w:val="22"/>
        </w:rPr>
        <w:t xml:space="preserve">If </w:t>
      </w:r>
      <w:proofErr w:type="spellStart"/>
      <w:r w:rsidRPr="00D647C6">
        <w:rPr>
          <w:rFonts w:ascii="Times New Roman" w:hAnsi="Times New Roman"/>
          <w:i/>
          <w:iCs/>
          <w:color w:val="000000" w:themeColor="text1"/>
          <w:sz w:val="22"/>
        </w:rPr>
        <w:t>included_in_instance</w:t>
      </w:r>
      <w:proofErr w:type="spellEnd"/>
      <w:r w:rsidRPr="00D647C6">
        <w:rPr>
          <w:rFonts w:ascii="Times New Roman" w:hAnsi="Times New Roman"/>
          <w:color w:val="000000" w:themeColor="text1"/>
          <w:sz w:val="22"/>
        </w:rPr>
        <w:t xml:space="preserve"> is set to `yes` then </w:t>
      </w:r>
      <w:proofErr w:type="spellStart"/>
      <w:r w:rsidRPr="00D647C6">
        <w:rPr>
          <w:rFonts w:ascii="Times New Roman" w:hAnsi="Times New Roman"/>
          <w:i/>
          <w:iCs/>
          <w:color w:val="000000" w:themeColor="text1"/>
          <w:sz w:val="22"/>
        </w:rPr>
        <w:t>restricion_in_values</w:t>
      </w:r>
      <w:proofErr w:type="spellEnd"/>
      <w:r w:rsidRPr="00D647C6">
        <w:rPr>
          <w:rFonts w:ascii="Times New Roman" w:hAnsi="Times New Roman"/>
          <w:color w:val="000000" w:themeColor="text1"/>
          <w:sz w:val="22"/>
        </w:rPr>
        <w:t xml:space="preserve"> should to be filled out.   </w:t>
      </w:r>
    </w:p>
    <w:p w14:paraId="1822D782" w14:textId="6DCD8CC5"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color w:val="000000" w:themeColor="text1"/>
          <w:sz w:val="22"/>
        </w:rPr>
        <w:t xml:space="preserve">If </w:t>
      </w:r>
      <w:proofErr w:type="spellStart"/>
      <w:r w:rsidRPr="00D647C6">
        <w:rPr>
          <w:rFonts w:ascii="Times New Roman" w:hAnsi="Times New Roman"/>
          <w:i/>
          <w:iCs/>
          <w:color w:val="000000" w:themeColor="text1"/>
          <w:sz w:val="22"/>
        </w:rPr>
        <w:t>restriction_in_values</w:t>
      </w:r>
      <w:proofErr w:type="spellEnd"/>
      <w:r w:rsidRPr="00D647C6">
        <w:rPr>
          <w:rFonts w:ascii="Times New Roman" w:hAnsi="Times New Roman"/>
          <w:color w:val="000000" w:themeColor="text1"/>
          <w:sz w:val="22"/>
        </w:rPr>
        <w:t xml:space="preserve"> is set to `no` then </w:t>
      </w:r>
      <w:proofErr w:type="spellStart"/>
      <w:r w:rsidRPr="00D647C6">
        <w:rPr>
          <w:rFonts w:ascii="Times New Roman" w:hAnsi="Times New Roman"/>
          <w:i/>
          <w:iCs/>
          <w:color w:val="000000" w:themeColor="text1"/>
          <w:sz w:val="22"/>
        </w:rPr>
        <w:t>list_of_values</w:t>
      </w:r>
      <w:proofErr w:type="spellEnd"/>
      <w:r w:rsidRPr="00D647C6">
        <w:rPr>
          <w:rFonts w:ascii="Times New Roman" w:hAnsi="Times New Roman"/>
          <w:color w:val="000000" w:themeColor="text1"/>
          <w:sz w:val="22"/>
        </w:rPr>
        <w:t xml:space="preserve"> should be empty.  </w:t>
      </w:r>
    </w:p>
    <w:p w14:paraId="39161F65" w14:textId="73B21212" w:rsidR="00CB5667" w:rsidRPr="00D647C6" w:rsidRDefault="00CB5667" w:rsidP="001E0092">
      <w:pPr>
        <w:pStyle w:val="ListParagraph"/>
        <w:numPr>
          <w:ilvl w:val="6"/>
          <w:numId w:val="22"/>
        </w:numPr>
        <w:rPr>
          <w:rFonts w:ascii="Times New Roman" w:hAnsi="Times New Roman"/>
          <w:color w:val="000000" w:themeColor="text1"/>
          <w:sz w:val="22"/>
        </w:rPr>
      </w:pPr>
      <w:r w:rsidRPr="00D647C6">
        <w:rPr>
          <w:rFonts w:ascii="Times New Roman" w:hAnsi="Times New Roman"/>
          <w:i/>
          <w:iCs/>
          <w:color w:val="000000" w:themeColor="text1"/>
          <w:sz w:val="22"/>
        </w:rPr>
        <w:t xml:space="preserve">If </w:t>
      </w:r>
      <w:proofErr w:type="spellStart"/>
      <w:r w:rsidRPr="00D647C6">
        <w:rPr>
          <w:rFonts w:ascii="Times New Roman" w:hAnsi="Times New Roman"/>
          <w:i/>
          <w:iCs/>
          <w:color w:val="000000" w:themeColor="text1"/>
          <w:sz w:val="22"/>
        </w:rPr>
        <w:t>restriction_in_values</w:t>
      </w:r>
      <w:proofErr w:type="spellEnd"/>
      <w:r w:rsidRPr="00D647C6">
        <w:rPr>
          <w:rFonts w:ascii="Times New Roman" w:hAnsi="Times New Roman"/>
          <w:color w:val="000000" w:themeColor="text1"/>
          <w:sz w:val="22"/>
        </w:rPr>
        <w:t xml:space="preserve"> is set to `no` then </w:t>
      </w:r>
      <w:proofErr w:type="spellStart"/>
      <w:r w:rsidRPr="00D647C6">
        <w:rPr>
          <w:rFonts w:ascii="Times New Roman" w:hAnsi="Times New Roman"/>
          <w:i/>
          <w:iCs/>
          <w:color w:val="000000" w:themeColor="text1"/>
          <w:sz w:val="22"/>
        </w:rPr>
        <w:t>restriction_condition</w:t>
      </w:r>
      <w:proofErr w:type="spellEnd"/>
      <w:r w:rsidRPr="00D647C6">
        <w:rPr>
          <w:rFonts w:ascii="Times New Roman" w:hAnsi="Times New Roman"/>
          <w:color w:val="000000" w:themeColor="text1"/>
          <w:sz w:val="22"/>
        </w:rPr>
        <w:t xml:space="preserve"> should be empty.</w:t>
      </w:r>
    </w:p>
    <w:p w14:paraId="4FF0CADF" w14:textId="6F4709E4" w:rsidR="003C6423" w:rsidRPr="00D647C6" w:rsidRDefault="003C6423" w:rsidP="00CB5667">
      <w:pPr>
        <w:rPr>
          <w:color w:val="000000" w:themeColor="text1"/>
          <w:sz w:val="22"/>
          <w:szCs w:val="22"/>
        </w:rPr>
      </w:pPr>
    </w:p>
    <w:p w14:paraId="135352D0" w14:textId="3F31F06A" w:rsidR="00CB5667" w:rsidRPr="00D647C6" w:rsidRDefault="00CB5667" w:rsidP="00CB5667">
      <w:pPr>
        <w:rPr>
          <w:color w:val="000000" w:themeColor="text1"/>
          <w:sz w:val="22"/>
          <w:szCs w:val="22"/>
        </w:rPr>
      </w:pPr>
      <w:r w:rsidRPr="00D647C6">
        <w:rPr>
          <w:color w:val="000000" w:themeColor="text1"/>
          <w:sz w:val="22"/>
          <w:szCs w:val="22"/>
        </w:rPr>
        <w:t xml:space="preserve">If there are any deviations, those will be printed in the report. </w:t>
      </w:r>
      <w:r w:rsidR="00105F0A" w:rsidRPr="00D647C6">
        <w:rPr>
          <w:color w:val="000000" w:themeColor="text1"/>
          <w:sz w:val="22"/>
          <w:szCs w:val="22"/>
        </w:rPr>
        <w:t>The failed convention is accompanied by the comment “Convention no. is not satisfied.” together with the explanation why.</w:t>
      </w:r>
    </w:p>
    <w:p w14:paraId="79E0F9FB" w14:textId="5A512135" w:rsidR="00105F0A" w:rsidRPr="00D647C6" w:rsidRDefault="00105F0A" w:rsidP="00CB5667">
      <w:pPr>
        <w:rPr>
          <w:color w:val="000000" w:themeColor="text1"/>
          <w:sz w:val="22"/>
          <w:szCs w:val="22"/>
        </w:rPr>
      </w:pPr>
      <w:r w:rsidRPr="00D647C6">
        <w:rPr>
          <w:color w:val="000000" w:themeColor="text1"/>
          <w:sz w:val="22"/>
          <w:szCs w:val="22"/>
        </w:rPr>
        <w:t>If no deviations are found, the following message will be printed:</w:t>
      </w:r>
    </w:p>
    <w:p w14:paraId="7573DC78" w14:textId="0D6B385F" w:rsidR="00105F0A" w:rsidRPr="00D647C6" w:rsidRDefault="00105F0A" w:rsidP="00CB5667">
      <w:pPr>
        <w:rPr>
          <w:color w:val="000000" w:themeColor="text1"/>
          <w:sz w:val="22"/>
          <w:szCs w:val="22"/>
        </w:rPr>
      </w:pPr>
      <w:r w:rsidRPr="00D647C6">
        <w:rPr>
          <w:color w:val="000000" w:themeColor="text1"/>
          <w:sz w:val="22"/>
          <w:szCs w:val="22"/>
        </w:rPr>
        <w:t>“All conventions are satisfied.”</w:t>
      </w:r>
    </w:p>
    <w:p w14:paraId="655E52ED" w14:textId="6EA033B3" w:rsidR="00105F0A" w:rsidRPr="00D647C6" w:rsidRDefault="00105F0A" w:rsidP="00CB5667">
      <w:pPr>
        <w:rPr>
          <w:color w:val="000000" w:themeColor="text1"/>
          <w:sz w:val="22"/>
          <w:szCs w:val="22"/>
        </w:rPr>
      </w:pPr>
    </w:p>
    <w:p w14:paraId="12EC3F8F" w14:textId="5EC53C2F" w:rsidR="00105F0A" w:rsidRPr="00D647C6" w:rsidRDefault="00105F0A" w:rsidP="00236674">
      <w:pPr>
        <w:rPr>
          <w:b/>
          <w:bCs/>
          <w:color w:val="000000" w:themeColor="text1"/>
          <w:sz w:val="22"/>
          <w:szCs w:val="22"/>
        </w:rPr>
      </w:pPr>
      <w:r w:rsidRPr="00D647C6">
        <w:rPr>
          <w:b/>
          <w:bCs/>
          <w:color w:val="000000" w:themeColor="text1"/>
          <w:sz w:val="22"/>
          <w:szCs w:val="22"/>
        </w:rPr>
        <w:lastRenderedPageBreak/>
        <w:t>Information about DAP and CDM version</w:t>
      </w:r>
    </w:p>
    <w:p w14:paraId="2BFEA703" w14:textId="798DCB1E" w:rsidR="00105F0A" w:rsidRPr="00D647C6" w:rsidRDefault="00105F0A" w:rsidP="00CB5667">
      <w:pPr>
        <w:rPr>
          <w:color w:val="000000" w:themeColor="text1"/>
          <w:sz w:val="22"/>
          <w:szCs w:val="22"/>
        </w:rPr>
      </w:pPr>
      <w:r w:rsidRPr="00D647C6">
        <w:rPr>
          <w:color w:val="000000" w:themeColor="text1"/>
          <w:sz w:val="22"/>
          <w:szCs w:val="22"/>
        </w:rPr>
        <w:t>The information present in the CDM_SOURCE table will be printed to the report.</w:t>
      </w:r>
    </w:p>
    <w:p w14:paraId="4FB645E5" w14:textId="1EA42FBF" w:rsidR="00105F0A" w:rsidRPr="00D647C6" w:rsidRDefault="00105F0A" w:rsidP="00CB5667">
      <w:pPr>
        <w:rPr>
          <w:color w:val="000000" w:themeColor="text1"/>
          <w:sz w:val="22"/>
          <w:szCs w:val="22"/>
        </w:rPr>
      </w:pPr>
    </w:p>
    <w:p w14:paraId="68750285" w14:textId="307DDA4C" w:rsidR="00105F0A" w:rsidRPr="00D647C6" w:rsidRDefault="00105F0A" w:rsidP="00236674">
      <w:pPr>
        <w:rPr>
          <w:b/>
          <w:bCs/>
          <w:color w:val="000000" w:themeColor="text1"/>
          <w:sz w:val="22"/>
          <w:szCs w:val="22"/>
        </w:rPr>
      </w:pPr>
      <w:r w:rsidRPr="00D647C6">
        <w:rPr>
          <w:b/>
          <w:bCs/>
          <w:color w:val="000000" w:themeColor="text1"/>
          <w:sz w:val="22"/>
          <w:szCs w:val="22"/>
        </w:rPr>
        <w:t>INSTANCE table</w:t>
      </w:r>
    </w:p>
    <w:p w14:paraId="0A4DD963" w14:textId="122BF46D" w:rsidR="00105F0A" w:rsidRPr="00D647C6" w:rsidRDefault="00105F0A" w:rsidP="00CB5667">
      <w:pPr>
        <w:rPr>
          <w:color w:val="000000" w:themeColor="text1"/>
          <w:sz w:val="22"/>
          <w:szCs w:val="22"/>
        </w:rPr>
      </w:pPr>
      <w:r w:rsidRPr="00D647C6">
        <w:rPr>
          <w:color w:val="000000" w:themeColor="text1"/>
          <w:sz w:val="22"/>
          <w:szCs w:val="22"/>
        </w:rPr>
        <w:t>If present, the INSTANCE table will be printed to the report.</w:t>
      </w:r>
    </w:p>
    <w:p w14:paraId="3B4CC5CD" w14:textId="77777777" w:rsidR="00621C66" w:rsidRPr="00D647C6" w:rsidRDefault="00621C66" w:rsidP="00CB5667">
      <w:pPr>
        <w:rPr>
          <w:color w:val="000000" w:themeColor="text1"/>
          <w:sz w:val="22"/>
          <w:szCs w:val="22"/>
        </w:rPr>
      </w:pPr>
    </w:p>
    <w:p w14:paraId="3B84B83F" w14:textId="04C0CD91" w:rsidR="00621C66" w:rsidRPr="00D647C6" w:rsidRDefault="00621C66" w:rsidP="00621C66">
      <w:pPr>
        <w:rPr>
          <w:b/>
          <w:bCs/>
          <w:color w:val="000000" w:themeColor="text1"/>
          <w:sz w:val="22"/>
          <w:szCs w:val="22"/>
        </w:rPr>
      </w:pPr>
      <w:r w:rsidRPr="00D647C6">
        <w:rPr>
          <w:b/>
          <w:bCs/>
          <w:color w:val="000000" w:themeColor="text1"/>
          <w:sz w:val="22"/>
          <w:szCs w:val="22"/>
        </w:rPr>
        <w:t>Output folder: CDM_SOURCE and INSTANCE</w:t>
      </w:r>
    </w:p>
    <w:p w14:paraId="6D9D2AAA" w14:textId="25164A5A" w:rsidR="00621C66" w:rsidRPr="00D647C6" w:rsidRDefault="00621C66"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CDM_SOURCE.csv (a copy of the CDM_SOURCE table)</w:t>
      </w:r>
    </w:p>
    <w:p w14:paraId="33748170" w14:textId="3F8BEDEE" w:rsidR="00621C66" w:rsidRPr="00D647C6" w:rsidRDefault="00621C66"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97F8D3F" w14:textId="0C166C76" w:rsidR="00693AC2" w:rsidRPr="00C32EE7" w:rsidRDefault="00236674" w:rsidP="00C32EE7">
      <w:pPr>
        <w:pStyle w:val="Heading4"/>
        <w:rPr>
          <w:rFonts w:cs="Times New Roman"/>
          <w:sz w:val="22"/>
          <w:szCs w:val="22"/>
        </w:rPr>
      </w:pPr>
      <w:bookmarkStart w:id="131" w:name="_Toc65767172"/>
      <w:bookmarkStart w:id="132" w:name="_Toc67318452"/>
      <w:r w:rsidRPr="00D647C6">
        <w:rPr>
          <w:rFonts w:cs="Times New Roman"/>
          <w:sz w:val="22"/>
          <w:szCs w:val="22"/>
        </w:rPr>
        <w:t>STEP 4 to 5</w:t>
      </w:r>
      <w:bookmarkEnd w:id="131"/>
      <w:bookmarkEnd w:id="132"/>
      <w:r w:rsidRPr="00D647C6">
        <w:rPr>
          <w:rFonts w:cs="Times New Roman"/>
          <w:sz w:val="22"/>
          <w:szCs w:val="22"/>
        </w:rPr>
        <w:t xml:space="preserve"> </w:t>
      </w:r>
    </w:p>
    <w:p w14:paraId="00000399" w14:textId="46BE318B" w:rsidR="0082651E" w:rsidRPr="00D647C6" w:rsidRDefault="005E1C8C">
      <w:pPr>
        <w:rPr>
          <w:color w:val="000000" w:themeColor="text1"/>
          <w:sz w:val="22"/>
          <w:szCs w:val="22"/>
        </w:rPr>
      </w:pPr>
      <w:r w:rsidRPr="00D647C6">
        <w:rPr>
          <w:color w:val="000000" w:themeColor="text1"/>
          <w:sz w:val="22"/>
          <w:szCs w:val="22"/>
        </w:rPr>
        <w:t>Subsequently, checks described in steps 4 and 5 will be conducted for each table as follows:</w:t>
      </w:r>
    </w:p>
    <w:p w14:paraId="0000039A" w14:textId="77777777" w:rsidR="0082651E" w:rsidRPr="00D647C6" w:rsidRDefault="0082651E">
      <w:pPr>
        <w:rPr>
          <w:b/>
          <w:color w:val="000000" w:themeColor="text1"/>
          <w:sz w:val="22"/>
          <w:szCs w:val="22"/>
        </w:rPr>
      </w:pPr>
    </w:p>
    <w:p w14:paraId="5E308420" w14:textId="6C1E2E3E" w:rsidR="00212CD6" w:rsidRPr="00D647C6" w:rsidRDefault="005E1C8C">
      <w:pPr>
        <w:rPr>
          <w:b/>
          <w:color w:val="000000" w:themeColor="text1"/>
          <w:sz w:val="22"/>
          <w:szCs w:val="22"/>
        </w:rPr>
      </w:pPr>
      <w:r w:rsidRPr="00D647C6">
        <w:rPr>
          <w:b/>
          <w:color w:val="000000" w:themeColor="text1"/>
          <w:sz w:val="22"/>
          <w:szCs w:val="22"/>
        </w:rPr>
        <w:t>Routine healthcare data</w:t>
      </w:r>
    </w:p>
    <w:p w14:paraId="0000039D" w14:textId="3B327D36" w:rsidR="0082651E" w:rsidRPr="00D647C6" w:rsidRDefault="005E1C8C" w:rsidP="00D03EA0">
      <w:pPr>
        <w:pStyle w:val="Heading5"/>
        <w:rPr>
          <w:rFonts w:ascii="Times New Roman" w:hAnsi="Times New Roman" w:cs="Times New Roman"/>
          <w:b/>
          <w:bCs/>
          <w:color w:val="000000" w:themeColor="text1"/>
          <w:sz w:val="22"/>
          <w:szCs w:val="22"/>
        </w:rPr>
      </w:pPr>
      <w:bookmarkStart w:id="133" w:name="_Toc65767173"/>
      <w:bookmarkStart w:id="134" w:name="_Toc67318453"/>
      <w:r w:rsidRPr="00D647C6">
        <w:rPr>
          <w:rFonts w:ascii="Times New Roman" w:hAnsi="Times New Roman" w:cs="Times New Roman"/>
          <w:b/>
          <w:bCs/>
          <w:color w:val="000000" w:themeColor="text1"/>
          <w:sz w:val="22"/>
          <w:szCs w:val="22"/>
        </w:rPr>
        <w:t xml:space="preserve">VISIT_OCCURRENCE </w:t>
      </w:r>
      <w:r w:rsidR="000F03DA" w:rsidRPr="00D647C6">
        <w:rPr>
          <w:rFonts w:ascii="Times New Roman" w:hAnsi="Times New Roman" w:cs="Times New Roman"/>
          <w:b/>
          <w:bCs/>
          <w:color w:val="000000" w:themeColor="text1"/>
          <w:sz w:val="22"/>
          <w:szCs w:val="22"/>
        </w:rPr>
        <w:t>t</w:t>
      </w:r>
      <w:r w:rsidRPr="00D647C6">
        <w:rPr>
          <w:rFonts w:ascii="Times New Roman" w:hAnsi="Times New Roman" w:cs="Times New Roman"/>
          <w:b/>
          <w:bCs/>
          <w:color w:val="000000" w:themeColor="text1"/>
          <w:sz w:val="22"/>
          <w:szCs w:val="22"/>
        </w:rPr>
        <w:t>able</w:t>
      </w:r>
      <w:bookmarkEnd w:id="133"/>
      <w:bookmarkEnd w:id="134"/>
    </w:p>
    <w:p w14:paraId="38AF9D9D" w14:textId="77777777" w:rsidR="00A106DC" w:rsidRPr="00D647C6" w:rsidRDefault="00A106DC">
      <w:pPr>
        <w:rPr>
          <w:color w:val="000000" w:themeColor="text1"/>
          <w:sz w:val="22"/>
          <w:szCs w:val="22"/>
        </w:rPr>
      </w:pPr>
    </w:p>
    <w:p w14:paraId="7930E6AC" w14:textId="13592847" w:rsidR="00A106DC" w:rsidRPr="00D647C6" w:rsidRDefault="00A106DC" w:rsidP="00A106DC">
      <w:pPr>
        <w:pStyle w:val="Caption"/>
        <w:keepNext/>
        <w:rPr>
          <w:sz w:val="22"/>
          <w:szCs w:val="22"/>
        </w:rPr>
      </w:pPr>
      <w:bookmarkStart w:id="135" w:name="_Toc66086556"/>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5</w:t>
      </w:r>
      <w:r w:rsidRPr="00D647C6">
        <w:rPr>
          <w:sz w:val="22"/>
          <w:szCs w:val="22"/>
        </w:rPr>
        <w:fldChar w:fldCharType="end"/>
      </w:r>
      <w:r w:rsidRPr="00D647C6">
        <w:rPr>
          <w:sz w:val="22"/>
          <w:szCs w:val="22"/>
        </w:rPr>
        <w:t>. VISIT_OCCURRENCE table</w:t>
      </w:r>
      <w:bookmarkEnd w:id="135"/>
    </w:p>
    <w:tbl>
      <w:tblPr>
        <w:tblStyle w:val="PlainTable31"/>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027"/>
        <w:gridCol w:w="1280"/>
        <w:gridCol w:w="2352"/>
        <w:gridCol w:w="1219"/>
        <w:gridCol w:w="1580"/>
      </w:tblGrid>
      <w:tr w:rsidR="0082651E" w:rsidRPr="00D647C6" w14:paraId="7EE3F078" w14:textId="77777777" w:rsidTr="00F03442">
        <w:trPr>
          <w:cnfStyle w:val="000000100000" w:firstRow="0" w:lastRow="0" w:firstColumn="0" w:lastColumn="0" w:oddVBand="0" w:evenVBand="0" w:oddHBand="1" w:evenHBand="0" w:firstRowFirstColumn="0" w:firstRowLastColumn="0" w:lastRowFirstColumn="0" w:lastRowLastColumn="0"/>
        </w:trPr>
        <w:tc>
          <w:tcPr>
            <w:tcW w:w="3027" w:type="dxa"/>
            <w:shd w:val="clear" w:color="auto" w:fill="C2D69B" w:themeFill="accent3" w:themeFillTint="99"/>
          </w:tcPr>
          <w:p w14:paraId="0000039F"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VISIT_OCCURRENCE</w:t>
            </w:r>
          </w:p>
          <w:p w14:paraId="000003A0" w14:textId="77777777" w:rsidR="0082651E" w:rsidRPr="00D647C6" w:rsidRDefault="0082651E">
            <w:pPr>
              <w:rPr>
                <w:rFonts w:ascii="Times New Roman" w:hAnsi="Times New Roman" w:cs="Times New Roman"/>
                <w:b/>
                <w:bCs/>
                <w:color w:val="000000" w:themeColor="text1"/>
                <w:sz w:val="22"/>
                <w:szCs w:val="22"/>
              </w:rPr>
            </w:pPr>
          </w:p>
        </w:tc>
        <w:tc>
          <w:tcPr>
            <w:tcW w:w="1280" w:type="dxa"/>
            <w:shd w:val="clear" w:color="auto" w:fill="C2D69B" w:themeFill="accent3" w:themeFillTint="99"/>
          </w:tcPr>
          <w:p w14:paraId="000003A1"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Routine healthcare data</w:t>
            </w:r>
          </w:p>
        </w:tc>
        <w:tc>
          <w:tcPr>
            <w:tcW w:w="5151" w:type="dxa"/>
            <w:gridSpan w:val="3"/>
            <w:shd w:val="clear" w:color="auto" w:fill="auto"/>
          </w:tcPr>
          <w:p w14:paraId="000003A2" w14:textId="685816DD"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This table contains a summary description of the visits during which records of EVENTS, PROCEDURES, but possibly also MEDICAL_OBSERVATIONS or VACCINES or MEDIC</w:t>
            </w:r>
            <w:r w:rsidR="00E9224C" w:rsidRPr="00D647C6">
              <w:rPr>
                <w:rFonts w:ascii="Times New Roman" w:hAnsi="Times New Roman" w:cs="Times New Roman"/>
                <w:color w:val="000000" w:themeColor="text1"/>
                <w:sz w:val="22"/>
                <w:szCs w:val="22"/>
                <w:lang w:val="en-US"/>
              </w:rPr>
              <w:t>INES</w:t>
            </w:r>
            <w:r w:rsidRPr="00D647C6">
              <w:rPr>
                <w:rFonts w:ascii="Times New Roman" w:hAnsi="Times New Roman" w:cs="Times New Roman"/>
                <w:color w:val="000000" w:themeColor="text1"/>
                <w:sz w:val="22"/>
                <w:szCs w:val="22"/>
              </w:rPr>
              <w:t xml:space="preserve"> were recorded. This serves both to collect visit-level information, and to enable grouping sets of records that were recorded concurrently</w:t>
            </w:r>
          </w:p>
        </w:tc>
      </w:tr>
      <w:tr w:rsidR="0082651E" w:rsidRPr="00D647C6" w14:paraId="098D2F19" w14:textId="77777777" w:rsidTr="00403EEA">
        <w:tc>
          <w:tcPr>
            <w:tcW w:w="3027" w:type="dxa"/>
            <w:shd w:val="clear" w:color="auto" w:fill="auto"/>
          </w:tcPr>
          <w:p w14:paraId="000003A5"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Variable</w:t>
            </w:r>
          </w:p>
        </w:tc>
        <w:tc>
          <w:tcPr>
            <w:tcW w:w="1280" w:type="dxa"/>
            <w:shd w:val="clear" w:color="auto" w:fill="auto"/>
          </w:tcPr>
          <w:p w14:paraId="000003A6"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Mandatory</w:t>
            </w:r>
          </w:p>
        </w:tc>
        <w:tc>
          <w:tcPr>
            <w:tcW w:w="2352" w:type="dxa"/>
            <w:shd w:val="clear" w:color="auto" w:fill="auto"/>
          </w:tcPr>
          <w:p w14:paraId="000003A7"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Description</w:t>
            </w:r>
          </w:p>
        </w:tc>
        <w:tc>
          <w:tcPr>
            <w:tcW w:w="1219" w:type="dxa"/>
            <w:shd w:val="clear" w:color="auto" w:fill="auto"/>
          </w:tcPr>
          <w:p w14:paraId="000003A8"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Format</w:t>
            </w:r>
          </w:p>
        </w:tc>
        <w:tc>
          <w:tcPr>
            <w:tcW w:w="1580" w:type="dxa"/>
            <w:shd w:val="clear" w:color="auto" w:fill="auto"/>
          </w:tcPr>
          <w:p w14:paraId="000003A9" w14:textId="77777777" w:rsidR="0082651E" w:rsidRPr="00D647C6" w:rsidRDefault="005E1C8C">
            <w:pPr>
              <w:rPr>
                <w:rFonts w:ascii="Times New Roman" w:hAnsi="Times New Roman" w:cs="Times New Roman"/>
                <w:b/>
                <w:bCs/>
                <w:color w:val="000000" w:themeColor="text1"/>
                <w:sz w:val="22"/>
                <w:szCs w:val="22"/>
              </w:rPr>
            </w:pPr>
            <w:r w:rsidRPr="00D647C6">
              <w:rPr>
                <w:rFonts w:ascii="Times New Roman" w:hAnsi="Times New Roman" w:cs="Times New Roman"/>
                <w:b/>
                <w:bCs/>
                <w:color w:val="000000" w:themeColor="text1"/>
                <w:sz w:val="22"/>
                <w:szCs w:val="22"/>
              </w:rPr>
              <w:t>Vocabulary</w:t>
            </w:r>
          </w:p>
        </w:tc>
      </w:tr>
      <w:tr w:rsidR="0082651E" w:rsidRPr="00D647C6" w14:paraId="08547D2B" w14:textId="77777777" w:rsidTr="00F03442">
        <w:trPr>
          <w:cnfStyle w:val="000000100000" w:firstRow="0" w:lastRow="0" w:firstColumn="0" w:lastColumn="0" w:oddVBand="0" w:evenVBand="0" w:oddHBand="1" w:evenHBand="0" w:firstRowFirstColumn="0" w:firstRowLastColumn="0" w:lastRowFirstColumn="0" w:lastRowLastColumn="0"/>
        </w:trPr>
        <w:tc>
          <w:tcPr>
            <w:tcW w:w="3027" w:type="dxa"/>
          </w:tcPr>
          <w:p w14:paraId="000003A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person_id</w:t>
            </w:r>
          </w:p>
        </w:tc>
        <w:tc>
          <w:tcPr>
            <w:tcW w:w="1280" w:type="dxa"/>
          </w:tcPr>
          <w:p w14:paraId="000003AB"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Yes</w:t>
            </w:r>
          </w:p>
        </w:tc>
        <w:tc>
          <w:tcPr>
            <w:tcW w:w="2352" w:type="dxa"/>
          </w:tcPr>
          <w:p w14:paraId="000003AC" w14:textId="04708CC3" w:rsidR="0082651E" w:rsidRPr="00D647C6" w:rsidRDefault="00E9224C">
            <w:pPr>
              <w:rPr>
                <w:rFonts w:ascii="Times New Roman" w:hAnsi="Times New Roman" w:cs="Times New Roman"/>
                <w:sz w:val="22"/>
                <w:szCs w:val="22"/>
              </w:rPr>
            </w:pPr>
            <w:r w:rsidRPr="00D647C6">
              <w:rPr>
                <w:rFonts w:ascii="Times New Roman" w:hAnsi="Times New Roman" w:cs="Times New Roman"/>
                <w:color w:val="000000"/>
                <w:sz w:val="22"/>
                <w:szCs w:val="22"/>
              </w:rPr>
              <w:t>A foreign key to the person in PERSONS table</w:t>
            </w:r>
          </w:p>
        </w:tc>
        <w:tc>
          <w:tcPr>
            <w:tcW w:w="1219" w:type="dxa"/>
          </w:tcPr>
          <w:p w14:paraId="000003AD"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tcPr>
          <w:p w14:paraId="000003AE" w14:textId="77777777" w:rsidR="0082651E" w:rsidRPr="00D647C6" w:rsidRDefault="0082651E">
            <w:pPr>
              <w:rPr>
                <w:rFonts w:ascii="Times New Roman" w:hAnsi="Times New Roman" w:cs="Times New Roman"/>
                <w:color w:val="000000" w:themeColor="text1"/>
                <w:sz w:val="22"/>
                <w:szCs w:val="22"/>
              </w:rPr>
            </w:pPr>
          </w:p>
        </w:tc>
      </w:tr>
      <w:tr w:rsidR="0082651E" w:rsidRPr="00D647C6" w14:paraId="2C529F1B" w14:textId="77777777" w:rsidTr="00F03442">
        <w:tc>
          <w:tcPr>
            <w:tcW w:w="3027" w:type="dxa"/>
            <w:shd w:val="clear" w:color="auto" w:fill="F2F2F2" w:themeFill="background1" w:themeFillShade="F2"/>
          </w:tcPr>
          <w:p w14:paraId="000003AF"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visit_occurrence_id</w:t>
            </w:r>
          </w:p>
        </w:tc>
        <w:tc>
          <w:tcPr>
            <w:tcW w:w="1280" w:type="dxa"/>
            <w:shd w:val="clear" w:color="auto" w:fill="F2F2F2" w:themeFill="background1" w:themeFillShade="F2"/>
          </w:tcPr>
          <w:p w14:paraId="000003B0"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Yes</w:t>
            </w:r>
          </w:p>
        </w:tc>
        <w:tc>
          <w:tcPr>
            <w:tcW w:w="2352" w:type="dxa"/>
            <w:shd w:val="clear" w:color="auto" w:fill="F2F2F2" w:themeFill="background1" w:themeFillShade="F2"/>
          </w:tcPr>
          <w:p w14:paraId="000003B1"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Visit identifier</w:t>
            </w:r>
          </w:p>
          <w:p w14:paraId="000003B2" w14:textId="77777777" w:rsidR="0082651E" w:rsidRPr="00D647C6" w:rsidRDefault="0082651E">
            <w:pPr>
              <w:rPr>
                <w:rFonts w:ascii="Times New Roman" w:hAnsi="Times New Roman" w:cs="Times New Roman"/>
                <w:color w:val="000000" w:themeColor="text1"/>
                <w:sz w:val="22"/>
                <w:szCs w:val="22"/>
              </w:rPr>
            </w:pPr>
          </w:p>
        </w:tc>
        <w:tc>
          <w:tcPr>
            <w:tcW w:w="1219" w:type="dxa"/>
            <w:shd w:val="clear" w:color="auto" w:fill="F2F2F2" w:themeFill="background1" w:themeFillShade="F2"/>
          </w:tcPr>
          <w:p w14:paraId="000003B3"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shd w:val="clear" w:color="auto" w:fill="F2F2F2" w:themeFill="background1" w:themeFillShade="F2"/>
          </w:tcPr>
          <w:p w14:paraId="000003B4" w14:textId="77777777" w:rsidR="0082651E" w:rsidRPr="00D647C6" w:rsidRDefault="0082651E">
            <w:pPr>
              <w:rPr>
                <w:rFonts w:ascii="Times New Roman" w:hAnsi="Times New Roman" w:cs="Times New Roman"/>
                <w:color w:val="000000" w:themeColor="text1"/>
                <w:sz w:val="22"/>
                <w:szCs w:val="22"/>
              </w:rPr>
            </w:pPr>
          </w:p>
        </w:tc>
      </w:tr>
      <w:tr w:rsidR="0082651E" w:rsidRPr="00D647C6" w14:paraId="78AEA965" w14:textId="77777777" w:rsidTr="00F03442">
        <w:trPr>
          <w:cnfStyle w:val="000000100000" w:firstRow="0" w:lastRow="0" w:firstColumn="0" w:lastColumn="0" w:oddVBand="0" w:evenVBand="0" w:oddHBand="1" w:evenHBand="0" w:firstRowFirstColumn="0" w:firstRowLastColumn="0" w:lastRowFirstColumn="0" w:lastRowLastColumn="0"/>
        </w:trPr>
        <w:tc>
          <w:tcPr>
            <w:tcW w:w="3027" w:type="dxa"/>
          </w:tcPr>
          <w:p w14:paraId="000003B5"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visit_start_date</w:t>
            </w:r>
          </w:p>
          <w:p w14:paraId="000003B6" w14:textId="77777777" w:rsidR="0082651E" w:rsidRPr="00D647C6" w:rsidRDefault="0082651E">
            <w:pPr>
              <w:rPr>
                <w:rFonts w:ascii="Times New Roman" w:hAnsi="Times New Roman" w:cs="Times New Roman"/>
                <w:color w:val="000000" w:themeColor="text1"/>
                <w:sz w:val="22"/>
                <w:szCs w:val="22"/>
              </w:rPr>
            </w:pPr>
          </w:p>
        </w:tc>
        <w:tc>
          <w:tcPr>
            <w:tcW w:w="1280" w:type="dxa"/>
          </w:tcPr>
          <w:p w14:paraId="000003B7"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Yes</w:t>
            </w:r>
          </w:p>
        </w:tc>
        <w:tc>
          <w:tcPr>
            <w:tcW w:w="2352" w:type="dxa"/>
          </w:tcPr>
          <w:p w14:paraId="000003B8"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Date when the visit starts, or, if it is just a one-day visit, date of the visit</w:t>
            </w:r>
          </w:p>
        </w:tc>
        <w:tc>
          <w:tcPr>
            <w:tcW w:w="1219" w:type="dxa"/>
          </w:tcPr>
          <w:p w14:paraId="000003B9"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 yyyymmdd</w:t>
            </w:r>
          </w:p>
          <w:p w14:paraId="000003BA" w14:textId="77777777" w:rsidR="0082651E" w:rsidRPr="00D647C6" w:rsidRDefault="0082651E">
            <w:pPr>
              <w:rPr>
                <w:rFonts w:ascii="Times New Roman" w:hAnsi="Times New Roman" w:cs="Times New Roman"/>
                <w:color w:val="000000" w:themeColor="text1"/>
                <w:sz w:val="22"/>
                <w:szCs w:val="22"/>
              </w:rPr>
            </w:pPr>
          </w:p>
        </w:tc>
        <w:tc>
          <w:tcPr>
            <w:tcW w:w="1580" w:type="dxa"/>
          </w:tcPr>
          <w:p w14:paraId="000003BB" w14:textId="77777777" w:rsidR="0082651E" w:rsidRPr="00D647C6" w:rsidRDefault="0082651E">
            <w:pPr>
              <w:rPr>
                <w:rFonts w:ascii="Times New Roman" w:hAnsi="Times New Roman" w:cs="Times New Roman"/>
                <w:color w:val="000000" w:themeColor="text1"/>
                <w:sz w:val="22"/>
                <w:szCs w:val="22"/>
              </w:rPr>
            </w:pPr>
          </w:p>
        </w:tc>
      </w:tr>
      <w:tr w:rsidR="0082651E" w:rsidRPr="00D647C6" w14:paraId="5FA578AF" w14:textId="77777777" w:rsidTr="00F03442">
        <w:tc>
          <w:tcPr>
            <w:tcW w:w="3027" w:type="dxa"/>
            <w:shd w:val="clear" w:color="auto" w:fill="auto"/>
          </w:tcPr>
          <w:p w14:paraId="000003BC"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visit_end_date</w:t>
            </w:r>
          </w:p>
          <w:p w14:paraId="000003BD" w14:textId="77777777" w:rsidR="0082651E" w:rsidRPr="00D647C6" w:rsidRDefault="0082651E">
            <w:pPr>
              <w:rPr>
                <w:rFonts w:ascii="Times New Roman" w:hAnsi="Times New Roman" w:cs="Times New Roman"/>
                <w:color w:val="000000" w:themeColor="text1"/>
                <w:sz w:val="22"/>
                <w:szCs w:val="22"/>
              </w:rPr>
            </w:pPr>
          </w:p>
        </w:tc>
        <w:tc>
          <w:tcPr>
            <w:tcW w:w="1280" w:type="dxa"/>
            <w:shd w:val="clear" w:color="auto" w:fill="auto"/>
          </w:tcPr>
          <w:p w14:paraId="000003BE"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No</w:t>
            </w:r>
          </w:p>
        </w:tc>
        <w:tc>
          <w:tcPr>
            <w:tcW w:w="2352" w:type="dxa"/>
            <w:shd w:val="clear" w:color="auto" w:fill="auto"/>
          </w:tcPr>
          <w:p w14:paraId="000003BF"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Date when the visit ends (only for visits that may last more than one day, such as a hospital admission)</w:t>
            </w:r>
          </w:p>
        </w:tc>
        <w:tc>
          <w:tcPr>
            <w:tcW w:w="1219" w:type="dxa"/>
            <w:shd w:val="clear" w:color="auto" w:fill="auto"/>
          </w:tcPr>
          <w:p w14:paraId="000003C0"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 yyyymmdd</w:t>
            </w:r>
          </w:p>
          <w:p w14:paraId="000003C1" w14:textId="77777777" w:rsidR="0082651E" w:rsidRPr="00D647C6" w:rsidRDefault="0082651E">
            <w:pPr>
              <w:rPr>
                <w:rFonts w:ascii="Times New Roman" w:hAnsi="Times New Roman" w:cs="Times New Roman"/>
                <w:color w:val="000000" w:themeColor="text1"/>
                <w:sz w:val="22"/>
                <w:szCs w:val="22"/>
              </w:rPr>
            </w:pPr>
          </w:p>
        </w:tc>
        <w:tc>
          <w:tcPr>
            <w:tcW w:w="1580" w:type="dxa"/>
            <w:shd w:val="clear" w:color="auto" w:fill="auto"/>
          </w:tcPr>
          <w:p w14:paraId="000003C2" w14:textId="77777777" w:rsidR="0082651E" w:rsidRPr="00D647C6" w:rsidRDefault="0082651E">
            <w:pPr>
              <w:rPr>
                <w:rFonts w:ascii="Times New Roman" w:hAnsi="Times New Roman" w:cs="Times New Roman"/>
                <w:color w:val="000000" w:themeColor="text1"/>
                <w:sz w:val="22"/>
                <w:szCs w:val="22"/>
              </w:rPr>
            </w:pPr>
          </w:p>
        </w:tc>
      </w:tr>
      <w:tr w:rsidR="0082651E" w:rsidRPr="00D647C6" w14:paraId="6A13A81D" w14:textId="77777777" w:rsidTr="00F03442">
        <w:trPr>
          <w:cnfStyle w:val="000000100000" w:firstRow="0" w:lastRow="0" w:firstColumn="0" w:lastColumn="0" w:oddVBand="0" w:evenVBand="0" w:oddHBand="1" w:evenHBand="0" w:firstRowFirstColumn="0" w:firstRowLastColumn="0" w:lastRowFirstColumn="0" w:lastRowLastColumn="0"/>
        </w:trPr>
        <w:tc>
          <w:tcPr>
            <w:tcW w:w="3027" w:type="dxa"/>
            <w:shd w:val="clear" w:color="auto" w:fill="auto"/>
          </w:tcPr>
          <w:p w14:paraId="000003C3"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specialty_of_visit</w:t>
            </w:r>
          </w:p>
          <w:p w14:paraId="000003C4" w14:textId="77777777" w:rsidR="0082651E" w:rsidRPr="00D647C6" w:rsidRDefault="0082651E">
            <w:pPr>
              <w:rPr>
                <w:rFonts w:ascii="Times New Roman" w:hAnsi="Times New Roman" w:cs="Times New Roman"/>
                <w:color w:val="000000" w:themeColor="text1"/>
                <w:sz w:val="22"/>
                <w:szCs w:val="22"/>
              </w:rPr>
            </w:pPr>
          </w:p>
        </w:tc>
        <w:tc>
          <w:tcPr>
            <w:tcW w:w="1280" w:type="dxa"/>
            <w:shd w:val="clear" w:color="auto" w:fill="auto"/>
          </w:tcPr>
          <w:p w14:paraId="000003C5"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No</w:t>
            </w:r>
          </w:p>
        </w:tc>
        <w:tc>
          <w:tcPr>
            <w:tcW w:w="2352" w:type="dxa"/>
            <w:shd w:val="clear" w:color="auto" w:fill="auto"/>
          </w:tcPr>
          <w:p w14:paraId="000003C6"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Specialty of the visit, or if this is a hospital admission, specialty of the discharge ward</w:t>
            </w:r>
          </w:p>
        </w:tc>
        <w:tc>
          <w:tcPr>
            <w:tcW w:w="1219" w:type="dxa"/>
            <w:shd w:val="clear" w:color="auto" w:fill="auto"/>
          </w:tcPr>
          <w:p w14:paraId="000003C7"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shd w:val="clear" w:color="auto" w:fill="auto"/>
          </w:tcPr>
          <w:p w14:paraId="000003C9" w14:textId="77777777" w:rsidR="0082651E" w:rsidRPr="00D647C6" w:rsidRDefault="0082651E" w:rsidP="00105F0A">
            <w:pPr>
              <w:rPr>
                <w:rFonts w:ascii="Times New Roman" w:hAnsi="Times New Roman" w:cs="Times New Roman"/>
                <w:color w:val="000000" w:themeColor="text1"/>
                <w:sz w:val="22"/>
                <w:szCs w:val="22"/>
              </w:rPr>
            </w:pPr>
          </w:p>
        </w:tc>
      </w:tr>
      <w:tr w:rsidR="0082651E" w:rsidRPr="00D647C6" w14:paraId="0F2558E0" w14:textId="77777777" w:rsidTr="00F03442">
        <w:tc>
          <w:tcPr>
            <w:tcW w:w="3027" w:type="dxa"/>
          </w:tcPr>
          <w:p w14:paraId="000003C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specialty_of_visit_vocabulary</w:t>
            </w:r>
          </w:p>
          <w:p w14:paraId="000003CB" w14:textId="77777777" w:rsidR="0082651E" w:rsidRPr="00D647C6" w:rsidRDefault="0082651E">
            <w:pPr>
              <w:rPr>
                <w:rFonts w:ascii="Times New Roman" w:hAnsi="Times New Roman" w:cs="Times New Roman"/>
                <w:color w:val="000000" w:themeColor="text1"/>
                <w:sz w:val="22"/>
                <w:szCs w:val="22"/>
              </w:rPr>
            </w:pPr>
          </w:p>
        </w:tc>
        <w:tc>
          <w:tcPr>
            <w:tcW w:w="1280" w:type="dxa"/>
          </w:tcPr>
          <w:p w14:paraId="000003CC"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No</w:t>
            </w:r>
          </w:p>
        </w:tc>
        <w:tc>
          <w:tcPr>
            <w:tcW w:w="2352" w:type="dxa"/>
          </w:tcPr>
          <w:p w14:paraId="000003CD"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Coding system of the specialty</w:t>
            </w:r>
          </w:p>
          <w:p w14:paraId="000003CE" w14:textId="77777777" w:rsidR="0082651E" w:rsidRPr="00D647C6" w:rsidRDefault="0082651E">
            <w:pPr>
              <w:rPr>
                <w:rFonts w:ascii="Times New Roman" w:hAnsi="Times New Roman" w:cs="Times New Roman"/>
                <w:color w:val="000000" w:themeColor="text1"/>
                <w:sz w:val="22"/>
                <w:szCs w:val="22"/>
              </w:rPr>
            </w:pPr>
          </w:p>
        </w:tc>
        <w:tc>
          <w:tcPr>
            <w:tcW w:w="1219" w:type="dxa"/>
          </w:tcPr>
          <w:p w14:paraId="000003CF" w14:textId="58C37A94" w:rsidR="0082651E" w:rsidRPr="00D647C6" w:rsidRDefault="00A63F79">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tcPr>
          <w:p w14:paraId="000003D0"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see corresponding vocabulary table</w:t>
            </w:r>
          </w:p>
        </w:tc>
      </w:tr>
      <w:tr w:rsidR="0082651E" w:rsidRPr="00D647C6" w14:paraId="26CF31EA" w14:textId="77777777" w:rsidTr="00621C66">
        <w:trPr>
          <w:cnfStyle w:val="000000100000" w:firstRow="0" w:lastRow="0" w:firstColumn="0" w:lastColumn="0" w:oddVBand="0" w:evenVBand="0" w:oddHBand="1" w:evenHBand="0" w:firstRowFirstColumn="0" w:firstRowLastColumn="0" w:lastRowFirstColumn="0" w:lastRowLastColumn="0"/>
          <w:trHeight w:val="125"/>
        </w:trPr>
        <w:tc>
          <w:tcPr>
            <w:tcW w:w="3027" w:type="dxa"/>
            <w:shd w:val="clear" w:color="auto" w:fill="auto"/>
          </w:tcPr>
          <w:p w14:paraId="000003D2" w14:textId="1A089A72"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status_at_discharge</w:t>
            </w:r>
          </w:p>
        </w:tc>
        <w:tc>
          <w:tcPr>
            <w:tcW w:w="1280" w:type="dxa"/>
            <w:shd w:val="clear" w:color="auto" w:fill="auto"/>
          </w:tcPr>
          <w:p w14:paraId="000003D3"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No</w:t>
            </w:r>
          </w:p>
        </w:tc>
        <w:tc>
          <w:tcPr>
            <w:tcW w:w="2352" w:type="dxa"/>
            <w:shd w:val="clear" w:color="auto" w:fill="auto"/>
          </w:tcPr>
          <w:p w14:paraId="000003D5" w14:textId="78208BA9"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outcome of the visit</w:t>
            </w:r>
          </w:p>
        </w:tc>
        <w:tc>
          <w:tcPr>
            <w:tcW w:w="1219" w:type="dxa"/>
            <w:shd w:val="clear" w:color="auto" w:fill="auto"/>
          </w:tcPr>
          <w:p w14:paraId="000003D6" w14:textId="5E425362" w:rsidR="0082651E" w:rsidRPr="00D647C6" w:rsidRDefault="00A63F79">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shd w:val="clear" w:color="auto" w:fill="auto"/>
          </w:tcPr>
          <w:p w14:paraId="000003D7" w14:textId="77777777" w:rsidR="0082651E" w:rsidRPr="00D647C6" w:rsidRDefault="0082651E">
            <w:pPr>
              <w:rPr>
                <w:rFonts w:ascii="Times New Roman" w:hAnsi="Times New Roman" w:cs="Times New Roman"/>
                <w:color w:val="000000" w:themeColor="text1"/>
                <w:sz w:val="22"/>
                <w:szCs w:val="22"/>
              </w:rPr>
            </w:pPr>
          </w:p>
        </w:tc>
      </w:tr>
      <w:tr w:rsidR="0082651E" w:rsidRPr="00D647C6" w14:paraId="75BA9BBF" w14:textId="77777777" w:rsidTr="00F03442">
        <w:tc>
          <w:tcPr>
            <w:tcW w:w="3027" w:type="dxa"/>
          </w:tcPr>
          <w:p w14:paraId="000003D8"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lastRenderedPageBreak/>
              <w:t>status_at_discharge_vocabulary</w:t>
            </w:r>
          </w:p>
          <w:p w14:paraId="000003D9" w14:textId="77777777" w:rsidR="0082651E" w:rsidRPr="00D647C6" w:rsidRDefault="0082651E">
            <w:pPr>
              <w:rPr>
                <w:rFonts w:ascii="Times New Roman" w:hAnsi="Times New Roman" w:cs="Times New Roman"/>
                <w:color w:val="000000" w:themeColor="text1"/>
                <w:sz w:val="22"/>
                <w:szCs w:val="22"/>
              </w:rPr>
            </w:pPr>
          </w:p>
        </w:tc>
        <w:tc>
          <w:tcPr>
            <w:tcW w:w="1280" w:type="dxa"/>
          </w:tcPr>
          <w:p w14:paraId="000003D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No</w:t>
            </w:r>
          </w:p>
        </w:tc>
        <w:tc>
          <w:tcPr>
            <w:tcW w:w="2352" w:type="dxa"/>
          </w:tcPr>
          <w:p w14:paraId="000003DB"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vocabulary of outcome of the visit</w:t>
            </w:r>
          </w:p>
          <w:p w14:paraId="000003DC" w14:textId="77777777" w:rsidR="0082651E" w:rsidRPr="00D647C6" w:rsidRDefault="0082651E">
            <w:pPr>
              <w:rPr>
                <w:rFonts w:ascii="Times New Roman" w:hAnsi="Times New Roman" w:cs="Times New Roman"/>
                <w:color w:val="000000" w:themeColor="text1"/>
                <w:sz w:val="22"/>
                <w:szCs w:val="22"/>
              </w:rPr>
            </w:pPr>
          </w:p>
        </w:tc>
        <w:tc>
          <w:tcPr>
            <w:tcW w:w="1219" w:type="dxa"/>
          </w:tcPr>
          <w:p w14:paraId="000003DD" w14:textId="3185CBB7" w:rsidR="0082651E" w:rsidRPr="00D647C6" w:rsidRDefault="00A63F79">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tcPr>
          <w:p w14:paraId="000003DE"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see corresponding vocabulary table</w:t>
            </w:r>
          </w:p>
        </w:tc>
      </w:tr>
      <w:tr w:rsidR="0082651E" w:rsidRPr="00D647C6" w14:paraId="12F5E201" w14:textId="77777777" w:rsidTr="00F03442">
        <w:trPr>
          <w:cnfStyle w:val="000000100000" w:firstRow="0" w:lastRow="0" w:firstColumn="0" w:lastColumn="0" w:oddVBand="0" w:evenVBand="0" w:oddHBand="1" w:evenHBand="0" w:firstRowFirstColumn="0" w:firstRowLastColumn="0" w:lastRowFirstColumn="0" w:lastRowLastColumn="0"/>
        </w:trPr>
        <w:tc>
          <w:tcPr>
            <w:tcW w:w="3027" w:type="dxa"/>
          </w:tcPr>
          <w:p w14:paraId="000003DF"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meaning_of_visit</w:t>
            </w:r>
          </w:p>
          <w:p w14:paraId="000003E0" w14:textId="77777777" w:rsidR="0082651E" w:rsidRPr="00D647C6" w:rsidRDefault="0082651E">
            <w:pPr>
              <w:rPr>
                <w:rFonts w:ascii="Times New Roman" w:hAnsi="Times New Roman" w:cs="Times New Roman"/>
                <w:color w:val="000000" w:themeColor="text1"/>
                <w:sz w:val="22"/>
                <w:szCs w:val="22"/>
              </w:rPr>
            </w:pPr>
          </w:p>
        </w:tc>
        <w:tc>
          <w:tcPr>
            <w:tcW w:w="1280" w:type="dxa"/>
          </w:tcPr>
          <w:p w14:paraId="000003E1"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Yes</w:t>
            </w:r>
          </w:p>
        </w:tc>
        <w:tc>
          <w:tcPr>
            <w:tcW w:w="2352" w:type="dxa"/>
          </w:tcPr>
          <w:p w14:paraId="000003E2" w14:textId="77777777" w:rsidR="0082651E" w:rsidRPr="00D647C6" w:rsidRDefault="0082651E">
            <w:pPr>
              <w:rPr>
                <w:rFonts w:ascii="Times New Roman" w:hAnsi="Times New Roman" w:cs="Times New Roman"/>
                <w:color w:val="000000" w:themeColor="text1"/>
                <w:sz w:val="22"/>
                <w:szCs w:val="22"/>
              </w:rPr>
            </w:pPr>
          </w:p>
        </w:tc>
        <w:tc>
          <w:tcPr>
            <w:tcW w:w="1219" w:type="dxa"/>
          </w:tcPr>
          <w:p w14:paraId="000003E3" w14:textId="74E501A5" w:rsidR="0082651E" w:rsidRPr="00D647C6" w:rsidRDefault="00A63F79">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tcPr>
          <w:p w14:paraId="000003E4"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see corresponding vocabulary table</w:t>
            </w:r>
          </w:p>
        </w:tc>
      </w:tr>
      <w:tr w:rsidR="0082651E" w:rsidRPr="00D647C6" w14:paraId="7DEBFE53" w14:textId="77777777" w:rsidTr="00F03442">
        <w:tc>
          <w:tcPr>
            <w:tcW w:w="3027" w:type="dxa"/>
            <w:shd w:val="clear" w:color="auto" w:fill="F2F2F2" w:themeFill="background1" w:themeFillShade="F2"/>
          </w:tcPr>
          <w:p w14:paraId="000003E5"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origin_of_visit</w:t>
            </w:r>
          </w:p>
          <w:p w14:paraId="000003E6" w14:textId="77777777" w:rsidR="0082651E" w:rsidRPr="00D647C6" w:rsidRDefault="0082651E">
            <w:pPr>
              <w:rPr>
                <w:rFonts w:ascii="Times New Roman" w:hAnsi="Times New Roman" w:cs="Times New Roman"/>
                <w:color w:val="000000" w:themeColor="text1"/>
                <w:sz w:val="22"/>
                <w:szCs w:val="22"/>
              </w:rPr>
            </w:pPr>
          </w:p>
        </w:tc>
        <w:tc>
          <w:tcPr>
            <w:tcW w:w="1280" w:type="dxa"/>
            <w:shd w:val="clear" w:color="auto" w:fill="F2F2F2" w:themeFill="background1" w:themeFillShade="F2"/>
          </w:tcPr>
          <w:p w14:paraId="000003E7"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Yes</w:t>
            </w:r>
          </w:p>
        </w:tc>
        <w:tc>
          <w:tcPr>
            <w:tcW w:w="2352" w:type="dxa"/>
            <w:shd w:val="clear" w:color="auto" w:fill="F2F2F2" w:themeFill="background1" w:themeFillShade="F2"/>
          </w:tcPr>
          <w:p w14:paraId="000003E8" w14:textId="31A09F36" w:rsidR="0082651E" w:rsidRPr="00D647C6" w:rsidRDefault="00E9224C">
            <w:pPr>
              <w:rPr>
                <w:rFonts w:ascii="Times New Roman" w:hAnsi="Times New Roman" w:cs="Times New Roman"/>
                <w:sz w:val="22"/>
                <w:szCs w:val="22"/>
              </w:rPr>
            </w:pPr>
            <w:r w:rsidRPr="00D647C6">
              <w:rPr>
                <w:rFonts w:ascii="Times New Roman" w:hAnsi="Times New Roman" w:cs="Times New Roman"/>
                <w:color w:val="000000"/>
                <w:sz w:val="22"/>
                <w:szCs w:val="22"/>
              </w:rPr>
              <w:t>table source name that originated the visit record</w:t>
            </w:r>
          </w:p>
        </w:tc>
        <w:tc>
          <w:tcPr>
            <w:tcW w:w="1219" w:type="dxa"/>
            <w:shd w:val="clear" w:color="auto" w:fill="F2F2F2" w:themeFill="background1" w:themeFillShade="F2"/>
          </w:tcPr>
          <w:p w14:paraId="000003E9" w14:textId="107D12CD" w:rsidR="0082651E" w:rsidRPr="00D647C6" w:rsidRDefault="00A63F79">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Character</w:t>
            </w:r>
          </w:p>
        </w:tc>
        <w:tc>
          <w:tcPr>
            <w:tcW w:w="1580" w:type="dxa"/>
            <w:shd w:val="clear" w:color="auto" w:fill="F2F2F2" w:themeFill="background1" w:themeFillShade="F2"/>
          </w:tcPr>
          <w:p w14:paraId="000003E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see corresponding vocabulary table</w:t>
            </w:r>
          </w:p>
        </w:tc>
      </w:tr>
    </w:tbl>
    <w:p w14:paraId="000003EB" w14:textId="77777777" w:rsidR="0082651E" w:rsidRPr="00D647C6" w:rsidRDefault="0082651E">
      <w:pPr>
        <w:rPr>
          <w:color w:val="000000" w:themeColor="text1"/>
          <w:sz w:val="22"/>
          <w:szCs w:val="22"/>
        </w:rPr>
      </w:pPr>
    </w:p>
    <w:p w14:paraId="43D5ADC7" w14:textId="77777777" w:rsidR="00DB4B98" w:rsidRPr="00D647C6" w:rsidRDefault="00DB4B98">
      <w:pPr>
        <w:rPr>
          <w:color w:val="000000" w:themeColor="text1"/>
          <w:sz w:val="22"/>
          <w:szCs w:val="22"/>
        </w:rPr>
      </w:pPr>
    </w:p>
    <w:p w14:paraId="000003ED" w14:textId="77777777" w:rsidR="0082651E" w:rsidRPr="00D647C6" w:rsidRDefault="005E1C8C">
      <w:pPr>
        <w:rPr>
          <w:b/>
          <w:bCs/>
          <w:color w:val="000000" w:themeColor="text1"/>
          <w:sz w:val="22"/>
          <w:szCs w:val="22"/>
        </w:rPr>
      </w:pPr>
      <w:r w:rsidRPr="00D647C6">
        <w:rPr>
          <w:b/>
          <w:bCs/>
          <w:color w:val="000000" w:themeColor="text1"/>
          <w:sz w:val="22"/>
          <w:szCs w:val="22"/>
        </w:rPr>
        <w:t>Step 4: Convention and counts of categorical variables</w:t>
      </w:r>
    </w:p>
    <w:p w14:paraId="4A388242" w14:textId="77777777" w:rsidR="0031148E" w:rsidRPr="00D647C6" w:rsidRDefault="0031148E" w:rsidP="0031148E">
      <w:pPr>
        <w:pBdr>
          <w:top w:val="nil"/>
          <w:left w:val="nil"/>
          <w:bottom w:val="nil"/>
          <w:right w:val="nil"/>
          <w:between w:val="nil"/>
        </w:pBdr>
        <w:rPr>
          <w:b/>
          <w:bCs/>
          <w:color w:val="000000" w:themeColor="text1"/>
          <w:sz w:val="22"/>
          <w:szCs w:val="22"/>
        </w:rPr>
      </w:pPr>
    </w:p>
    <w:p w14:paraId="0D13CBCE" w14:textId="46431B3A" w:rsidR="0031148E" w:rsidRPr="00D647C6" w:rsidRDefault="0031148E" w:rsidP="0031148E">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17785531" w14:textId="1CCFB8C2" w:rsidR="0031148E" w:rsidRPr="00D647C6" w:rsidRDefault="0031148E" w:rsidP="0031148E">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67EFB04F" w14:textId="714BABA0" w:rsidR="0031148E" w:rsidRPr="00D647C6" w:rsidRDefault="0031148E" w:rsidP="0031148E">
      <w:pPr>
        <w:pBdr>
          <w:top w:val="nil"/>
          <w:left w:val="nil"/>
          <w:bottom w:val="nil"/>
          <w:right w:val="nil"/>
          <w:between w:val="nil"/>
        </w:pBdr>
        <w:rPr>
          <w:color w:val="000000" w:themeColor="text1"/>
          <w:sz w:val="22"/>
          <w:szCs w:val="22"/>
        </w:rPr>
      </w:pPr>
    </w:p>
    <w:p w14:paraId="7F040CA9" w14:textId="3B11F86C" w:rsidR="0031148E" w:rsidRPr="00D647C6" w:rsidRDefault="0031148E" w:rsidP="0031148E">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3B740EDE" w14:textId="5BA87213" w:rsidR="0031148E" w:rsidRPr="00D647C6" w:rsidRDefault="0031148E" w:rsidP="0031148E">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394AFE56" w14:textId="77777777" w:rsidR="0031148E" w:rsidRPr="00D647C6" w:rsidRDefault="0031148E" w:rsidP="0031148E">
      <w:pPr>
        <w:pBdr>
          <w:top w:val="nil"/>
          <w:left w:val="nil"/>
          <w:bottom w:val="nil"/>
          <w:right w:val="nil"/>
          <w:between w:val="nil"/>
        </w:pBdr>
        <w:rPr>
          <w:color w:val="000000" w:themeColor="text1"/>
          <w:sz w:val="22"/>
          <w:szCs w:val="22"/>
        </w:rPr>
      </w:pPr>
    </w:p>
    <w:p w14:paraId="682D279B" w14:textId="5B933451" w:rsidR="0031148E" w:rsidRPr="00D647C6" w:rsidRDefault="0031148E" w:rsidP="0031148E">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6FB1CBA8" w14:textId="77777777" w:rsidR="0031148E" w:rsidRPr="00D647C6" w:rsidRDefault="0031148E">
      <w:pPr>
        <w:rPr>
          <w:color w:val="000000" w:themeColor="text1"/>
          <w:sz w:val="22"/>
          <w:szCs w:val="22"/>
        </w:rPr>
      </w:pPr>
    </w:p>
    <w:p w14:paraId="000003EF"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3F0" w14:textId="77777777" w:rsidR="0082651E" w:rsidRPr="00D647C6" w:rsidRDefault="005E1C8C" w:rsidP="004C75AE">
      <w:pPr>
        <w:rPr>
          <w:color w:val="000000" w:themeColor="text1"/>
          <w:sz w:val="22"/>
          <w:szCs w:val="22"/>
        </w:rPr>
      </w:pPr>
      <w:r w:rsidRPr="00D647C6">
        <w:rPr>
          <w:color w:val="000000" w:themeColor="text1"/>
          <w:sz w:val="22"/>
          <w:szCs w:val="22"/>
        </w:rPr>
        <w:t>The VISIT_OCCURRENCE table has 1 convention that can be checked by the script. This convention will be mentioned in the beginning of this section of the report and is as follows:</w:t>
      </w:r>
    </w:p>
    <w:p w14:paraId="000003F1" w14:textId="77777777" w:rsidR="0082651E" w:rsidRPr="00D647C6" w:rsidRDefault="005E1C8C"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Every record of this table refers to a different visit (</w:t>
      </w:r>
      <w:r w:rsidRPr="00D647C6">
        <w:rPr>
          <w:i/>
          <w:iCs/>
          <w:color w:val="000000" w:themeColor="text1"/>
          <w:sz w:val="22"/>
          <w:szCs w:val="22"/>
        </w:rPr>
        <w:t>visit_occurrence_id</w:t>
      </w:r>
      <w:r w:rsidRPr="00D647C6">
        <w:rPr>
          <w:color w:val="000000" w:themeColor="text1"/>
          <w:sz w:val="22"/>
          <w:szCs w:val="22"/>
        </w:rPr>
        <w:t xml:space="preserve"> is a primary key).  This primary key should not be duplicated.</w:t>
      </w:r>
    </w:p>
    <w:p w14:paraId="155456C0" w14:textId="77777777" w:rsidR="00621C66" w:rsidRPr="00D647C6" w:rsidRDefault="00621C66">
      <w:pPr>
        <w:ind w:left="360"/>
        <w:rPr>
          <w:color w:val="000000" w:themeColor="text1"/>
          <w:sz w:val="22"/>
          <w:szCs w:val="22"/>
        </w:rPr>
      </w:pPr>
    </w:p>
    <w:p w14:paraId="000003F2" w14:textId="64CBADF4" w:rsidR="0082651E" w:rsidRPr="00D647C6" w:rsidRDefault="005E1C8C" w:rsidP="004C75AE">
      <w:pPr>
        <w:rPr>
          <w:color w:val="000000" w:themeColor="text1"/>
          <w:sz w:val="22"/>
          <w:szCs w:val="22"/>
        </w:rPr>
      </w:pPr>
      <w:r w:rsidRPr="00D647C6">
        <w:rPr>
          <w:color w:val="000000" w:themeColor="text1"/>
          <w:sz w:val="22"/>
          <w:szCs w:val="22"/>
        </w:rPr>
        <w:t xml:space="preserve">If </w:t>
      </w:r>
      <w:r w:rsidR="00621C66" w:rsidRPr="00D647C6">
        <w:rPr>
          <w:color w:val="000000" w:themeColor="text1"/>
          <w:sz w:val="22"/>
          <w:szCs w:val="22"/>
        </w:rPr>
        <w:t>deviations are found the following message will be printed in the report.</w:t>
      </w:r>
    </w:p>
    <w:p w14:paraId="74DD4679" w14:textId="354D327C" w:rsidR="00621C66" w:rsidRPr="00D647C6" w:rsidRDefault="00621C66" w:rsidP="004C75AE">
      <w:pPr>
        <w:ind w:firstLine="720"/>
        <w:rPr>
          <w:color w:val="000000" w:themeColor="text1"/>
          <w:sz w:val="22"/>
          <w:szCs w:val="22"/>
        </w:rPr>
      </w:pPr>
      <w:r w:rsidRPr="00D647C6">
        <w:rPr>
          <w:color w:val="000000" w:themeColor="text1"/>
          <w:sz w:val="22"/>
          <w:szCs w:val="22"/>
        </w:rPr>
        <w:t xml:space="preserve">"Convention 1 is not satisfied. There is(are) </w:t>
      </w:r>
      <w:r w:rsidRPr="00D647C6">
        <w:rPr>
          <w:i/>
          <w:iCs/>
          <w:color w:val="000000" w:themeColor="text1"/>
          <w:sz w:val="22"/>
          <w:szCs w:val="22"/>
        </w:rPr>
        <w:t>no.</w:t>
      </w:r>
      <w:r w:rsidRPr="00D647C6">
        <w:rPr>
          <w:color w:val="000000" w:themeColor="text1"/>
          <w:sz w:val="22"/>
          <w:szCs w:val="22"/>
        </w:rPr>
        <w:t xml:space="preserve"> duplicated visit_occurrence_id(s)."</w:t>
      </w:r>
    </w:p>
    <w:p w14:paraId="563B02B3" w14:textId="683D1171" w:rsidR="00621C66" w:rsidRPr="00D647C6" w:rsidRDefault="00621C66" w:rsidP="004C75AE">
      <w:pPr>
        <w:rPr>
          <w:color w:val="000000" w:themeColor="text1"/>
          <w:sz w:val="22"/>
          <w:szCs w:val="22"/>
        </w:rPr>
      </w:pPr>
      <w:r w:rsidRPr="00D647C6">
        <w:rPr>
          <w:color w:val="000000" w:themeColor="text1"/>
          <w:sz w:val="22"/>
          <w:szCs w:val="22"/>
        </w:rPr>
        <w:t>If no deviations are found the report will show:</w:t>
      </w:r>
    </w:p>
    <w:p w14:paraId="09D31AC2" w14:textId="25B89EA6" w:rsidR="00621C66" w:rsidRPr="00D647C6" w:rsidRDefault="00621C66" w:rsidP="004C75AE">
      <w:pPr>
        <w:ind w:left="360" w:firstLine="360"/>
        <w:rPr>
          <w:color w:val="000000" w:themeColor="text1"/>
          <w:sz w:val="22"/>
          <w:szCs w:val="22"/>
        </w:rPr>
      </w:pPr>
      <w:r w:rsidRPr="00D647C6">
        <w:rPr>
          <w:color w:val="000000" w:themeColor="text1"/>
          <w:sz w:val="22"/>
          <w:szCs w:val="22"/>
        </w:rPr>
        <w:t>“All conventions are satisfied.”</w:t>
      </w:r>
    </w:p>
    <w:p w14:paraId="000003F3" w14:textId="77777777" w:rsidR="0082651E" w:rsidRPr="00D647C6" w:rsidRDefault="0082651E">
      <w:pPr>
        <w:rPr>
          <w:color w:val="000000" w:themeColor="text1"/>
          <w:sz w:val="22"/>
          <w:szCs w:val="22"/>
        </w:rPr>
      </w:pPr>
    </w:p>
    <w:p w14:paraId="000003F4" w14:textId="637A18EC"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000003F5" w14:textId="77777777" w:rsidR="0082651E" w:rsidRPr="00D647C6" w:rsidRDefault="005E1C8C" w:rsidP="004C75AE">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000003F6" w14:textId="7A9AA921" w:rsidR="0082651E" w:rsidRPr="00D647C6" w:rsidRDefault="005E1C8C" w:rsidP="004C75AE">
      <w:pPr>
        <w:rPr>
          <w:color w:val="000000" w:themeColor="text1"/>
          <w:sz w:val="22"/>
          <w:szCs w:val="22"/>
        </w:rPr>
      </w:pPr>
      <w:r w:rsidRPr="00D647C6">
        <w:rPr>
          <w:color w:val="000000" w:themeColor="text1"/>
          <w:sz w:val="22"/>
          <w:szCs w:val="22"/>
        </w:rPr>
        <w:t xml:space="preserve">Overall and by calendar year (according to the year part of </w:t>
      </w:r>
      <w:r w:rsidRPr="00D647C6">
        <w:rPr>
          <w:i/>
          <w:iCs/>
          <w:color w:val="000000" w:themeColor="text1"/>
          <w:sz w:val="22"/>
          <w:szCs w:val="22"/>
        </w:rPr>
        <w:t>visit_start_date</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meaning_of_visit</w:t>
      </w:r>
      <w:r w:rsidRPr="00D647C6">
        <w:rPr>
          <w:color w:val="000000" w:themeColor="text1"/>
          <w:sz w:val="22"/>
          <w:szCs w:val="22"/>
        </w:rPr>
        <w:t>.</w:t>
      </w:r>
      <w:r w:rsidR="001D21D7"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7D2E3251" w14:textId="7FCD3C15" w:rsidR="001D21D7" w:rsidRPr="00D647C6" w:rsidRDefault="001D21D7">
      <w:pPr>
        <w:ind w:left="360"/>
        <w:rPr>
          <w:color w:val="000000" w:themeColor="text1"/>
          <w:sz w:val="22"/>
          <w:szCs w:val="22"/>
        </w:rPr>
      </w:pPr>
    </w:p>
    <w:p w14:paraId="7F86F81F" w14:textId="459E1A40" w:rsidR="001D21D7" w:rsidRPr="00D647C6" w:rsidRDefault="001D21D7"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20C1E6B1" w14:textId="1D09BB5F" w:rsidR="001D21D7" w:rsidRPr="00D647C6" w:rsidRDefault="001D21D7"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46F6EBEB" w14:textId="77777777" w:rsidR="001D21D7" w:rsidRPr="00D647C6" w:rsidRDefault="001D21D7">
      <w:pPr>
        <w:ind w:left="360"/>
        <w:rPr>
          <w:color w:val="000000" w:themeColor="text1"/>
          <w:sz w:val="22"/>
          <w:szCs w:val="22"/>
        </w:rPr>
      </w:pPr>
    </w:p>
    <w:p w14:paraId="5D3985E8" w14:textId="05CA1889" w:rsidR="00621C66" w:rsidRPr="00D647C6" w:rsidRDefault="00621C66" w:rsidP="004C75AE">
      <w:pPr>
        <w:rPr>
          <w:color w:val="000000" w:themeColor="text1"/>
          <w:sz w:val="22"/>
          <w:szCs w:val="22"/>
        </w:rPr>
      </w:pPr>
      <w:r w:rsidRPr="00D647C6">
        <w:rPr>
          <w:color w:val="000000" w:themeColor="text1"/>
          <w:sz w:val="22"/>
          <w:szCs w:val="22"/>
        </w:rPr>
        <w:t xml:space="preserve">The results table </w:t>
      </w:r>
      <w:r w:rsidR="000B1288" w:rsidRPr="00D647C6">
        <w:rPr>
          <w:color w:val="000000" w:themeColor="text1"/>
          <w:sz w:val="22"/>
          <w:szCs w:val="22"/>
        </w:rPr>
        <w:t xml:space="preserve">when stratifying by meaning </w:t>
      </w:r>
      <w:r w:rsidRPr="00D647C6">
        <w:rPr>
          <w:color w:val="000000" w:themeColor="text1"/>
          <w:sz w:val="22"/>
          <w:szCs w:val="22"/>
        </w:rPr>
        <w:t>will contain the name of the table “VISIT_OCCURRENCE</w:t>
      </w:r>
      <w:r w:rsidR="00F11149" w:rsidRPr="00D647C6">
        <w:rPr>
          <w:color w:val="000000" w:themeColor="text1"/>
          <w:sz w:val="22"/>
          <w:szCs w:val="22"/>
        </w:rPr>
        <w:t>”</w:t>
      </w:r>
      <w:r w:rsidRPr="00D647C6">
        <w:rPr>
          <w:color w:val="000000" w:themeColor="text1"/>
          <w:sz w:val="22"/>
          <w:szCs w:val="22"/>
        </w:rPr>
        <w:t xml:space="preserve">, name of the variable, meaning variable, count, total and percentage. In case of results </w:t>
      </w:r>
      <w:r w:rsidR="000B1288" w:rsidRPr="00D647C6">
        <w:rPr>
          <w:color w:val="000000" w:themeColor="text1"/>
          <w:sz w:val="22"/>
          <w:szCs w:val="22"/>
        </w:rPr>
        <w:t>for variables with two or more categories</w:t>
      </w:r>
      <w:r w:rsidRPr="00D647C6">
        <w:rPr>
          <w:color w:val="000000" w:themeColor="text1"/>
          <w:sz w:val="22"/>
          <w:szCs w:val="22"/>
        </w:rPr>
        <w:t xml:space="preserve"> an extra </w:t>
      </w:r>
      <w:r w:rsidR="000B1288" w:rsidRPr="00D647C6">
        <w:rPr>
          <w:color w:val="000000" w:themeColor="text1"/>
          <w:sz w:val="22"/>
          <w:szCs w:val="22"/>
        </w:rPr>
        <w:t>vocabulary</w:t>
      </w:r>
      <w:r w:rsidRPr="00D647C6">
        <w:rPr>
          <w:color w:val="000000" w:themeColor="text1"/>
          <w:sz w:val="22"/>
          <w:szCs w:val="22"/>
        </w:rPr>
        <w:t xml:space="preserve"> variable will be present in the results table</w:t>
      </w:r>
      <w:r w:rsidR="000B1288" w:rsidRPr="00D647C6">
        <w:rPr>
          <w:color w:val="000000" w:themeColor="text1"/>
          <w:sz w:val="22"/>
          <w:szCs w:val="22"/>
        </w:rPr>
        <w:t>, which reflect</w:t>
      </w:r>
      <w:r w:rsidR="001D21D7" w:rsidRPr="00D647C6">
        <w:rPr>
          <w:color w:val="000000" w:themeColor="text1"/>
          <w:sz w:val="22"/>
          <w:szCs w:val="22"/>
        </w:rPr>
        <w:t>s</w:t>
      </w:r>
      <w:r w:rsidR="000B1288" w:rsidRPr="00D647C6">
        <w:rPr>
          <w:color w:val="000000" w:themeColor="text1"/>
          <w:sz w:val="22"/>
          <w:szCs w:val="22"/>
        </w:rPr>
        <w:t xml:space="preserve"> the different categories of the variable. If counts and totals smaller than 5 are present in the data, those will be replaced by “&lt;5” in the results table.</w:t>
      </w:r>
    </w:p>
    <w:p w14:paraId="602C50B8" w14:textId="77777777" w:rsidR="001D21D7" w:rsidRPr="00D647C6" w:rsidRDefault="000B1288" w:rsidP="004C75AE">
      <w:pPr>
        <w:rPr>
          <w:color w:val="000000" w:themeColor="text1"/>
          <w:sz w:val="22"/>
          <w:szCs w:val="22"/>
        </w:rPr>
      </w:pPr>
      <w:r w:rsidRPr="00D647C6">
        <w:rPr>
          <w:color w:val="000000" w:themeColor="text1"/>
          <w:sz w:val="22"/>
          <w:szCs w:val="22"/>
        </w:rPr>
        <w:t>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w:t>
      </w:r>
      <w:r w:rsidR="001D21D7" w:rsidRPr="00D647C6">
        <w:rPr>
          <w:color w:val="000000" w:themeColor="text1"/>
          <w:sz w:val="22"/>
          <w:szCs w:val="22"/>
        </w:rPr>
        <w:t xml:space="preserve"> </w:t>
      </w:r>
    </w:p>
    <w:p w14:paraId="05D551FE" w14:textId="53BEF2DC" w:rsidR="00621C66" w:rsidRPr="00D647C6" w:rsidRDefault="001D21D7" w:rsidP="004C75AE">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55062E9C" w14:textId="77777777" w:rsidR="001D21D7" w:rsidRPr="00D647C6" w:rsidRDefault="001D21D7">
      <w:pPr>
        <w:ind w:left="360"/>
        <w:rPr>
          <w:color w:val="000000" w:themeColor="text1"/>
          <w:sz w:val="22"/>
          <w:szCs w:val="22"/>
        </w:rPr>
      </w:pPr>
    </w:p>
    <w:p w14:paraId="7450386A" w14:textId="452956D7" w:rsidR="000B1288" w:rsidRPr="00D647C6" w:rsidRDefault="000B1288" w:rsidP="004C75AE">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449126C7" w14:textId="285359B7" w:rsidR="000B1288" w:rsidRPr="00D647C6" w:rsidRDefault="001D21D7" w:rsidP="004C75AE">
      <w:pPr>
        <w:rPr>
          <w:color w:val="000000" w:themeColor="text1"/>
          <w:sz w:val="22"/>
          <w:szCs w:val="22"/>
        </w:rPr>
      </w:pPr>
      <w:r w:rsidRPr="00D647C6">
        <w:rPr>
          <w:color w:val="000000" w:themeColor="text1"/>
          <w:sz w:val="22"/>
          <w:szCs w:val="22"/>
        </w:rPr>
        <w:t xml:space="preserve">Visually the results for variables with two or more categories </w:t>
      </w:r>
      <w:r w:rsidR="000B1288" w:rsidRPr="00D647C6">
        <w:rPr>
          <w:color w:val="000000" w:themeColor="text1"/>
          <w:sz w:val="22"/>
          <w:szCs w:val="22"/>
        </w:rPr>
        <w:t xml:space="preserve">when stratifying by meaning </w:t>
      </w:r>
      <w:r w:rsidRPr="00D647C6">
        <w:rPr>
          <w:color w:val="000000" w:themeColor="text1"/>
          <w:sz w:val="22"/>
          <w:szCs w:val="22"/>
        </w:rPr>
        <w:t xml:space="preserve">and year </w:t>
      </w:r>
      <w:r w:rsidR="000B1288" w:rsidRPr="00D647C6">
        <w:rPr>
          <w:color w:val="000000" w:themeColor="text1"/>
          <w:sz w:val="22"/>
          <w:szCs w:val="22"/>
        </w:rPr>
        <w:t xml:space="preserve">will be displayed by </w:t>
      </w:r>
      <w:r w:rsidRPr="00D647C6">
        <w:rPr>
          <w:color w:val="000000" w:themeColor="text1"/>
          <w:sz w:val="22"/>
          <w:szCs w:val="22"/>
        </w:rPr>
        <w:t>line</w:t>
      </w:r>
      <w:r w:rsidR="000B1288" w:rsidRPr="00D647C6">
        <w:rPr>
          <w:color w:val="000000" w:themeColor="text1"/>
          <w:sz w:val="22"/>
          <w:szCs w:val="22"/>
        </w:rPr>
        <w:t xml:space="preserve"> charts</w:t>
      </w:r>
      <w:r w:rsidRPr="00D647C6">
        <w:rPr>
          <w:color w:val="000000" w:themeColor="text1"/>
          <w:sz w:val="22"/>
          <w:szCs w:val="22"/>
        </w:rPr>
        <w:t xml:space="preserve"> for each of the variables, grouped by the meaning variable and </w:t>
      </w:r>
      <w:r w:rsidR="000B1288" w:rsidRPr="00D647C6">
        <w:rPr>
          <w:color w:val="000000" w:themeColor="text1"/>
          <w:sz w:val="22"/>
          <w:szCs w:val="22"/>
        </w:rPr>
        <w:t xml:space="preserve">color coded by the </w:t>
      </w:r>
      <w:r w:rsidRPr="00D647C6">
        <w:rPr>
          <w:color w:val="000000" w:themeColor="text1"/>
          <w:sz w:val="22"/>
          <w:szCs w:val="22"/>
        </w:rPr>
        <w:t>vocabulary</w:t>
      </w:r>
      <w:r w:rsidR="000B1288" w:rsidRPr="00D647C6">
        <w:rPr>
          <w:color w:val="000000" w:themeColor="text1"/>
          <w:sz w:val="22"/>
          <w:szCs w:val="22"/>
        </w:rPr>
        <w:t xml:space="preserve"> variable. If you want to remove a </w:t>
      </w:r>
      <w:r w:rsidRPr="00D647C6">
        <w:rPr>
          <w:color w:val="000000" w:themeColor="text1"/>
          <w:sz w:val="22"/>
          <w:szCs w:val="22"/>
        </w:rPr>
        <w:t>vocabulary</w:t>
      </w:r>
      <w:r w:rsidR="000B1288" w:rsidRPr="00D647C6">
        <w:rPr>
          <w:color w:val="000000" w:themeColor="text1"/>
          <w:sz w:val="22"/>
          <w:szCs w:val="22"/>
        </w:rPr>
        <w:t xml:space="preserve"> from the graph, you can do that by clicking in the </w:t>
      </w:r>
      <w:r w:rsidRPr="00D647C6">
        <w:rPr>
          <w:color w:val="000000" w:themeColor="text1"/>
          <w:sz w:val="22"/>
          <w:szCs w:val="22"/>
        </w:rPr>
        <w:t>vocabulary</w:t>
      </w:r>
      <w:r w:rsidR="000B1288" w:rsidRPr="00D647C6">
        <w:rPr>
          <w:color w:val="000000" w:themeColor="text1"/>
          <w:sz w:val="22"/>
          <w:szCs w:val="22"/>
        </w:rPr>
        <w:t xml:space="preserve"> variable you do not need. If counts and totals smaller than 5</w:t>
      </w:r>
      <w:r w:rsidRPr="00D647C6">
        <w:rPr>
          <w:color w:val="000000" w:themeColor="text1"/>
          <w:sz w:val="22"/>
          <w:szCs w:val="22"/>
        </w:rPr>
        <w:t xml:space="preserve">, years before </w:t>
      </w:r>
      <w:r w:rsidR="007527F6" w:rsidRPr="00D647C6">
        <w:rPr>
          <w:color w:val="000000" w:themeColor="text1"/>
          <w:sz w:val="22"/>
          <w:szCs w:val="22"/>
        </w:rPr>
        <w:t>1995</w:t>
      </w:r>
      <w:r w:rsidRPr="00D647C6">
        <w:rPr>
          <w:color w:val="000000" w:themeColor="text1"/>
          <w:sz w:val="22"/>
          <w:szCs w:val="22"/>
        </w:rPr>
        <w:t xml:space="preserve"> or in the future</w:t>
      </w:r>
      <w:r w:rsidR="000B1288" w:rsidRPr="00D647C6">
        <w:rPr>
          <w:color w:val="000000" w:themeColor="text1"/>
          <w:sz w:val="22"/>
          <w:szCs w:val="22"/>
        </w:rPr>
        <w:t xml:space="preserve"> are present in the data, those will not be plotted in the graphs.</w:t>
      </w:r>
    </w:p>
    <w:p w14:paraId="1312092B" w14:textId="0A2AE2A6" w:rsidR="001D21D7" w:rsidRPr="00D647C6" w:rsidRDefault="001D21D7" w:rsidP="004C75AE">
      <w:pPr>
        <w:rPr>
          <w:color w:val="000000" w:themeColor="text1"/>
          <w:sz w:val="22"/>
          <w:szCs w:val="22"/>
        </w:rPr>
      </w:pPr>
      <w:r w:rsidRPr="00D647C6">
        <w:rPr>
          <w:color w:val="000000" w:themeColor="text1"/>
          <w:sz w:val="22"/>
          <w:szCs w:val="22"/>
        </w:rPr>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3D863310" w14:textId="1934BFA3" w:rsidR="000B1288" w:rsidRPr="00D647C6" w:rsidRDefault="000B1288" w:rsidP="004C75AE">
      <w:pPr>
        <w:rPr>
          <w:color w:val="000000" w:themeColor="text1"/>
          <w:sz w:val="22"/>
          <w:szCs w:val="22"/>
        </w:rPr>
      </w:pPr>
    </w:p>
    <w:p w14:paraId="3960517D" w14:textId="77777777" w:rsidR="001D21D7" w:rsidRPr="00D647C6" w:rsidRDefault="001D21D7"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3F22EEEB" w14:textId="0EAF77FF" w:rsidR="001D21D7" w:rsidRPr="00D647C6" w:rsidRDefault="001D21D7" w:rsidP="001D21D7">
      <w:pPr>
        <w:ind w:left="360"/>
        <w:rPr>
          <w:color w:val="000000" w:themeColor="text1"/>
          <w:sz w:val="22"/>
          <w:szCs w:val="22"/>
        </w:rPr>
      </w:pPr>
      <w:r w:rsidRPr="00D647C6">
        <w:rPr>
          <w:i/>
          <w:iCs/>
          <w:color w:val="000000" w:themeColor="text1"/>
          <w:sz w:val="22"/>
          <w:szCs w:val="22"/>
        </w:rPr>
        <w:t>specialty_of_visit_vocabulary</w:t>
      </w:r>
      <w:r w:rsidRPr="00D647C6">
        <w:rPr>
          <w:color w:val="000000" w:themeColor="text1"/>
          <w:sz w:val="22"/>
          <w:szCs w:val="22"/>
        </w:rPr>
        <w:t xml:space="preserve">: </w:t>
      </w:r>
      <w:r w:rsidR="00F2544D" w:rsidRPr="00D647C6">
        <w:rPr>
          <w:color w:val="000000" w:themeColor="text1"/>
          <w:sz w:val="22"/>
          <w:szCs w:val="22"/>
        </w:rPr>
        <w:t>number of complete observations per category</w:t>
      </w:r>
    </w:p>
    <w:p w14:paraId="6AD5ACDF" w14:textId="25BC2AAE" w:rsidR="00F2544D" w:rsidRPr="00D647C6" w:rsidRDefault="001D21D7" w:rsidP="001D21D7">
      <w:pPr>
        <w:ind w:firstLine="360"/>
        <w:rPr>
          <w:color w:val="000000" w:themeColor="text1"/>
          <w:sz w:val="22"/>
          <w:szCs w:val="22"/>
        </w:rPr>
      </w:pPr>
      <w:r w:rsidRPr="00D647C6">
        <w:rPr>
          <w:i/>
          <w:iCs/>
          <w:color w:val="000000" w:themeColor="text1"/>
          <w:sz w:val="22"/>
          <w:szCs w:val="22"/>
        </w:rPr>
        <w:t>status_at_discharge_vocabulary</w:t>
      </w:r>
      <w:r w:rsidRPr="00D647C6">
        <w:rPr>
          <w:color w:val="000000" w:themeColor="text1"/>
          <w:sz w:val="22"/>
          <w:szCs w:val="22"/>
        </w:rPr>
        <w:t xml:space="preserve">: </w:t>
      </w:r>
      <w:r w:rsidR="00F2544D" w:rsidRPr="00D647C6">
        <w:rPr>
          <w:color w:val="000000" w:themeColor="text1"/>
          <w:sz w:val="22"/>
          <w:szCs w:val="22"/>
        </w:rPr>
        <w:t>number of complete observations per category</w:t>
      </w:r>
    </w:p>
    <w:p w14:paraId="0BC3D956" w14:textId="7DED6B2A" w:rsidR="001D21D7" w:rsidRPr="00D647C6" w:rsidRDefault="001D21D7" w:rsidP="001D21D7">
      <w:pPr>
        <w:ind w:firstLine="360"/>
        <w:rPr>
          <w:color w:val="000000" w:themeColor="text1"/>
          <w:sz w:val="22"/>
          <w:szCs w:val="22"/>
        </w:rPr>
      </w:pPr>
      <w:r w:rsidRPr="00D647C6">
        <w:rPr>
          <w:i/>
          <w:iCs/>
          <w:color w:val="000000" w:themeColor="text1"/>
          <w:sz w:val="22"/>
          <w:szCs w:val="22"/>
        </w:rPr>
        <w:t>meaning_of_visit</w:t>
      </w:r>
      <w:r w:rsidRPr="00D647C6">
        <w:rPr>
          <w:color w:val="000000" w:themeColor="text1"/>
          <w:sz w:val="22"/>
          <w:szCs w:val="22"/>
        </w:rPr>
        <w:t xml:space="preserve">: </w:t>
      </w:r>
      <w:r w:rsidR="00F2544D" w:rsidRPr="00D647C6">
        <w:rPr>
          <w:color w:val="000000" w:themeColor="text1"/>
          <w:sz w:val="22"/>
          <w:szCs w:val="22"/>
        </w:rPr>
        <w:t>number of complete observations per category</w:t>
      </w:r>
    </w:p>
    <w:p w14:paraId="73757289" w14:textId="31AABB88" w:rsidR="001D21D7" w:rsidRPr="00D647C6" w:rsidRDefault="001D21D7" w:rsidP="001D21D7">
      <w:pPr>
        <w:ind w:firstLine="360"/>
        <w:rPr>
          <w:color w:val="000000" w:themeColor="text1"/>
          <w:sz w:val="22"/>
          <w:szCs w:val="22"/>
        </w:rPr>
      </w:pPr>
      <w:r w:rsidRPr="00D647C6">
        <w:rPr>
          <w:i/>
          <w:iCs/>
          <w:color w:val="000000" w:themeColor="text1"/>
          <w:sz w:val="22"/>
          <w:szCs w:val="22"/>
        </w:rPr>
        <w:t>origin_of_visit</w:t>
      </w:r>
      <w:r w:rsidRPr="00D647C6">
        <w:rPr>
          <w:color w:val="000000" w:themeColor="text1"/>
          <w:sz w:val="22"/>
          <w:szCs w:val="22"/>
        </w:rPr>
        <w:t xml:space="preserve">: </w:t>
      </w:r>
      <w:r w:rsidR="00F2544D" w:rsidRPr="00D647C6">
        <w:rPr>
          <w:color w:val="000000" w:themeColor="text1"/>
          <w:sz w:val="22"/>
          <w:szCs w:val="22"/>
        </w:rPr>
        <w:t>number of complete observations per category</w:t>
      </w:r>
    </w:p>
    <w:p w14:paraId="17A894C7" w14:textId="77777777" w:rsidR="001D21D7" w:rsidRPr="00D647C6" w:rsidRDefault="001D21D7">
      <w:pPr>
        <w:ind w:left="360"/>
        <w:rPr>
          <w:color w:val="000000" w:themeColor="text1"/>
          <w:sz w:val="22"/>
          <w:szCs w:val="22"/>
        </w:rPr>
      </w:pPr>
    </w:p>
    <w:p w14:paraId="000003F8" w14:textId="49BABCE1" w:rsidR="0082651E" w:rsidRPr="00D647C6" w:rsidRDefault="001D21D7"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w:t>
      </w:r>
      <w:r w:rsidR="00F2544D" w:rsidRPr="00D647C6">
        <w:rPr>
          <w:color w:val="000000" w:themeColor="text1"/>
          <w:sz w:val="22"/>
          <w:szCs w:val="22"/>
        </w:rPr>
        <w:t>s</w:t>
      </w:r>
      <w:r w:rsidR="005E1C8C" w:rsidRPr="00D647C6">
        <w:rPr>
          <w:color w:val="000000" w:themeColor="text1"/>
          <w:sz w:val="22"/>
          <w:szCs w:val="22"/>
        </w:rPr>
        <w:t>:</w:t>
      </w:r>
    </w:p>
    <w:p w14:paraId="000003F9" w14:textId="77777777"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3FA" w14:textId="24AFD54F" w:rsidR="0082651E" w:rsidRPr="00D647C6" w:rsidRDefault="005E1C8C">
      <w:pPr>
        <w:ind w:left="360"/>
        <w:rPr>
          <w:color w:val="000000" w:themeColor="text1"/>
          <w:sz w:val="22"/>
          <w:szCs w:val="22"/>
        </w:rPr>
      </w:pPr>
      <w:r w:rsidRPr="00D647C6">
        <w:rPr>
          <w:i/>
          <w:iCs/>
          <w:color w:val="000000" w:themeColor="text1"/>
          <w:sz w:val="22"/>
          <w:szCs w:val="22"/>
        </w:rPr>
        <w:t>visit_occurrence_id</w:t>
      </w:r>
      <w:r w:rsidRPr="00D647C6">
        <w:rPr>
          <w:color w:val="000000" w:themeColor="text1"/>
          <w:sz w:val="22"/>
          <w:szCs w:val="22"/>
        </w:rPr>
        <w:t xml:space="preserve">: </w:t>
      </w:r>
      <w:r w:rsidR="00F2544D" w:rsidRPr="00D647C6">
        <w:rPr>
          <w:color w:val="000000" w:themeColor="text1"/>
          <w:sz w:val="22"/>
          <w:szCs w:val="22"/>
        </w:rPr>
        <w:t>number of unique visit identification number</w:t>
      </w:r>
    </w:p>
    <w:p w14:paraId="000003FB" w14:textId="22866412" w:rsidR="0082651E" w:rsidRPr="00D647C6" w:rsidRDefault="005E1C8C">
      <w:pPr>
        <w:ind w:left="360"/>
        <w:rPr>
          <w:color w:val="000000" w:themeColor="text1"/>
          <w:sz w:val="22"/>
          <w:szCs w:val="22"/>
        </w:rPr>
      </w:pPr>
      <w:r w:rsidRPr="00D647C6">
        <w:rPr>
          <w:i/>
          <w:iCs/>
          <w:color w:val="000000" w:themeColor="text1"/>
          <w:sz w:val="22"/>
          <w:szCs w:val="22"/>
        </w:rPr>
        <w:t>specialty_of_visit</w:t>
      </w:r>
      <w:r w:rsidRPr="00D647C6">
        <w:rPr>
          <w:color w:val="000000" w:themeColor="text1"/>
          <w:sz w:val="22"/>
          <w:szCs w:val="22"/>
        </w:rPr>
        <w:t xml:space="preserve">: number of </w:t>
      </w:r>
      <w:r w:rsidR="00F2544D" w:rsidRPr="00D647C6">
        <w:rPr>
          <w:color w:val="000000" w:themeColor="text1"/>
          <w:sz w:val="22"/>
          <w:szCs w:val="22"/>
        </w:rPr>
        <w:t>complete observations</w:t>
      </w:r>
    </w:p>
    <w:p w14:paraId="00000402" w14:textId="7DE9109E" w:rsidR="0082651E" w:rsidRPr="00D647C6" w:rsidRDefault="005E1C8C" w:rsidP="00F2544D">
      <w:pPr>
        <w:ind w:left="360"/>
        <w:rPr>
          <w:color w:val="000000" w:themeColor="text1"/>
          <w:sz w:val="22"/>
          <w:szCs w:val="22"/>
        </w:rPr>
      </w:pPr>
      <w:r w:rsidRPr="00D647C6">
        <w:rPr>
          <w:i/>
          <w:iCs/>
          <w:color w:val="000000" w:themeColor="text1"/>
          <w:sz w:val="22"/>
          <w:szCs w:val="22"/>
        </w:rPr>
        <w:t>status_at_discharge</w:t>
      </w:r>
      <w:r w:rsidRPr="00D647C6">
        <w:rPr>
          <w:color w:val="000000" w:themeColor="text1"/>
          <w:sz w:val="22"/>
          <w:szCs w:val="22"/>
        </w:rPr>
        <w:t xml:space="preserve">: </w:t>
      </w:r>
      <w:r w:rsidR="00F2544D" w:rsidRPr="00D647C6">
        <w:rPr>
          <w:color w:val="000000" w:themeColor="text1"/>
          <w:sz w:val="22"/>
          <w:szCs w:val="22"/>
        </w:rPr>
        <w:t>number of complete observations</w:t>
      </w:r>
    </w:p>
    <w:p w14:paraId="712F70C9" w14:textId="4406C4BB" w:rsidR="00F2544D" w:rsidRPr="00D647C6" w:rsidRDefault="00F2544D" w:rsidP="00F2544D">
      <w:pPr>
        <w:ind w:left="360"/>
        <w:rPr>
          <w:color w:val="000000" w:themeColor="text1"/>
          <w:sz w:val="22"/>
          <w:szCs w:val="22"/>
        </w:rPr>
      </w:pPr>
    </w:p>
    <w:p w14:paraId="52B6218F" w14:textId="1BECD2CA" w:rsidR="00F2544D" w:rsidRPr="00D647C6" w:rsidRDefault="00F2544D"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403" w14:textId="77777777" w:rsidR="0082651E" w:rsidRPr="00D647C6" w:rsidRDefault="0082651E">
      <w:pPr>
        <w:rPr>
          <w:strike/>
          <w:color w:val="000000" w:themeColor="text1"/>
          <w:sz w:val="22"/>
          <w:szCs w:val="22"/>
        </w:rPr>
      </w:pPr>
    </w:p>
    <w:p w14:paraId="00000404" w14:textId="77777777" w:rsidR="0082651E" w:rsidRPr="00D647C6" w:rsidRDefault="005E1C8C">
      <w:pPr>
        <w:rPr>
          <w:b/>
          <w:bCs/>
          <w:color w:val="000000" w:themeColor="text1"/>
          <w:sz w:val="22"/>
          <w:szCs w:val="22"/>
        </w:rPr>
      </w:pPr>
      <w:r w:rsidRPr="00D647C6">
        <w:rPr>
          <w:b/>
          <w:bCs/>
          <w:color w:val="000000" w:themeColor="text1"/>
          <w:sz w:val="22"/>
          <w:szCs w:val="22"/>
        </w:rPr>
        <w:t>Step 5: Distribution of continuous variables and dates</w:t>
      </w:r>
    </w:p>
    <w:p w14:paraId="00000405" w14:textId="77777777" w:rsidR="0082651E" w:rsidRPr="00D647C6" w:rsidRDefault="0082651E">
      <w:pPr>
        <w:rPr>
          <w:strike/>
          <w:color w:val="000000" w:themeColor="text1"/>
          <w:sz w:val="22"/>
          <w:szCs w:val="22"/>
        </w:rPr>
      </w:pPr>
    </w:p>
    <w:p w14:paraId="00000406"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407" w14:textId="77777777" w:rsidR="0082651E" w:rsidRPr="00D647C6" w:rsidRDefault="005E1C8C" w:rsidP="004C75AE">
      <w:pPr>
        <w:rPr>
          <w:color w:val="000000" w:themeColor="text1"/>
          <w:sz w:val="22"/>
          <w:szCs w:val="22"/>
        </w:rPr>
      </w:pPr>
      <w:r w:rsidRPr="00D647C6">
        <w:rPr>
          <w:color w:val="000000" w:themeColor="text1"/>
          <w:sz w:val="22"/>
          <w:szCs w:val="22"/>
        </w:rPr>
        <w:t>There are no continuous variables in the VISIT_OCCURRENCE table.</w:t>
      </w:r>
    </w:p>
    <w:p w14:paraId="00000408" w14:textId="77777777" w:rsidR="0082651E" w:rsidRPr="00D647C6" w:rsidRDefault="0082651E">
      <w:pPr>
        <w:ind w:left="360"/>
        <w:rPr>
          <w:color w:val="000000" w:themeColor="text1"/>
          <w:sz w:val="22"/>
          <w:szCs w:val="22"/>
        </w:rPr>
      </w:pPr>
    </w:p>
    <w:p w14:paraId="00000409" w14:textId="74497109"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lastRenderedPageBreak/>
        <w:t>Distribution of dates</w:t>
      </w:r>
    </w:p>
    <w:p w14:paraId="3B415EA4" w14:textId="77777777" w:rsidR="006A4DE8" w:rsidRPr="00D647C6" w:rsidRDefault="006A4DE8" w:rsidP="004C75AE">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both cases the results will be stratified by </w:t>
      </w:r>
      <w:r w:rsidRPr="00D647C6">
        <w:rPr>
          <w:i/>
          <w:iCs/>
          <w:color w:val="000000" w:themeColor="text1"/>
          <w:sz w:val="22"/>
          <w:szCs w:val="22"/>
        </w:rPr>
        <w:t>meaning_of_visit</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55D87C43" w14:textId="77777777" w:rsidR="006A4DE8" w:rsidRPr="00D647C6" w:rsidRDefault="006A4DE8" w:rsidP="006A4DE8">
      <w:pPr>
        <w:ind w:left="360"/>
        <w:rPr>
          <w:color w:val="000000" w:themeColor="text1"/>
          <w:sz w:val="22"/>
          <w:szCs w:val="22"/>
        </w:rPr>
      </w:pPr>
    </w:p>
    <w:p w14:paraId="6D240981" w14:textId="77777777" w:rsidR="006A4DE8" w:rsidRPr="00D647C6" w:rsidRDefault="006A4DE8"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1A8D7AAC" w14:textId="77777777" w:rsidR="006A4DE8" w:rsidRPr="00D647C6" w:rsidRDefault="006A4DE8"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40826B6B" w14:textId="40A7E609" w:rsidR="006A4DE8" w:rsidRPr="00D647C6" w:rsidRDefault="006A4DE8" w:rsidP="006A4DE8">
      <w:pPr>
        <w:pBdr>
          <w:top w:val="nil"/>
          <w:left w:val="nil"/>
          <w:bottom w:val="nil"/>
          <w:right w:val="nil"/>
          <w:between w:val="nil"/>
        </w:pBdr>
        <w:ind w:left="360"/>
        <w:rPr>
          <w:color w:val="000000" w:themeColor="text1"/>
          <w:sz w:val="22"/>
          <w:szCs w:val="22"/>
        </w:rPr>
      </w:pPr>
    </w:p>
    <w:p w14:paraId="504B6DF8" w14:textId="6ADFA3A5" w:rsidR="006A4DE8" w:rsidRPr="00D647C6" w:rsidRDefault="006A4DE8" w:rsidP="004C75AE">
      <w:pPr>
        <w:rPr>
          <w:color w:val="000000" w:themeColor="text1"/>
          <w:sz w:val="22"/>
          <w:szCs w:val="22"/>
        </w:rPr>
      </w:pPr>
      <w:r w:rsidRPr="00D647C6">
        <w:rPr>
          <w:color w:val="000000" w:themeColor="text1"/>
          <w:sz w:val="22"/>
          <w:szCs w:val="22"/>
        </w:rPr>
        <w:t>The results table when stratifying by meaning will contain the name of the table “VISIT_OCCURRENCE</w:t>
      </w:r>
      <w:r w:rsidR="00F11149" w:rsidRPr="00D647C6">
        <w:rPr>
          <w:color w:val="000000" w:themeColor="text1"/>
          <w:sz w:val="22"/>
          <w:szCs w:val="22"/>
        </w:rPr>
        <w:t>”</w:t>
      </w:r>
      <w:r w:rsidRPr="00D647C6">
        <w:rPr>
          <w:color w:val="000000" w:themeColor="text1"/>
          <w:sz w:val="22"/>
          <w:szCs w:val="22"/>
        </w:rPr>
        <w:t>, name of the variable, meaning variable, count, total and percentage. If counts and totals smaller than 5 are present in the data, those will be replaced by “&lt;5” in the results table.</w:t>
      </w:r>
    </w:p>
    <w:p w14:paraId="78C690F1" w14:textId="4D87989B" w:rsidR="006A4DE8" w:rsidRPr="00D647C6" w:rsidRDefault="006A4DE8" w:rsidP="004C75AE">
      <w:pPr>
        <w:rPr>
          <w:color w:val="000000" w:themeColor="text1"/>
          <w:sz w:val="22"/>
          <w:szCs w:val="22"/>
        </w:rPr>
      </w:pPr>
      <w:r w:rsidRPr="00D647C6">
        <w:rPr>
          <w:color w:val="000000" w:themeColor="text1"/>
          <w:sz w:val="22"/>
          <w:szCs w:val="22"/>
        </w:rPr>
        <w:t>Visually the results when stratifying by meaning will be displayed by line charts and color coded by the variable</w:t>
      </w:r>
      <w:r w:rsidR="001C5DBB" w:rsidRPr="00D647C6">
        <w:rPr>
          <w:color w:val="000000" w:themeColor="text1"/>
          <w:sz w:val="22"/>
          <w:szCs w:val="22"/>
        </w:rPr>
        <w:t xml:space="preserve"> name</w:t>
      </w:r>
      <w:r w:rsidRPr="00D647C6">
        <w:rPr>
          <w:color w:val="000000" w:themeColor="text1"/>
          <w:sz w:val="22"/>
          <w:szCs w:val="22"/>
        </w:rPr>
        <w:t xml:space="preserve">. If you want to remove a variable from the graph, you can do that by clicking in the variable you do not need. If counts and totals smaller than 5 are present in the data, those will not be plotted in the graphs. </w:t>
      </w:r>
    </w:p>
    <w:p w14:paraId="13B8A497" w14:textId="4E98BE49" w:rsidR="006A4DE8" w:rsidRPr="00D647C6" w:rsidRDefault="006A4DE8" w:rsidP="004C75AE">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2D8F0089" w14:textId="35C6186A" w:rsidR="006A4DE8" w:rsidRPr="00D647C6" w:rsidRDefault="006A4DE8" w:rsidP="004C75AE">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40157F12" w14:textId="77777777" w:rsidR="006A4DE8" w:rsidRPr="00D647C6" w:rsidRDefault="006A4DE8" w:rsidP="006A4DE8">
      <w:pPr>
        <w:ind w:left="360"/>
        <w:rPr>
          <w:color w:val="000000" w:themeColor="text1"/>
          <w:sz w:val="22"/>
          <w:szCs w:val="22"/>
        </w:rPr>
      </w:pPr>
    </w:p>
    <w:p w14:paraId="0000040A" w14:textId="5A1E55AE" w:rsidR="0082651E" w:rsidRPr="00D647C6" w:rsidRDefault="005E1C8C" w:rsidP="004C75AE">
      <w:pPr>
        <w:rPr>
          <w:color w:val="000000" w:themeColor="text1"/>
          <w:sz w:val="22"/>
          <w:szCs w:val="22"/>
        </w:rPr>
      </w:pPr>
      <w:r w:rsidRPr="00D647C6">
        <w:rPr>
          <w:color w:val="000000" w:themeColor="text1"/>
          <w:sz w:val="22"/>
          <w:szCs w:val="22"/>
        </w:rPr>
        <w:t>Date counts by year will be calculated as follows:</w:t>
      </w:r>
    </w:p>
    <w:p w14:paraId="0000040B" w14:textId="5BABA797" w:rsidR="0082651E" w:rsidRPr="00D647C6" w:rsidRDefault="005E1C8C"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visit_start_date</w:t>
      </w:r>
      <w:r w:rsidRPr="00D647C6">
        <w:rPr>
          <w:color w:val="000000" w:themeColor="text1"/>
          <w:sz w:val="22"/>
          <w:szCs w:val="22"/>
        </w:rPr>
        <w:t xml:space="preserve">: </w:t>
      </w:r>
      <w:r w:rsidR="006A4DE8" w:rsidRPr="00D647C6">
        <w:rPr>
          <w:color w:val="000000" w:themeColor="text1"/>
          <w:sz w:val="22"/>
          <w:szCs w:val="22"/>
        </w:rPr>
        <w:t>number of complete observations</w:t>
      </w:r>
    </w:p>
    <w:p w14:paraId="0000040C" w14:textId="2164F6DF" w:rsidR="0082651E" w:rsidRPr="00D647C6" w:rsidRDefault="007F22DA"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w:t>
      </w:r>
      <w:r w:rsidR="005E1C8C" w:rsidRPr="00D647C6">
        <w:rPr>
          <w:i/>
          <w:iCs/>
          <w:color w:val="000000" w:themeColor="text1"/>
          <w:sz w:val="22"/>
          <w:szCs w:val="22"/>
        </w:rPr>
        <w:t>isit_end_date</w:t>
      </w:r>
      <w:r w:rsidR="005E1C8C" w:rsidRPr="00D647C6">
        <w:rPr>
          <w:color w:val="000000" w:themeColor="text1"/>
          <w:sz w:val="22"/>
          <w:szCs w:val="22"/>
        </w:rPr>
        <w:t xml:space="preserve">: </w:t>
      </w:r>
      <w:r w:rsidR="006A4DE8" w:rsidRPr="00D647C6">
        <w:rPr>
          <w:color w:val="000000" w:themeColor="text1"/>
          <w:sz w:val="22"/>
          <w:szCs w:val="22"/>
        </w:rPr>
        <w:t>number of complete observations</w:t>
      </w:r>
    </w:p>
    <w:p w14:paraId="395F7FEF" w14:textId="77777777" w:rsidR="007F22DA" w:rsidRPr="00D647C6" w:rsidRDefault="007F22DA" w:rsidP="007F22DA">
      <w:pPr>
        <w:pBdr>
          <w:top w:val="nil"/>
          <w:left w:val="nil"/>
          <w:bottom w:val="nil"/>
          <w:right w:val="nil"/>
          <w:between w:val="nil"/>
        </w:pBdr>
        <w:ind w:left="1440"/>
        <w:rPr>
          <w:color w:val="000000" w:themeColor="text1"/>
          <w:sz w:val="22"/>
          <w:szCs w:val="22"/>
        </w:rPr>
      </w:pPr>
    </w:p>
    <w:p w14:paraId="34EE52E4" w14:textId="6D9682C8" w:rsidR="007F22DA" w:rsidRPr="00D647C6" w:rsidRDefault="007F22DA"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D53ABA0" w14:textId="5DEBDA9C" w:rsidR="009C49A7" w:rsidRPr="00D647C6" w:rsidRDefault="009C49A7" w:rsidP="00EE6C5F">
      <w:pPr>
        <w:rPr>
          <w:b/>
          <w:bCs/>
          <w:color w:val="000000" w:themeColor="text1"/>
          <w:sz w:val="22"/>
          <w:szCs w:val="22"/>
        </w:rPr>
      </w:pPr>
    </w:p>
    <w:p w14:paraId="3C2E896F" w14:textId="22547316" w:rsidR="009C49A7" w:rsidRPr="00D647C6" w:rsidRDefault="00CC7540" w:rsidP="004C75AE">
      <w:pPr>
        <w:rPr>
          <w:b/>
          <w:bCs/>
          <w:color w:val="000000" w:themeColor="text1"/>
          <w:sz w:val="22"/>
          <w:szCs w:val="22"/>
        </w:rPr>
      </w:pPr>
      <w:r w:rsidRPr="00D647C6">
        <w:rPr>
          <w:b/>
          <w:bCs/>
          <w:color w:val="000000" w:themeColor="text1"/>
          <w:sz w:val="22"/>
          <w:szCs w:val="22"/>
        </w:rPr>
        <w:t>Calculation</w:t>
      </w:r>
    </w:p>
    <w:p w14:paraId="1CCFDFDF" w14:textId="0F728831" w:rsidR="00CC7540" w:rsidRPr="00D647C6" w:rsidRDefault="00CC7540" w:rsidP="004C75AE">
      <w:pPr>
        <w:rPr>
          <w:color w:val="000000" w:themeColor="text1"/>
          <w:sz w:val="22"/>
          <w:szCs w:val="22"/>
        </w:rPr>
      </w:pPr>
      <w:r w:rsidRPr="00D647C6">
        <w:rPr>
          <w:color w:val="000000" w:themeColor="text1"/>
          <w:sz w:val="22"/>
          <w:szCs w:val="22"/>
        </w:rPr>
        <w:t>An overview on how counts on step 4 and step 5 are calculated.</w:t>
      </w:r>
    </w:p>
    <w:p w14:paraId="1453F795" w14:textId="77777777" w:rsidR="009C49A7" w:rsidRPr="00D647C6" w:rsidRDefault="009C49A7" w:rsidP="009C49A7">
      <w:pPr>
        <w:rPr>
          <w:color w:val="000000" w:themeColor="text1"/>
          <w:sz w:val="22"/>
          <w:szCs w:val="22"/>
        </w:rPr>
      </w:pPr>
    </w:p>
    <w:p w14:paraId="34795509" w14:textId="285F21B3" w:rsidR="00EE61B0" w:rsidRPr="00D647C6" w:rsidRDefault="00EE61B0" w:rsidP="00EE61B0">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VISIT_OCCURRENCE</w:t>
      </w:r>
    </w:p>
    <w:p w14:paraId="6578E5FF" w14:textId="2769DAE0" w:rsidR="00EE61B0" w:rsidRPr="00D647C6" w:rsidRDefault="00EE61B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w:t>
      </w:r>
      <w:r w:rsidR="00771895" w:rsidRPr="00D647C6">
        <w:rPr>
          <w:rFonts w:ascii="Times New Roman" w:hAnsi="Times New Roman"/>
          <w:color w:val="000000" w:themeColor="text1"/>
          <w:sz w:val="22"/>
        </w:rPr>
        <w:t>_meaning_2categories.csv</w:t>
      </w:r>
    </w:p>
    <w:p w14:paraId="22FE89BC" w14:textId="218CECCC"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visits_meaning_other.csv</w:t>
      </w:r>
    </w:p>
    <w:p w14:paraId="3665172A" w14:textId="28389389"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visits_meaning_dates.csv</w:t>
      </w:r>
    </w:p>
    <w:p w14:paraId="10E1C50F" w14:textId="4952383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visits_meaning_year_2categories.csv</w:t>
      </w:r>
    </w:p>
    <w:p w14:paraId="40517CF5" w14:textId="7125EB93"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visits_meaning_year_other.csv</w:t>
      </w:r>
    </w:p>
    <w:p w14:paraId="56C9A592" w14:textId="62477683"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visits_meaning_year_dates.csv</w:t>
      </w:r>
    </w:p>
    <w:p w14:paraId="6A9A79B8" w14:textId="6DA49FA6"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09D912C2" w14:textId="21B7F890"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visits_meaning_2categories_masked.csv</w:t>
      </w:r>
    </w:p>
    <w:p w14:paraId="67B146BC" w14:textId="62D4C17B"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visits_meaning_other_masked.csv</w:t>
      </w:r>
    </w:p>
    <w:p w14:paraId="16F38539" w14:textId="170F7BB4"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visits_meaning_dates_masked.csv</w:t>
      </w:r>
    </w:p>
    <w:p w14:paraId="174A96E7" w14:textId="2D43A0B9"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lastRenderedPageBreak/>
        <w:t>visits_meaning_year_2categories_masked.csv</w:t>
      </w:r>
    </w:p>
    <w:p w14:paraId="238BE26D" w14:textId="48097112"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visits_meaning_year_other_masked.csv</w:t>
      </w:r>
    </w:p>
    <w:p w14:paraId="5F8D95DE" w14:textId="1679A33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visits_meaning_year_dates_masked.csv</w:t>
      </w:r>
    </w:p>
    <w:p w14:paraId="039F9AFE" w14:textId="649C9123" w:rsidR="007F22DA" w:rsidRPr="00D647C6" w:rsidRDefault="00EE61B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410"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36" w:name="_Toc65767174"/>
      <w:bookmarkStart w:id="137" w:name="_Toc67318454"/>
      <w:r w:rsidRPr="00D647C6">
        <w:rPr>
          <w:rFonts w:ascii="Times New Roman" w:hAnsi="Times New Roman" w:cs="Times New Roman"/>
          <w:b/>
          <w:bCs/>
          <w:color w:val="000000" w:themeColor="text1"/>
          <w:sz w:val="22"/>
          <w:szCs w:val="22"/>
        </w:rPr>
        <w:t>EVENTS table</w:t>
      </w:r>
      <w:bookmarkEnd w:id="136"/>
      <w:bookmarkEnd w:id="137"/>
    </w:p>
    <w:p w14:paraId="4714B461" w14:textId="77777777" w:rsidR="00A106DC" w:rsidRPr="00D647C6" w:rsidRDefault="00A106DC">
      <w:pPr>
        <w:rPr>
          <w:color w:val="000000" w:themeColor="text1"/>
          <w:sz w:val="22"/>
          <w:szCs w:val="22"/>
        </w:rPr>
      </w:pPr>
    </w:p>
    <w:p w14:paraId="24B39623" w14:textId="75C95842" w:rsidR="00A106DC" w:rsidRPr="00D647C6" w:rsidRDefault="00A106DC" w:rsidP="00A106DC">
      <w:pPr>
        <w:pStyle w:val="Caption"/>
        <w:keepNext/>
        <w:rPr>
          <w:sz w:val="22"/>
          <w:szCs w:val="22"/>
        </w:rPr>
      </w:pPr>
      <w:bookmarkStart w:id="138" w:name="_Toc66086557"/>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6</w:t>
      </w:r>
      <w:r w:rsidRPr="00D647C6">
        <w:rPr>
          <w:sz w:val="22"/>
          <w:szCs w:val="22"/>
        </w:rPr>
        <w:fldChar w:fldCharType="end"/>
      </w:r>
      <w:r w:rsidRPr="00D647C6">
        <w:rPr>
          <w:sz w:val="22"/>
          <w:szCs w:val="22"/>
        </w:rPr>
        <w:t>. EVENTS table</w:t>
      </w:r>
      <w:bookmarkEnd w:id="138"/>
    </w:p>
    <w:tbl>
      <w:tblPr>
        <w:tblStyle w:val="ac"/>
        <w:tblW w:w="96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689"/>
        <w:gridCol w:w="1842"/>
        <w:gridCol w:w="2127"/>
        <w:gridCol w:w="1325"/>
        <w:gridCol w:w="1651"/>
      </w:tblGrid>
      <w:tr w:rsidR="0082651E" w:rsidRPr="00D647C6" w14:paraId="6188BEAC" w14:textId="77777777" w:rsidTr="00CC7540">
        <w:tc>
          <w:tcPr>
            <w:tcW w:w="2689" w:type="dxa"/>
            <w:shd w:val="clear" w:color="auto" w:fill="C2D69B" w:themeFill="accent3" w:themeFillTint="99"/>
          </w:tcPr>
          <w:p w14:paraId="00000412"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EVENTS</w:t>
            </w:r>
          </w:p>
          <w:p w14:paraId="00000413" w14:textId="77777777" w:rsidR="0082651E" w:rsidRPr="00D647C6" w:rsidRDefault="0082651E">
            <w:pPr>
              <w:rPr>
                <w:rFonts w:ascii="Times New Roman" w:hAnsi="Times New Roman" w:cs="Times New Roman"/>
                <w:color w:val="000000" w:themeColor="text1"/>
                <w:sz w:val="22"/>
                <w:szCs w:val="22"/>
              </w:rPr>
            </w:pPr>
          </w:p>
        </w:tc>
        <w:tc>
          <w:tcPr>
            <w:tcW w:w="1842" w:type="dxa"/>
            <w:shd w:val="clear" w:color="auto" w:fill="C2D69B" w:themeFill="accent3" w:themeFillTint="99"/>
          </w:tcPr>
          <w:p w14:paraId="00000414"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Routine healthcare data</w:t>
            </w:r>
          </w:p>
        </w:tc>
        <w:tc>
          <w:tcPr>
            <w:tcW w:w="5103" w:type="dxa"/>
            <w:gridSpan w:val="3"/>
            <w:shd w:val="clear" w:color="auto" w:fill="auto"/>
          </w:tcPr>
          <w:p w14:paraId="00000415" w14:textId="47046163"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This table contains a summary description of the visits during which records of EVENTS, PROCEDURES, but possibly also MEDICAL_OBSERVATIONS or VACCINES or MEDIC</w:t>
            </w:r>
            <w:r w:rsidR="00274378" w:rsidRPr="00D647C6">
              <w:rPr>
                <w:rFonts w:ascii="Times New Roman" w:hAnsi="Times New Roman" w:cs="Times New Roman"/>
                <w:b w:val="0"/>
                <w:bCs/>
                <w:color w:val="000000" w:themeColor="text1"/>
                <w:sz w:val="22"/>
                <w:szCs w:val="22"/>
                <w:lang w:val="en-US"/>
              </w:rPr>
              <w:t>INES</w:t>
            </w:r>
            <w:r w:rsidRPr="00D647C6">
              <w:rPr>
                <w:rFonts w:ascii="Times New Roman" w:hAnsi="Times New Roman" w:cs="Times New Roman"/>
                <w:b w:val="0"/>
                <w:bCs/>
                <w:color w:val="000000" w:themeColor="text1"/>
                <w:sz w:val="22"/>
                <w:szCs w:val="22"/>
              </w:rPr>
              <w:t xml:space="preserve"> were recorded. This serves both to collect visit-level information, and to enable grouping sets of records that were recorded concurrently</w:t>
            </w:r>
          </w:p>
        </w:tc>
      </w:tr>
      <w:tr w:rsidR="0082651E" w:rsidRPr="00D647C6" w14:paraId="5607A486" w14:textId="77777777" w:rsidTr="00B11414">
        <w:tc>
          <w:tcPr>
            <w:tcW w:w="2689" w:type="dxa"/>
            <w:shd w:val="clear" w:color="auto" w:fill="auto"/>
          </w:tcPr>
          <w:p w14:paraId="00000418"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w:t>
            </w:r>
          </w:p>
        </w:tc>
        <w:tc>
          <w:tcPr>
            <w:tcW w:w="1842" w:type="dxa"/>
            <w:shd w:val="clear" w:color="auto" w:fill="auto"/>
          </w:tcPr>
          <w:p w14:paraId="00000419"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Mandatory</w:t>
            </w:r>
          </w:p>
        </w:tc>
        <w:tc>
          <w:tcPr>
            <w:tcW w:w="2127" w:type="dxa"/>
            <w:shd w:val="clear" w:color="auto" w:fill="auto"/>
          </w:tcPr>
          <w:p w14:paraId="0000041A"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Description</w:t>
            </w:r>
          </w:p>
        </w:tc>
        <w:tc>
          <w:tcPr>
            <w:tcW w:w="1325" w:type="dxa"/>
            <w:shd w:val="clear" w:color="auto" w:fill="auto"/>
          </w:tcPr>
          <w:p w14:paraId="0000041B"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Format</w:t>
            </w:r>
          </w:p>
        </w:tc>
        <w:tc>
          <w:tcPr>
            <w:tcW w:w="1651" w:type="dxa"/>
            <w:shd w:val="clear" w:color="auto" w:fill="auto"/>
          </w:tcPr>
          <w:p w14:paraId="0000041C"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Vocabulary</w:t>
            </w:r>
          </w:p>
        </w:tc>
      </w:tr>
      <w:tr w:rsidR="0082651E" w:rsidRPr="00D647C6" w14:paraId="7E3F92ED" w14:textId="77777777" w:rsidTr="00B11414">
        <w:tc>
          <w:tcPr>
            <w:tcW w:w="2689" w:type="dxa"/>
            <w:shd w:val="clear" w:color="auto" w:fill="F2F2F2" w:themeFill="background1" w:themeFillShade="F2"/>
          </w:tcPr>
          <w:p w14:paraId="0000041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person_id</w:t>
            </w:r>
          </w:p>
        </w:tc>
        <w:tc>
          <w:tcPr>
            <w:tcW w:w="1842" w:type="dxa"/>
            <w:shd w:val="clear" w:color="auto" w:fill="F2F2F2" w:themeFill="background1" w:themeFillShade="F2"/>
          </w:tcPr>
          <w:p w14:paraId="0000041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2127" w:type="dxa"/>
            <w:shd w:val="clear" w:color="auto" w:fill="F2F2F2" w:themeFill="background1" w:themeFillShade="F2"/>
          </w:tcPr>
          <w:p w14:paraId="0000041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 foreign key to the person in "person" table who experimented the event</w:t>
            </w:r>
          </w:p>
        </w:tc>
        <w:tc>
          <w:tcPr>
            <w:tcW w:w="1325" w:type="dxa"/>
            <w:shd w:val="clear" w:color="auto" w:fill="F2F2F2" w:themeFill="background1" w:themeFillShade="F2"/>
          </w:tcPr>
          <w:p w14:paraId="0000042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F2F2F2" w:themeFill="background1" w:themeFillShade="F2"/>
          </w:tcPr>
          <w:p w14:paraId="00000421"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67F47DAA" w14:textId="77777777" w:rsidTr="00B11414">
        <w:tc>
          <w:tcPr>
            <w:tcW w:w="2689" w:type="dxa"/>
            <w:shd w:val="clear" w:color="auto" w:fill="F2F2F2" w:themeFill="background1" w:themeFillShade="F2"/>
          </w:tcPr>
          <w:p w14:paraId="0000042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start_date_record</w:t>
            </w:r>
          </w:p>
          <w:p w14:paraId="00000423"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F2F2F2" w:themeFill="background1" w:themeFillShade="F2"/>
          </w:tcPr>
          <w:p w14:paraId="0000042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2127" w:type="dxa"/>
            <w:shd w:val="clear" w:color="auto" w:fill="F2F2F2" w:themeFill="background1" w:themeFillShade="F2"/>
          </w:tcPr>
          <w:p w14:paraId="00000425" w14:textId="1F1FF832"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Start date of the visit that </w:t>
            </w:r>
            <w:r w:rsidR="00CC7540" w:rsidRPr="00D647C6">
              <w:rPr>
                <w:rFonts w:ascii="Times New Roman" w:hAnsi="Times New Roman" w:cs="Times New Roman"/>
                <w:b w:val="0"/>
                <w:bCs/>
                <w:color w:val="000000" w:themeColor="text1"/>
                <w:sz w:val="22"/>
                <w:szCs w:val="22"/>
              </w:rPr>
              <w:t>led</w:t>
            </w:r>
            <w:r w:rsidRPr="00D647C6">
              <w:rPr>
                <w:rFonts w:ascii="Times New Roman" w:hAnsi="Times New Roman" w:cs="Times New Roman"/>
                <w:b w:val="0"/>
                <w:bCs/>
                <w:color w:val="000000" w:themeColor="text1"/>
                <w:sz w:val="22"/>
                <w:szCs w:val="22"/>
              </w:rPr>
              <w:t xml:space="preserve"> to the recording of the event code of free text</w:t>
            </w:r>
          </w:p>
        </w:tc>
        <w:tc>
          <w:tcPr>
            <w:tcW w:w="1325" w:type="dxa"/>
            <w:shd w:val="clear" w:color="auto" w:fill="F2F2F2" w:themeFill="background1" w:themeFillShade="F2"/>
          </w:tcPr>
          <w:p w14:paraId="0000042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 yyyymmdd</w:t>
            </w:r>
          </w:p>
          <w:p w14:paraId="00000427" w14:textId="77777777" w:rsidR="0082651E" w:rsidRPr="00D647C6" w:rsidRDefault="0082651E">
            <w:pPr>
              <w:rPr>
                <w:rFonts w:ascii="Times New Roman" w:hAnsi="Times New Roman" w:cs="Times New Roman"/>
                <w:b w:val="0"/>
                <w:bCs/>
                <w:color w:val="000000" w:themeColor="text1"/>
                <w:sz w:val="22"/>
                <w:szCs w:val="22"/>
              </w:rPr>
            </w:pPr>
          </w:p>
        </w:tc>
        <w:tc>
          <w:tcPr>
            <w:tcW w:w="1651" w:type="dxa"/>
            <w:shd w:val="clear" w:color="auto" w:fill="F2F2F2" w:themeFill="background1" w:themeFillShade="F2"/>
          </w:tcPr>
          <w:p w14:paraId="00000428"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2985CE6E" w14:textId="77777777" w:rsidTr="00B11414">
        <w:tc>
          <w:tcPr>
            <w:tcW w:w="2689" w:type="dxa"/>
            <w:shd w:val="clear" w:color="auto" w:fill="auto"/>
          </w:tcPr>
          <w:p w14:paraId="0000042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end_date_record</w:t>
            </w:r>
          </w:p>
          <w:p w14:paraId="0000042A"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tcPr>
          <w:p w14:paraId="0000042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0000042C" w14:textId="0600C714"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End date of the visit that </w:t>
            </w:r>
            <w:r w:rsidR="00CC7540" w:rsidRPr="00D647C6">
              <w:rPr>
                <w:rFonts w:ascii="Times New Roman" w:hAnsi="Times New Roman" w:cs="Times New Roman"/>
                <w:b w:val="0"/>
                <w:bCs/>
                <w:color w:val="000000" w:themeColor="text1"/>
                <w:sz w:val="22"/>
                <w:szCs w:val="22"/>
              </w:rPr>
              <w:t>led</w:t>
            </w:r>
            <w:r w:rsidRPr="00D647C6">
              <w:rPr>
                <w:rFonts w:ascii="Times New Roman" w:hAnsi="Times New Roman" w:cs="Times New Roman"/>
                <w:b w:val="0"/>
                <w:bCs/>
                <w:color w:val="000000" w:themeColor="text1"/>
                <w:sz w:val="22"/>
                <w:szCs w:val="22"/>
              </w:rPr>
              <w:t xml:space="preserve"> to the recording of the event code of free text</w:t>
            </w:r>
          </w:p>
        </w:tc>
        <w:tc>
          <w:tcPr>
            <w:tcW w:w="1325" w:type="dxa"/>
            <w:shd w:val="clear" w:color="auto" w:fill="auto"/>
          </w:tcPr>
          <w:p w14:paraId="0000042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 yyyymmdd</w:t>
            </w:r>
          </w:p>
          <w:p w14:paraId="0000042E" w14:textId="77777777" w:rsidR="0082651E" w:rsidRPr="00D647C6" w:rsidRDefault="0082651E">
            <w:pPr>
              <w:rPr>
                <w:rFonts w:ascii="Times New Roman" w:hAnsi="Times New Roman" w:cs="Times New Roman"/>
                <w:b w:val="0"/>
                <w:bCs/>
                <w:color w:val="000000" w:themeColor="text1"/>
                <w:sz w:val="22"/>
                <w:szCs w:val="22"/>
              </w:rPr>
            </w:pPr>
          </w:p>
        </w:tc>
        <w:tc>
          <w:tcPr>
            <w:tcW w:w="1651" w:type="dxa"/>
            <w:shd w:val="clear" w:color="auto" w:fill="auto"/>
          </w:tcPr>
          <w:p w14:paraId="0000042F"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0D4D2C7A" w14:textId="77777777" w:rsidTr="00B11414">
        <w:tc>
          <w:tcPr>
            <w:tcW w:w="2689" w:type="dxa"/>
            <w:shd w:val="clear" w:color="auto" w:fill="F2F2F2" w:themeFill="background1" w:themeFillShade="F2"/>
          </w:tcPr>
          <w:p w14:paraId="0000043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event_code</w:t>
            </w:r>
          </w:p>
          <w:p w14:paraId="00000431"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F2F2F2" w:themeFill="background1" w:themeFillShade="F2"/>
          </w:tcPr>
          <w:p w14:paraId="00000432" w14:textId="442DF649"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Yes, unless </w:t>
            </w:r>
            <w:r w:rsidR="00CC7540" w:rsidRPr="00D647C6">
              <w:rPr>
                <w:rFonts w:ascii="Times New Roman" w:hAnsi="Times New Roman" w:cs="Times New Roman"/>
                <w:b w:val="0"/>
                <w:bCs/>
                <w:color w:val="000000" w:themeColor="text1"/>
                <w:sz w:val="22"/>
                <w:szCs w:val="22"/>
              </w:rPr>
              <w:t>‘event_free_text’</w:t>
            </w:r>
            <w:r w:rsidRPr="00D647C6">
              <w:rPr>
                <w:rFonts w:ascii="Times New Roman" w:hAnsi="Times New Roman" w:cs="Times New Roman"/>
                <w:b w:val="0"/>
                <w:bCs/>
                <w:color w:val="000000" w:themeColor="text1"/>
                <w:sz w:val="22"/>
                <w:szCs w:val="22"/>
              </w:rPr>
              <w:t xml:space="preserve"> is filled in</w:t>
            </w:r>
          </w:p>
          <w:p w14:paraId="00000433" w14:textId="77777777" w:rsidR="0082651E" w:rsidRPr="00D647C6" w:rsidRDefault="0082651E">
            <w:pPr>
              <w:rPr>
                <w:rFonts w:ascii="Times New Roman" w:hAnsi="Times New Roman" w:cs="Times New Roman"/>
                <w:b w:val="0"/>
                <w:bCs/>
                <w:color w:val="000000" w:themeColor="text1"/>
                <w:sz w:val="22"/>
                <w:szCs w:val="22"/>
              </w:rPr>
            </w:pPr>
          </w:p>
        </w:tc>
        <w:tc>
          <w:tcPr>
            <w:tcW w:w="2127" w:type="dxa"/>
            <w:shd w:val="clear" w:color="auto" w:fill="F2F2F2" w:themeFill="background1" w:themeFillShade="F2"/>
          </w:tcPr>
          <w:p w14:paraId="00000435" w14:textId="7B3B128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Code characterizing the event according to the vocabulary defined in</w:t>
            </w:r>
            <w:r w:rsidR="00CC7540" w:rsidRPr="00D647C6">
              <w:rPr>
                <w:rFonts w:ascii="Times New Roman" w:hAnsi="Times New Roman" w:cs="Times New Roman"/>
                <w:b w:val="0"/>
                <w:bCs/>
                <w:color w:val="000000" w:themeColor="text1"/>
                <w:sz w:val="22"/>
                <w:szCs w:val="22"/>
              </w:rPr>
              <w:t xml:space="preserve"> event_record_vocabulary</w:t>
            </w:r>
          </w:p>
        </w:tc>
        <w:tc>
          <w:tcPr>
            <w:tcW w:w="1325" w:type="dxa"/>
            <w:shd w:val="clear" w:color="auto" w:fill="F2F2F2" w:themeFill="background1" w:themeFillShade="F2"/>
          </w:tcPr>
          <w:p w14:paraId="0000043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p w14:paraId="00000437" w14:textId="77777777" w:rsidR="0082651E" w:rsidRPr="00D647C6" w:rsidRDefault="0082651E">
            <w:pPr>
              <w:rPr>
                <w:rFonts w:ascii="Times New Roman" w:hAnsi="Times New Roman" w:cs="Times New Roman"/>
                <w:b w:val="0"/>
                <w:bCs/>
                <w:color w:val="000000" w:themeColor="text1"/>
                <w:sz w:val="22"/>
                <w:szCs w:val="22"/>
              </w:rPr>
            </w:pPr>
          </w:p>
        </w:tc>
        <w:tc>
          <w:tcPr>
            <w:tcW w:w="1651" w:type="dxa"/>
            <w:shd w:val="clear" w:color="auto" w:fill="F2F2F2" w:themeFill="background1" w:themeFillShade="F2"/>
          </w:tcPr>
          <w:p w14:paraId="00000438"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64B007FB" w14:textId="77777777" w:rsidTr="00B11414">
        <w:tc>
          <w:tcPr>
            <w:tcW w:w="2689" w:type="dxa"/>
            <w:shd w:val="clear" w:color="auto" w:fill="F2F2F2" w:themeFill="background1" w:themeFillShade="F2"/>
          </w:tcPr>
          <w:p w14:paraId="0000043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event_record_vocabulary</w:t>
            </w:r>
          </w:p>
          <w:p w14:paraId="0000043A"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F2F2F2" w:themeFill="background1" w:themeFillShade="F2"/>
          </w:tcPr>
          <w:p w14:paraId="0000043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2127" w:type="dxa"/>
            <w:shd w:val="clear" w:color="auto" w:fill="F2F2F2" w:themeFill="background1" w:themeFillShade="F2"/>
          </w:tcPr>
          <w:p w14:paraId="0000043C" w14:textId="6BD23B55"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Vocabulary to which the </w:t>
            </w:r>
            <w:r w:rsidR="00CC7540" w:rsidRPr="00D647C6">
              <w:rPr>
                <w:rFonts w:ascii="Times New Roman" w:hAnsi="Times New Roman" w:cs="Times New Roman"/>
                <w:b w:val="0"/>
                <w:bCs/>
                <w:color w:val="000000" w:themeColor="text1"/>
                <w:sz w:val="22"/>
                <w:szCs w:val="22"/>
              </w:rPr>
              <w:t>event_code</w:t>
            </w:r>
            <w:r w:rsidRPr="00D647C6">
              <w:rPr>
                <w:rFonts w:ascii="Times New Roman" w:hAnsi="Times New Roman" w:cs="Times New Roman"/>
                <w:b w:val="0"/>
                <w:bCs/>
                <w:color w:val="000000" w:themeColor="text1"/>
                <w:sz w:val="22"/>
                <w:szCs w:val="22"/>
              </w:rPr>
              <w:t xml:space="preserve"> belongs to; or, if th</w:t>
            </w:r>
            <w:r w:rsidR="00CC7540" w:rsidRPr="00D647C6">
              <w:rPr>
                <w:rFonts w:ascii="Times New Roman" w:hAnsi="Times New Roman" w:cs="Times New Roman"/>
                <w:b w:val="0"/>
                <w:bCs/>
                <w:color w:val="000000" w:themeColor="text1"/>
                <w:sz w:val="22"/>
                <w:szCs w:val="22"/>
              </w:rPr>
              <w:t>e</w:t>
            </w:r>
            <w:r w:rsidRPr="00D647C6">
              <w:rPr>
                <w:rFonts w:ascii="Times New Roman" w:hAnsi="Times New Roman" w:cs="Times New Roman"/>
                <w:b w:val="0"/>
                <w:bCs/>
                <w:color w:val="000000" w:themeColor="text1"/>
                <w:sz w:val="22"/>
                <w:szCs w:val="22"/>
              </w:rPr>
              <w:t xml:space="preserve"> record contains </w:t>
            </w:r>
            <w:r w:rsidR="00CC7540" w:rsidRPr="00D647C6">
              <w:rPr>
                <w:rFonts w:ascii="Times New Roman" w:hAnsi="Times New Roman" w:cs="Times New Roman"/>
                <w:b w:val="0"/>
                <w:bCs/>
                <w:color w:val="000000" w:themeColor="text1"/>
                <w:sz w:val="22"/>
                <w:szCs w:val="22"/>
              </w:rPr>
              <w:t>event_free_text</w:t>
            </w:r>
            <w:r w:rsidRPr="00D647C6">
              <w:rPr>
                <w:rFonts w:ascii="Times New Roman" w:hAnsi="Times New Roman" w:cs="Times New Roman"/>
                <w:b w:val="0"/>
                <w:bCs/>
                <w:color w:val="000000" w:themeColor="text1"/>
                <w:sz w:val="22"/>
                <w:szCs w:val="22"/>
              </w:rPr>
              <w:t xml:space="preserve"> , this column contains the indication 'free</w:t>
            </w:r>
            <w:r w:rsidR="00CC7540" w:rsidRPr="00D647C6">
              <w:rPr>
                <w:rFonts w:ascii="Times New Roman" w:hAnsi="Times New Roman" w:cs="Times New Roman"/>
                <w:b w:val="0"/>
                <w:bCs/>
                <w:color w:val="000000" w:themeColor="text1"/>
                <w:sz w:val="22"/>
                <w:szCs w:val="22"/>
              </w:rPr>
              <w:t>_</w:t>
            </w:r>
            <w:r w:rsidRPr="00D647C6">
              <w:rPr>
                <w:rFonts w:ascii="Times New Roman" w:hAnsi="Times New Roman" w:cs="Times New Roman"/>
                <w:b w:val="0"/>
                <w:bCs/>
                <w:color w:val="000000" w:themeColor="text1"/>
                <w:sz w:val="22"/>
                <w:szCs w:val="22"/>
              </w:rPr>
              <w:t>text'</w:t>
            </w:r>
          </w:p>
        </w:tc>
        <w:tc>
          <w:tcPr>
            <w:tcW w:w="1325" w:type="dxa"/>
            <w:shd w:val="clear" w:color="auto" w:fill="F2F2F2" w:themeFill="background1" w:themeFillShade="F2"/>
          </w:tcPr>
          <w:p w14:paraId="0000043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F2F2F2" w:themeFill="background1" w:themeFillShade="F2"/>
          </w:tcPr>
          <w:p w14:paraId="0000043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see corresponding vocabulary table</w:t>
            </w:r>
          </w:p>
          <w:p w14:paraId="0000043F" w14:textId="77777777" w:rsidR="0082651E" w:rsidRPr="00D647C6" w:rsidRDefault="0082651E">
            <w:pPr>
              <w:rPr>
                <w:rFonts w:ascii="Times New Roman" w:hAnsi="Times New Roman" w:cs="Times New Roman"/>
                <w:b w:val="0"/>
                <w:bCs/>
                <w:color w:val="000000" w:themeColor="text1"/>
                <w:sz w:val="22"/>
                <w:szCs w:val="22"/>
              </w:rPr>
            </w:pPr>
          </w:p>
        </w:tc>
      </w:tr>
      <w:tr w:rsidR="0082651E" w:rsidRPr="00D647C6" w14:paraId="502F02D9" w14:textId="77777777" w:rsidTr="00B11414">
        <w:tc>
          <w:tcPr>
            <w:tcW w:w="2689" w:type="dxa"/>
            <w:shd w:val="clear" w:color="auto" w:fill="auto"/>
          </w:tcPr>
          <w:p w14:paraId="0000044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text_linked_to_event_code</w:t>
            </w:r>
          </w:p>
          <w:p w14:paraId="00000441"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tcPr>
          <w:p w14:paraId="0000044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0000044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If in the original record the code is modified by a text, include this text here</w:t>
            </w:r>
          </w:p>
        </w:tc>
        <w:tc>
          <w:tcPr>
            <w:tcW w:w="1325" w:type="dxa"/>
            <w:shd w:val="clear" w:color="auto" w:fill="auto"/>
          </w:tcPr>
          <w:p w14:paraId="0000044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auto"/>
          </w:tcPr>
          <w:p w14:paraId="00000445" w14:textId="2442BF8E" w:rsidR="0082651E" w:rsidRPr="00D647C6" w:rsidRDefault="0082651E">
            <w:pPr>
              <w:rPr>
                <w:rFonts w:ascii="Times New Roman" w:hAnsi="Times New Roman" w:cs="Times New Roman"/>
                <w:b w:val="0"/>
                <w:bCs/>
                <w:color w:val="000000" w:themeColor="text1"/>
                <w:sz w:val="22"/>
                <w:szCs w:val="22"/>
              </w:rPr>
            </w:pPr>
          </w:p>
        </w:tc>
      </w:tr>
      <w:tr w:rsidR="0082651E" w:rsidRPr="00D647C6" w14:paraId="368D106E" w14:textId="77777777" w:rsidTr="00B11414">
        <w:tc>
          <w:tcPr>
            <w:tcW w:w="2689" w:type="dxa"/>
            <w:shd w:val="clear" w:color="auto" w:fill="auto"/>
          </w:tcPr>
          <w:p w14:paraId="0000044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event_free_text</w:t>
            </w:r>
          </w:p>
          <w:p w14:paraId="00000447"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tcPr>
          <w:p w14:paraId="0000044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0000044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 xml:space="preserve">Use this cell if in the record there is no </w:t>
            </w:r>
            <w:r w:rsidRPr="00D647C6">
              <w:rPr>
                <w:rFonts w:ascii="Times New Roman" w:hAnsi="Times New Roman" w:cs="Times New Roman"/>
                <w:b w:val="0"/>
                <w:bCs/>
                <w:color w:val="000000" w:themeColor="text1"/>
                <w:sz w:val="22"/>
                <w:szCs w:val="22"/>
              </w:rPr>
              <w:lastRenderedPageBreak/>
              <w:t>code, just a text</w:t>
            </w:r>
          </w:p>
        </w:tc>
        <w:tc>
          <w:tcPr>
            <w:tcW w:w="1325" w:type="dxa"/>
            <w:shd w:val="clear" w:color="auto" w:fill="auto"/>
          </w:tcPr>
          <w:p w14:paraId="0000044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lastRenderedPageBreak/>
              <w:t>Character</w:t>
            </w:r>
          </w:p>
        </w:tc>
        <w:tc>
          <w:tcPr>
            <w:tcW w:w="1651" w:type="dxa"/>
            <w:shd w:val="clear" w:color="auto" w:fill="auto"/>
          </w:tcPr>
          <w:p w14:paraId="0000044B" w14:textId="2FBB5D77" w:rsidR="0082651E" w:rsidRPr="00D647C6" w:rsidRDefault="0082651E">
            <w:pPr>
              <w:rPr>
                <w:rFonts w:ascii="Times New Roman" w:hAnsi="Times New Roman" w:cs="Times New Roman"/>
                <w:b w:val="0"/>
                <w:bCs/>
                <w:color w:val="000000" w:themeColor="text1"/>
                <w:sz w:val="22"/>
                <w:szCs w:val="22"/>
              </w:rPr>
            </w:pPr>
          </w:p>
        </w:tc>
      </w:tr>
      <w:tr w:rsidR="0082651E" w:rsidRPr="00D647C6" w14:paraId="5CBC1E61" w14:textId="77777777" w:rsidTr="00B11414">
        <w:tc>
          <w:tcPr>
            <w:tcW w:w="2689" w:type="dxa"/>
            <w:shd w:val="clear" w:color="auto" w:fill="auto"/>
          </w:tcPr>
          <w:p w14:paraId="0000044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present_on_admission</w:t>
            </w:r>
          </w:p>
          <w:p w14:paraId="0000044D"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tcPr>
          <w:p w14:paraId="0000044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0000044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Indicates the presence of the event at the start of the visit or hospital admission</w:t>
            </w:r>
          </w:p>
        </w:tc>
        <w:tc>
          <w:tcPr>
            <w:tcW w:w="1325" w:type="dxa"/>
            <w:shd w:val="clear" w:color="auto" w:fill="auto"/>
          </w:tcPr>
          <w:p w14:paraId="0000045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auto"/>
          </w:tcPr>
          <w:p w14:paraId="0000045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yes/no</w:t>
            </w:r>
          </w:p>
        </w:tc>
      </w:tr>
      <w:tr w:rsidR="000F03DA" w:rsidRPr="00D647C6" w14:paraId="6C715262" w14:textId="77777777" w:rsidTr="000F03DA">
        <w:tc>
          <w:tcPr>
            <w:tcW w:w="2689" w:type="dxa"/>
            <w:shd w:val="clear" w:color="auto" w:fill="auto"/>
          </w:tcPr>
          <w:p w14:paraId="575D1015" w14:textId="1BD347EB" w:rsidR="000F03DA" w:rsidRPr="00D647C6" w:rsidRDefault="000F03DA">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laterality_of_event</w:t>
            </w:r>
          </w:p>
        </w:tc>
        <w:tc>
          <w:tcPr>
            <w:tcW w:w="1842" w:type="dxa"/>
            <w:shd w:val="clear" w:color="auto" w:fill="auto"/>
          </w:tcPr>
          <w:p w14:paraId="283EE8CC" w14:textId="670C2714" w:rsidR="000F03DA" w:rsidRPr="00D647C6" w:rsidRDefault="000F03DA">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1075948F" w14:textId="6B915091" w:rsidR="000F03DA" w:rsidRPr="00D647C6" w:rsidRDefault="000F03DA">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Laterality of the event</w:t>
            </w:r>
          </w:p>
        </w:tc>
        <w:tc>
          <w:tcPr>
            <w:tcW w:w="1325" w:type="dxa"/>
            <w:shd w:val="clear" w:color="auto" w:fill="auto"/>
          </w:tcPr>
          <w:p w14:paraId="09D0D924" w14:textId="4D9B1AD2" w:rsidR="000F03DA" w:rsidRPr="00D647C6" w:rsidRDefault="000F03DA">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auto"/>
          </w:tcPr>
          <w:p w14:paraId="2C26ED7B" w14:textId="61292683" w:rsidR="000F03DA" w:rsidRPr="00D647C6" w:rsidRDefault="000F03DA">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right/left/both</w:t>
            </w:r>
          </w:p>
        </w:tc>
      </w:tr>
      <w:tr w:rsidR="0082651E" w:rsidRPr="00D647C6" w14:paraId="37E667F3" w14:textId="77777777" w:rsidTr="00B11414">
        <w:tc>
          <w:tcPr>
            <w:tcW w:w="2689" w:type="dxa"/>
            <w:shd w:val="clear" w:color="auto" w:fill="F2F2F2" w:themeFill="background1" w:themeFillShade="F2"/>
          </w:tcPr>
          <w:p w14:paraId="0000045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meaning_of_event</w:t>
            </w:r>
          </w:p>
          <w:p w14:paraId="00000453"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F2F2F2" w:themeFill="background1" w:themeFillShade="F2"/>
          </w:tcPr>
          <w:p w14:paraId="0000045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2127" w:type="dxa"/>
            <w:shd w:val="clear" w:color="auto" w:fill="F2F2F2" w:themeFill="background1" w:themeFillShade="F2"/>
          </w:tcPr>
          <w:p w14:paraId="0000045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This is a ConcePTION classification of the nature of the original record associated with this event</w:t>
            </w:r>
          </w:p>
        </w:tc>
        <w:tc>
          <w:tcPr>
            <w:tcW w:w="1325" w:type="dxa"/>
            <w:shd w:val="clear" w:color="auto" w:fill="F2F2F2" w:themeFill="background1" w:themeFillShade="F2"/>
          </w:tcPr>
          <w:p w14:paraId="0000045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F2F2F2" w:themeFill="background1" w:themeFillShade="F2"/>
          </w:tcPr>
          <w:p w14:paraId="0000045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see corresponding vocabulary table</w:t>
            </w:r>
          </w:p>
        </w:tc>
      </w:tr>
      <w:tr w:rsidR="0082651E" w:rsidRPr="00D647C6" w14:paraId="1D2EA0A8" w14:textId="77777777" w:rsidTr="00B11414">
        <w:tc>
          <w:tcPr>
            <w:tcW w:w="2689" w:type="dxa"/>
            <w:shd w:val="clear" w:color="auto" w:fill="F2F2F2" w:themeFill="background1" w:themeFillShade="F2"/>
          </w:tcPr>
          <w:p w14:paraId="0000045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origin_of_event</w:t>
            </w:r>
          </w:p>
          <w:p w14:paraId="00000459"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F2F2F2" w:themeFill="background1" w:themeFillShade="F2"/>
          </w:tcPr>
          <w:p w14:paraId="0000045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Yes</w:t>
            </w:r>
          </w:p>
        </w:tc>
        <w:tc>
          <w:tcPr>
            <w:tcW w:w="2127" w:type="dxa"/>
            <w:shd w:val="clear" w:color="auto" w:fill="F2F2F2" w:themeFill="background1" w:themeFillShade="F2"/>
          </w:tcPr>
          <w:p w14:paraId="4EE06FDA" w14:textId="77777777" w:rsidR="00274378" w:rsidRPr="00D647C6" w:rsidRDefault="00274378" w:rsidP="00274378">
            <w:pPr>
              <w:rPr>
                <w:rFonts w:ascii="Times New Roman" w:hAnsi="Times New Roman" w:cs="Times New Roman"/>
                <w:b w:val="0"/>
                <w:bCs/>
                <w:sz w:val="22"/>
                <w:szCs w:val="22"/>
              </w:rPr>
            </w:pPr>
            <w:r w:rsidRPr="00D647C6">
              <w:rPr>
                <w:rFonts w:ascii="Times New Roman" w:hAnsi="Times New Roman" w:cs="Times New Roman"/>
                <w:b w:val="0"/>
                <w:bCs/>
                <w:sz w:val="22"/>
                <w:szCs w:val="22"/>
              </w:rPr>
              <w:t>table source name that originated the event record</w:t>
            </w:r>
          </w:p>
          <w:p w14:paraId="0000045B" w14:textId="4A6990AF" w:rsidR="0082651E" w:rsidRPr="00D647C6" w:rsidRDefault="0082651E">
            <w:pPr>
              <w:rPr>
                <w:rFonts w:ascii="Times New Roman" w:hAnsi="Times New Roman" w:cs="Times New Roman"/>
                <w:b w:val="0"/>
                <w:bCs/>
                <w:color w:val="000000" w:themeColor="text1"/>
                <w:sz w:val="22"/>
                <w:szCs w:val="22"/>
              </w:rPr>
            </w:pPr>
          </w:p>
        </w:tc>
        <w:tc>
          <w:tcPr>
            <w:tcW w:w="1325" w:type="dxa"/>
            <w:shd w:val="clear" w:color="auto" w:fill="F2F2F2" w:themeFill="background1" w:themeFillShade="F2"/>
          </w:tcPr>
          <w:p w14:paraId="0000045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F2F2F2" w:themeFill="background1" w:themeFillShade="F2"/>
          </w:tcPr>
          <w:p w14:paraId="0000045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see corresponding vocabulary table</w:t>
            </w:r>
          </w:p>
        </w:tc>
      </w:tr>
      <w:tr w:rsidR="0082651E" w:rsidRPr="00D647C6" w14:paraId="20D61C88" w14:textId="77777777" w:rsidTr="00B11414">
        <w:tc>
          <w:tcPr>
            <w:tcW w:w="2689" w:type="dxa"/>
            <w:shd w:val="clear" w:color="auto" w:fill="auto"/>
          </w:tcPr>
          <w:p w14:paraId="0000045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visit_occurrence_id</w:t>
            </w:r>
          </w:p>
          <w:p w14:paraId="0000045F" w14:textId="77777777" w:rsidR="0082651E" w:rsidRPr="00D647C6" w:rsidRDefault="0082651E">
            <w:pPr>
              <w:rPr>
                <w:rFonts w:ascii="Times New Roman" w:hAnsi="Times New Roman" w:cs="Times New Roman"/>
                <w:b w:val="0"/>
                <w:bCs/>
                <w:color w:val="000000" w:themeColor="text1"/>
                <w:sz w:val="22"/>
                <w:szCs w:val="22"/>
              </w:rPr>
            </w:pPr>
          </w:p>
        </w:tc>
        <w:tc>
          <w:tcPr>
            <w:tcW w:w="1842" w:type="dxa"/>
            <w:shd w:val="clear" w:color="auto" w:fill="auto"/>
          </w:tcPr>
          <w:p w14:paraId="0000046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No</w:t>
            </w:r>
          </w:p>
        </w:tc>
        <w:tc>
          <w:tcPr>
            <w:tcW w:w="2127" w:type="dxa"/>
            <w:shd w:val="clear" w:color="auto" w:fill="auto"/>
          </w:tcPr>
          <w:p w14:paraId="0000046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 foreign key linking this record to the VISIT_OCCURRENCE table</w:t>
            </w:r>
          </w:p>
        </w:tc>
        <w:tc>
          <w:tcPr>
            <w:tcW w:w="1325" w:type="dxa"/>
            <w:shd w:val="clear" w:color="auto" w:fill="auto"/>
          </w:tcPr>
          <w:p w14:paraId="0000046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Character</w:t>
            </w:r>
          </w:p>
        </w:tc>
        <w:tc>
          <w:tcPr>
            <w:tcW w:w="1651" w:type="dxa"/>
            <w:shd w:val="clear" w:color="auto" w:fill="auto"/>
          </w:tcPr>
          <w:p w14:paraId="00000463" w14:textId="77777777" w:rsidR="0082651E" w:rsidRPr="00D647C6" w:rsidRDefault="0082651E">
            <w:pPr>
              <w:rPr>
                <w:rFonts w:ascii="Times New Roman" w:hAnsi="Times New Roman" w:cs="Times New Roman"/>
                <w:b w:val="0"/>
                <w:bCs/>
                <w:color w:val="000000" w:themeColor="text1"/>
                <w:sz w:val="22"/>
                <w:szCs w:val="22"/>
              </w:rPr>
            </w:pPr>
          </w:p>
        </w:tc>
      </w:tr>
    </w:tbl>
    <w:p w14:paraId="00000466" w14:textId="77777777" w:rsidR="0082651E" w:rsidRPr="00D647C6" w:rsidRDefault="0082651E">
      <w:pPr>
        <w:rPr>
          <w:b/>
          <w:bCs/>
          <w:color w:val="000000" w:themeColor="text1"/>
          <w:sz w:val="22"/>
          <w:szCs w:val="22"/>
        </w:rPr>
      </w:pPr>
    </w:p>
    <w:p w14:paraId="00000467" w14:textId="77777777" w:rsidR="0082651E" w:rsidRPr="00D647C6" w:rsidRDefault="005E1C8C">
      <w:pPr>
        <w:rPr>
          <w:b/>
          <w:bCs/>
          <w:color w:val="000000" w:themeColor="text1"/>
          <w:sz w:val="22"/>
          <w:szCs w:val="22"/>
        </w:rPr>
      </w:pPr>
      <w:r w:rsidRPr="00D647C6">
        <w:rPr>
          <w:b/>
          <w:bCs/>
          <w:color w:val="000000" w:themeColor="text1"/>
          <w:sz w:val="22"/>
          <w:szCs w:val="22"/>
        </w:rPr>
        <w:t>Step 4: Convention and counts of categorical variables</w:t>
      </w:r>
    </w:p>
    <w:p w14:paraId="00000468" w14:textId="407B9341" w:rsidR="0082651E" w:rsidRPr="00D647C6" w:rsidRDefault="0082651E">
      <w:pPr>
        <w:rPr>
          <w:color w:val="000000" w:themeColor="text1"/>
          <w:sz w:val="22"/>
          <w:szCs w:val="22"/>
        </w:rPr>
      </w:pPr>
    </w:p>
    <w:p w14:paraId="57390F14" w14:textId="77777777" w:rsidR="00EE6C5F" w:rsidRPr="00D647C6" w:rsidRDefault="00EE6C5F" w:rsidP="00EE6C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43044EE1"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1752D4B3" w14:textId="77777777" w:rsidR="00EE6C5F" w:rsidRPr="00D647C6" w:rsidRDefault="00EE6C5F" w:rsidP="00EE6C5F">
      <w:pPr>
        <w:pBdr>
          <w:top w:val="nil"/>
          <w:left w:val="nil"/>
          <w:bottom w:val="nil"/>
          <w:right w:val="nil"/>
          <w:between w:val="nil"/>
        </w:pBdr>
        <w:rPr>
          <w:color w:val="000000" w:themeColor="text1"/>
          <w:sz w:val="22"/>
          <w:szCs w:val="22"/>
        </w:rPr>
      </w:pPr>
    </w:p>
    <w:p w14:paraId="5FB68B07"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790067A0"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1F946E65" w14:textId="77777777" w:rsidR="00EE6C5F" w:rsidRPr="00D647C6" w:rsidRDefault="00EE6C5F" w:rsidP="00EE6C5F">
      <w:pPr>
        <w:pBdr>
          <w:top w:val="nil"/>
          <w:left w:val="nil"/>
          <w:bottom w:val="nil"/>
          <w:right w:val="nil"/>
          <w:between w:val="nil"/>
        </w:pBdr>
        <w:rPr>
          <w:color w:val="000000" w:themeColor="text1"/>
          <w:sz w:val="22"/>
          <w:szCs w:val="22"/>
        </w:rPr>
      </w:pPr>
    </w:p>
    <w:p w14:paraId="0D1B2C9A" w14:textId="461D5B50" w:rsidR="00EE6C5F" w:rsidRPr="00D647C6" w:rsidRDefault="00EE6C5F" w:rsidP="00005962">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5FCD04AB" w14:textId="77777777" w:rsidR="00EE6C5F" w:rsidRPr="00D647C6" w:rsidRDefault="00EE6C5F">
      <w:pPr>
        <w:rPr>
          <w:color w:val="000000" w:themeColor="text1"/>
          <w:sz w:val="22"/>
          <w:szCs w:val="22"/>
        </w:rPr>
      </w:pPr>
    </w:p>
    <w:p w14:paraId="00000469" w14:textId="77777777" w:rsidR="0082651E" w:rsidRPr="00D647C6" w:rsidRDefault="005E1C8C" w:rsidP="00005962">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46A" w14:textId="55609AB2" w:rsidR="0082651E" w:rsidRPr="00D647C6" w:rsidRDefault="005E1C8C" w:rsidP="004C75AE">
      <w:pPr>
        <w:rPr>
          <w:color w:val="000000" w:themeColor="text1"/>
          <w:sz w:val="22"/>
          <w:szCs w:val="22"/>
        </w:rPr>
      </w:pPr>
      <w:r w:rsidRPr="00D647C6">
        <w:rPr>
          <w:color w:val="000000" w:themeColor="text1"/>
          <w:sz w:val="22"/>
          <w:szCs w:val="22"/>
        </w:rPr>
        <w:t xml:space="preserve">The EVENTS table has 3 conventions that can be checked by the script. These conventions will be mentioned in the beginning of this section of the report and </w:t>
      </w:r>
      <w:r w:rsidR="005F5EEF" w:rsidRPr="00D647C6">
        <w:rPr>
          <w:color w:val="000000" w:themeColor="text1"/>
          <w:sz w:val="22"/>
          <w:szCs w:val="22"/>
          <w:lang w:val="en-US"/>
        </w:rPr>
        <w:t>are</w:t>
      </w:r>
      <w:r w:rsidRPr="00D647C6">
        <w:rPr>
          <w:color w:val="000000" w:themeColor="text1"/>
          <w:sz w:val="22"/>
          <w:szCs w:val="22"/>
        </w:rPr>
        <w:t xml:space="preserve"> as follows:</w:t>
      </w:r>
    </w:p>
    <w:p w14:paraId="0000046B" w14:textId="3628CA26" w:rsidR="0082651E" w:rsidRPr="00D647C6" w:rsidRDefault="005E1C8C" w:rsidP="001E0092">
      <w:pPr>
        <w:numPr>
          <w:ilvl w:val="0"/>
          <w:numId w:val="23"/>
        </w:numPr>
        <w:pBdr>
          <w:top w:val="nil"/>
          <w:left w:val="nil"/>
          <w:bottom w:val="nil"/>
          <w:right w:val="nil"/>
          <w:between w:val="nil"/>
        </w:pBdr>
        <w:rPr>
          <w:color w:val="000000" w:themeColor="text1"/>
          <w:sz w:val="22"/>
          <w:szCs w:val="22"/>
        </w:rPr>
      </w:pPr>
      <w:r w:rsidRPr="00D647C6">
        <w:rPr>
          <w:color w:val="000000" w:themeColor="text1"/>
          <w:sz w:val="22"/>
          <w:szCs w:val="22"/>
          <w:highlight w:val="white"/>
        </w:rPr>
        <w:t xml:space="preserve">For each record either an </w:t>
      </w:r>
      <w:r w:rsidRPr="00D647C6">
        <w:rPr>
          <w:i/>
          <w:iCs/>
          <w:color w:val="000000" w:themeColor="text1"/>
          <w:sz w:val="22"/>
          <w:szCs w:val="22"/>
          <w:highlight w:val="white"/>
        </w:rPr>
        <w:t>event</w:t>
      </w:r>
      <w:r w:rsidR="00CC7540" w:rsidRPr="00D647C6">
        <w:rPr>
          <w:i/>
          <w:iCs/>
          <w:color w:val="000000" w:themeColor="text1"/>
          <w:sz w:val="22"/>
          <w:szCs w:val="22"/>
          <w:highlight w:val="white"/>
        </w:rPr>
        <w:t>_</w:t>
      </w:r>
      <w:r w:rsidRPr="00D647C6">
        <w:rPr>
          <w:i/>
          <w:iCs/>
          <w:color w:val="000000" w:themeColor="text1"/>
          <w:sz w:val="22"/>
          <w:szCs w:val="22"/>
          <w:highlight w:val="white"/>
        </w:rPr>
        <w:t>code</w:t>
      </w:r>
      <w:r w:rsidRPr="00D647C6">
        <w:rPr>
          <w:color w:val="000000" w:themeColor="text1"/>
          <w:sz w:val="22"/>
          <w:szCs w:val="22"/>
          <w:highlight w:val="white"/>
        </w:rPr>
        <w:t xml:space="preserve"> or an </w:t>
      </w:r>
      <w:r w:rsidRPr="00D647C6">
        <w:rPr>
          <w:i/>
          <w:iCs/>
          <w:color w:val="000000" w:themeColor="text1"/>
          <w:sz w:val="22"/>
          <w:szCs w:val="22"/>
          <w:highlight w:val="white"/>
        </w:rPr>
        <w:t xml:space="preserve">event </w:t>
      </w:r>
      <w:r w:rsidR="00BC7311" w:rsidRPr="00D647C6">
        <w:rPr>
          <w:i/>
          <w:iCs/>
          <w:color w:val="000000" w:themeColor="text1"/>
          <w:sz w:val="22"/>
          <w:szCs w:val="22"/>
          <w:highlight w:val="white"/>
        </w:rPr>
        <w:t>_</w:t>
      </w:r>
      <w:r w:rsidRPr="00D647C6">
        <w:rPr>
          <w:i/>
          <w:iCs/>
          <w:color w:val="000000" w:themeColor="text1"/>
          <w:sz w:val="22"/>
          <w:szCs w:val="22"/>
          <w:highlight w:val="white"/>
        </w:rPr>
        <w:t>free</w:t>
      </w:r>
      <w:r w:rsidR="00BC7311" w:rsidRPr="00D647C6">
        <w:rPr>
          <w:i/>
          <w:iCs/>
          <w:color w:val="000000" w:themeColor="text1"/>
          <w:sz w:val="22"/>
          <w:szCs w:val="22"/>
          <w:highlight w:val="white"/>
        </w:rPr>
        <w:t>_</w:t>
      </w:r>
      <w:r w:rsidRPr="00D647C6">
        <w:rPr>
          <w:i/>
          <w:iCs/>
          <w:color w:val="000000" w:themeColor="text1"/>
          <w:sz w:val="22"/>
          <w:szCs w:val="22"/>
          <w:highlight w:val="white"/>
        </w:rPr>
        <w:t>text</w:t>
      </w:r>
      <w:r w:rsidRPr="00D647C6">
        <w:rPr>
          <w:color w:val="000000" w:themeColor="text1"/>
          <w:sz w:val="22"/>
          <w:szCs w:val="22"/>
          <w:highlight w:val="white"/>
        </w:rPr>
        <w:t xml:space="preserve"> must be present.</w:t>
      </w:r>
    </w:p>
    <w:p w14:paraId="0000046C" w14:textId="77777777" w:rsidR="0082651E" w:rsidRPr="00D647C6" w:rsidRDefault="005E1C8C" w:rsidP="001E0092">
      <w:pPr>
        <w:numPr>
          <w:ilvl w:val="0"/>
          <w:numId w:val="23"/>
        </w:numPr>
        <w:pBdr>
          <w:top w:val="nil"/>
          <w:left w:val="nil"/>
          <w:bottom w:val="nil"/>
          <w:right w:val="nil"/>
          <w:between w:val="nil"/>
        </w:pBdr>
        <w:rPr>
          <w:color w:val="000000" w:themeColor="text1"/>
          <w:sz w:val="22"/>
          <w:szCs w:val="22"/>
        </w:rPr>
      </w:pPr>
      <w:r w:rsidRPr="00D647C6">
        <w:rPr>
          <w:i/>
          <w:iCs/>
          <w:color w:val="000000" w:themeColor="text1"/>
          <w:sz w:val="22"/>
          <w:szCs w:val="22"/>
          <w:highlight w:val="white"/>
        </w:rPr>
        <w:t>Event_record_vocabulary</w:t>
      </w:r>
      <w:r w:rsidRPr="00D647C6">
        <w:rPr>
          <w:color w:val="000000" w:themeColor="text1"/>
          <w:sz w:val="22"/>
          <w:szCs w:val="22"/>
          <w:highlight w:val="white"/>
        </w:rPr>
        <w:t xml:space="preserve"> should be filled out every time (no missing data allowed).</w:t>
      </w:r>
    </w:p>
    <w:p w14:paraId="0000046D" w14:textId="4874FD97" w:rsidR="0082651E" w:rsidRPr="00D647C6" w:rsidRDefault="00BC7311" w:rsidP="001E0092">
      <w:pPr>
        <w:numPr>
          <w:ilvl w:val="0"/>
          <w:numId w:val="23"/>
        </w:numPr>
        <w:pBdr>
          <w:top w:val="nil"/>
          <w:left w:val="nil"/>
          <w:bottom w:val="nil"/>
          <w:right w:val="nil"/>
          <w:between w:val="nil"/>
        </w:pBdr>
        <w:rPr>
          <w:color w:val="000000" w:themeColor="text1"/>
          <w:sz w:val="22"/>
          <w:szCs w:val="22"/>
        </w:rPr>
      </w:pPr>
      <w:r w:rsidRPr="00D647C6">
        <w:rPr>
          <w:i/>
          <w:iCs/>
          <w:color w:val="000000" w:themeColor="text1"/>
          <w:sz w:val="22"/>
          <w:szCs w:val="22"/>
          <w:highlight w:val="white"/>
        </w:rPr>
        <w:t>Event_record_vocabulary</w:t>
      </w:r>
      <w:r w:rsidRPr="00D647C6">
        <w:rPr>
          <w:color w:val="000000" w:themeColor="text1"/>
          <w:sz w:val="22"/>
          <w:szCs w:val="22"/>
          <w:highlight w:val="white"/>
        </w:rPr>
        <w:t xml:space="preserve"> </w:t>
      </w:r>
      <w:r w:rsidR="005E1C8C" w:rsidRPr="00D647C6">
        <w:rPr>
          <w:color w:val="000000" w:themeColor="text1"/>
          <w:sz w:val="22"/>
          <w:szCs w:val="22"/>
          <w:highlight w:val="white"/>
        </w:rPr>
        <w:t>needs to be assigned to free_text</w:t>
      </w:r>
      <w:r w:rsidR="00274378" w:rsidRPr="00D647C6">
        <w:rPr>
          <w:color w:val="000000" w:themeColor="text1"/>
          <w:sz w:val="22"/>
          <w:szCs w:val="22"/>
          <w:highlight w:val="white"/>
          <w:lang w:val="en-US"/>
        </w:rPr>
        <w:t>_</w:t>
      </w:r>
      <w:r w:rsidR="00274378" w:rsidRPr="00D647C6">
        <w:rPr>
          <w:i/>
          <w:iCs/>
          <w:color w:val="000000" w:themeColor="text1"/>
          <w:sz w:val="22"/>
          <w:szCs w:val="22"/>
          <w:highlight w:val="white"/>
          <w:lang w:val="en-US"/>
        </w:rPr>
        <w:t>original_language (e.g., free_text_italian)</w:t>
      </w:r>
      <w:r w:rsidR="005E1C8C" w:rsidRPr="00D647C6">
        <w:rPr>
          <w:color w:val="000000" w:themeColor="text1"/>
          <w:sz w:val="22"/>
          <w:szCs w:val="22"/>
          <w:highlight w:val="white"/>
        </w:rPr>
        <w:t xml:space="preserve"> in case of </w:t>
      </w:r>
      <w:r w:rsidR="005E1C8C" w:rsidRPr="00D647C6">
        <w:rPr>
          <w:i/>
          <w:iCs/>
          <w:color w:val="000000" w:themeColor="text1"/>
          <w:sz w:val="22"/>
          <w:szCs w:val="22"/>
          <w:highlight w:val="white"/>
        </w:rPr>
        <w:t>event_free_text</w:t>
      </w:r>
      <w:r w:rsidR="005E1C8C" w:rsidRPr="00D647C6">
        <w:rPr>
          <w:color w:val="000000" w:themeColor="text1"/>
          <w:sz w:val="22"/>
          <w:szCs w:val="22"/>
          <w:highlight w:val="white"/>
        </w:rPr>
        <w:t xml:space="preserve"> record.</w:t>
      </w:r>
    </w:p>
    <w:p w14:paraId="0000046E" w14:textId="77777777" w:rsidR="0082651E" w:rsidRPr="00D647C6" w:rsidRDefault="0082651E">
      <w:pPr>
        <w:pBdr>
          <w:top w:val="nil"/>
          <w:left w:val="nil"/>
          <w:bottom w:val="nil"/>
          <w:right w:val="nil"/>
          <w:between w:val="nil"/>
        </w:pBdr>
        <w:ind w:left="1080"/>
        <w:rPr>
          <w:color w:val="000000" w:themeColor="text1"/>
          <w:sz w:val="22"/>
          <w:szCs w:val="22"/>
        </w:rPr>
      </w:pPr>
    </w:p>
    <w:p w14:paraId="57363692" w14:textId="18374F74" w:rsidR="00CC7540" w:rsidRPr="00D647C6" w:rsidRDefault="00CC7540" w:rsidP="004C75AE">
      <w:pPr>
        <w:rPr>
          <w:color w:val="000000" w:themeColor="text1"/>
          <w:sz w:val="22"/>
          <w:szCs w:val="22"/>
        </w:rPr>
      </w:pPr>
      <w:r w:rsidRPr="00D647C6">
        <w:rPr>
          <w:color w:val="000000" w:themeColor="text1"/>
          <w:sz w:val="22"/>
          <w:szCs w:val="22"/>
        </w:rPr>
        <w:t>If deviations are found</w:t>
      </w:r>
      <w:r w:rsidR="00BC7311" w:rsidRPr="00D647C6">
        <w:rPr>
          <w:color w:val="000000" w:themeColor="text1"/>
          <w:sz w:val="22"/>
          <w:szCs w:val="22"/>
        </w:rPr>
        <w:t xml:space="preserve"> the following messages will be reported:</w:t>
      </w:r>
    </w:p>
    <w:p w14:paraId="081A623C" w14:textId="6CD37D52" w:rsidR="00BC7311" w:rsidRPr="00D647C6" w:rsidRDefault="00BC7311" w:rsidP="004C75AE">
      <w:pPr>
        <w:ind w:left="360" w:firstLine="360"/>
        <w:rPr>
          <w:color w:val="000000" w:themeColor="text1"/>
          <w:sz w:val="22"/>
          <w:szCs w:val="22"/>
        </w:rPr>
      </w:pPr>
      <w:r w:rsidRPr="00D647C6">
        <w:rPr>
          <w:color w:val="000000" w:themeColor="text1"/>
          <w:sz w:val="22"/>
          <w:szCs w:val="22"/>
        </w:rPr>
        <w:t xml:space="preserve">"Convention 1 is not satisfied. There is(are)  no. observation(s) that have missing values in both </w:t>
      </w:r>
      <w:r w:rsidR="004C75AE" w:rsidRPr="00D647C6">
        <w:rPr>
          <w:color w:val="000000" w:themeColor="text1"/>
          <w:sz w:val="22"/>
          <w:szCs w:val="22"/>
        </w:rPr>
        <w:tab/>
      </w:r>
      <w:r w:rsidRPr="00D647C6">
        <w:rPr>
          <w:color w:val="000000" w:themeColor="text1"/>
          <w:sz w:val="22"/>
          <w:szCs w:val="22"/>
        </w:rPr>
        <w:t>event_code and event_free_text."</w:t>
      </w:r>
    </w:p>
    <w:p w14:paraId="1030817B" w14:textId="1CEFDEDF" w:rsidR="00BC7311" w:rsidRPr="00D647C6" w:rsidRDefault="00BC7311" w:rsidP="00BC7311">
      <w:pPr>
        <w:ind w:left="360"/>
        <w:rPr>
          <w:color w:val="000000" w:themeColor="text1"/>
          <w:sz w:val="22"/>
          <w:szCs w:val="22"/>
        </w:rPr>
      </w:pPr>
    </w:p>
    <w:p w14:paraId="3945E0A9" w14:textId="6E4FAD54" w:rsidR="00BC7311" w:rsidRPr="00D647C6" w:rsidRDefault="00BC7311" w:rsidP="004C75AE">
      <w:pPr>
        <w:rPr>
          <w:color w:val="000000" w:themeColor="text1"/>
          <w:sz w:val="22"/>
          <w:szCs w:val="22"/>
        </w:rPr>
      </w:pPr>
      <w:r w:rsidRPr="00D647C6">
        <w:rPr>
          <w:color w:val="000000" w:themeColor="text1"/>
          <w:sz w:val="22"/>
          <w:szCs w:val="22"/>
        </w:rPr>
        <w:t>Depending on the situation you can get one of the following messages if convention 2 is violated:</w:t>
      </w:r>
    </w:p>
    <w:p w14:paraId="5B361D3E" w14:textId="1157BFEC" w:rsidR="00BC7311" w:rsidRPr="00D647C6" w:rsidRDefault="00BC7311" w:rsidP="004C75AE">
      <w:pPr>
        <w:ind w:left="720"/>
        <w:rPr>
          <w:color w:val="000000" w:themeColor="text1"/>
          <w:sz w:val="22"/>
          <w:szCs w:val="22"/>
        </w:rPr>
      </w:pPr>
      <w:r w:rsidRPr="00D647C6">
        <w:rPr>
          <w:color w:val="000000" w:themeColor="text1"/>
          <w:sz w:val="22"/>
          <w:szCs w:val="22"/>
        </w:rPr>
        <w:lastRenderedPageBreak/>
        <w:t xml:space="preserve">"Convention 2 is not satisfied. There is(are) </w:t>
      </w:r>
      <w:r w:rsidRPr="00D647C6">
        <w:rPr>
          <w:i/>
          <w:iCs/>
          <w:color w:val="000000" w:themeColor="text1"/>
          <w:sz w:val="22"/>
          <w:szCs w:val="22"/>
        </w:rPr>
        <w:t>no.</w:t>
      </w:r>
      <w:r w:rsidRPr="00D647C6">
        <w:rPr>
          <w:color w:val="000000" w:themeColor="text1"/>
          <w:sz w:val="22"/>
          <w:szCs w:val="22"/>
        </w:rPr>
        <w:t xml:space="preserve"> observation(s) that have missing data on event_record_vocabulary and there is(are) </w:t>
      </w:r>
      <w:r w:rsidRPr="00D647C6">
        <w:rPr>
          <w:i/>
          <w:iCs/>
          <w:color w:val="000000" w:themeColor="text1"/>
          <w:sz w:val="22"/>
          <w:szCs w:val="22"/>
        </w:rPr>
        <w:t>no.</w:t>
      </w:r>
      <w:r w:rsidRPr="00D647C6">
        <w:rPr>
          <w:color w:val="000000" w:themeColor="text1"/>
          <w:sz w:val="22"/>
          <w:szCs w:val="22"/>
        </w:rPr>
        <w:t xml:space="preserve"> observation(s) that have data on event_record_vocabulary when neither event_code or event_free_text is complete."</w:t>
      </w:r>
    </w:p>
    <w:p w14:paraId="01109125" w14:textId="77777777" w:rsidR="004C75AE" w:rsidRPr="00D647C6" w:rsidRDefault="00BC7311" w:rsidP="004C75AE">
      <w:pPr>
        <w:ind w:left="720"/>
        <w:rPr>
          <w:color w:val="000000" w:themeColor="text1"/>
          <w:sz w:val="22"/>
          <w:szCs w:val="22"/>
        </w:rPr>
      </w:pPr>
      <w:r w:rsidRPr="00D647C6">
        <w:rPr>
          <w:color w:val="000000" w:themeColor="text1"/>
          <w:sz w:val="22"/>
          <w:szCs w:val="22"/>
        </w:rPr>
        <w:t xml:space="preserve">"Convention 2 is not satisfied. There is(are) </w:t>
      </w:r>
      <w:r w:rsidRPr="00D647C6">
        <w:rPr>
          <w:i/>
          <w:iCs/>
          <w:color w:val="000000" w:themeColor="text1"/>
          <w:sz w:val="22"/>
          <w:szCs w:val="22"/>
        </w:rPr>
        <w:t>no.</w:t>
      </w:r>
      <w:r w:rsidRPr="00D647C6">
        <w:rPr>
          <w:color w:val="000000" w:themeColor="text1"/>
          <w:sz w:val="22"/>
          <w:szCs w:val="22"/>
        </w:rPr>
        <w:t xml:space="preserve"> observation(s) that have missing data on event_record_vocabulary."</w:t>
      </w:r>
    </w:p>
    <w:p w14:paraId="0BD6A6BD" w14:textId="77777777" w:rsidR="004C75AE" w:rsidRPr="00D647C6" w:rsidRDefault="00BC7311" w:rsidP="004C75AE">
      <w:pPr>
        <w:ind w:left="720"/>
        <w:rPr>
          <w:color w:val="000000" w:themeColor="text1"/>
          <w:sz w:val="22"/>
          <w:szCs w:val="22"/>
        </w:rPr>
      </w:pPr>
      <w:r w:rsidRPr="00D647C6">
        <w:rPr>
          <w:color w:val="000000" w:themeColor="text1"/>
          <w:sz w:val="22"/>
          <w:szCs w:val="22"/>
        </w:rPr>
        <w:t xml:space="preserve">"Convention 2 is not satisfied. There is(are) </w:t>
      </w:r>
      <w:r w:rsidRPr="00D647C6">
        <w:rPr>
          <w:i/>
          <w:iCs/>
          <w:color w:val="000000" w:themeColor="text1"/>
          <w:sz w:val="22"/>
          <w:szCs w:val="22"/>
        </w:rPr>
        <w:t>no.</w:t>
      </w:r>
      <w:r w:rsidRPr="00D647C6">
        <w:rPr>
          <w:color w:val="000000" w:themeColor="text1"/>
          <w:sz w:val="22"/>
          <w:szCs w:val="22"/>
        </w:rPr>
        <w:t xml:space="preserve"> observation(s) that have data on event_record_vocabulary when neither event_code or event_free_text is complete."</w:t>
      </w:r>
    </w:p>
    <w:p w14:paraId="42DEDA05" w14:textId="64DCF602" w:rsidR="00BC7311" w:rsidRPr="00D647C6" w:rsidRDefault="00BC7311" w:rsidP="004C75AE">
      <w:pPr>
        <w:ind w:left="720"/>
        <w:rPr>
          <w:color w:val="000000" w:themeColor="text1"/>
          <w:sz w:val="22"/>
          <w:szCs w:val="22"/>
        </w:rPr>
      </w:pPr>
      <w:r w:rsidRPr="00D647C6">
        <w:rPr>
          <w:color w:val="000000" w:themeColor="text1"/>
          <w:sz w:val="22"/>
          <w:szCs w:val="22"/>
        </w:rPr>
        <w:t xml:space="preserve">"Convention 3 is not satisfied. There is(are) </w:t>
      </w:r>
      <w:r w:rsidRPr="00D647C6">
        <w:rPr>
          <w:i/>
          <w:iCs/>
          <w:color w:val="000000" w:themeColor="text1"/>
          <w:sz w:val="22"/>
          <w:szCs w:val="22"/>
        </w:rPr>
        <w:t>no.</w:t>
      </w:r>
      <w:r w:rsidRPr="00D647C6">
        <w:rPr>
          <w:color w:val="000000" w:themeColor="text1"/>
          <w:sz w:val="22"/>
          <w:szCs w:val="22"/>
        </w:rPr>
        <w:t xml:space="preserve"> observation(s) where event_record_vocabulary is not equal to free_text when event_free_text is filled out."</w:t>
      </w:r>
    </w:p>
    <w:p w14:paraId="73F4CC8A" w14:textId="77777777" w:rsidR="00BC7311" w:rsidRPr="00D647C6" w:rsidRDefault="00BC7311" w:rsidP="00CC7540">
      <w:pPr>
        <w:ind w:left="360"/>
        <w:rPr>
          <w:color w:val="000000" w:themeColor="text1"/>
          <w:sz w:val="22"/>
          <w:szCs w:val="22"/>
        </w:rPr>
      </w:pPr>
    </w:p>
    <w:p w14:paraId="55D86D55" w14:textId="5FCA6E42" w:rsidR="00CC7540" w:rsidRPr="00D647C6" w:rsidRDefault="00CC7540" w:rsidP="005F5EEF">
      <w:pPr>
        <w:rPr>
          <w:color w:val="000000" w:themeColor="text1"/>
          <w:sz w:val="22"/>
          <w:szCs w:val="22"/>
        </w:rPr>
      </w:pPr>
      <w:r w:rsidRPr="00D647C6">
        <w:rPr>
          <w:color w:val="000000" w:themeColor="text1"/>
          <w:sz w:val="22"/>
          <w:szCs w:val="22"/>
        </w:rPr>
        <w:t>If no deviations are found the report will show:</w:t>
      </w:r>
    </w:p>
    <w:p w14:paraId="6AE73E1A" w14:textId="77777777" w:rsidR="00CC7540" w:rsidRPr="00D647C6" w:rsidRDefault="00CC7540" w:rsidP="004C75AE">
      <w:pPr>
        <w:ind w:firstLine="720"/>
        <w:rPr>
          <w:color w:val="000000" w:themeColor="text1"/>
          <w:sz w:val="22"/>
          <w:szCs w:val="22"/>
        </w:rPr>
      </w:pPr>
      <w:r w:rsidRPr="00D647C6">
        <w:rPr>
          <w:color w:val="000000" w:themeColor="text1"/>
          <w:sz w:val="22"/>
          <w:szCs w:val="22"/>
        </w:rPr>
        <w:t>“All conventions are satisfied.”</w:t>
      </w:r>
    </w:p>
    <w:p w14:paraId="00000470" w14:textId="77777777" w:rsidR="0082651E" w:rsidRPr="00D647C6" w:rsidRDefault="0082651E">
      <w:pPr>
        <w:ind w:left="360"/>
        <w:rPr>
          <w:color w:val="000000" w:themeColor="text1"/>
          <w:sz w:val="22"/>
          <w:szCs w:val="22"/>
        </w:rPr>
      </w:pPr>
    </w:p>
    <w:p w14:paraId="00000471" w14:textId="6069E866"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46812F5B" w14:textId="77777777" w:rsidR="00F11149" w:rsidRPr="00D647C6" w:rsidRDefault="00CC7540" w:rsidP="004C75AE">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660146CF" w14:textId="399E790E" w:rsidR="00CC7540" w:rsidRPr="00D647C6" w:rsidRDefault="00CC7540" w:rsidP="004C75AE">
      <w:pPr>
        <w:rPr>
          <w:color w:val="000000" w:themeColor="text1"/>
          <w:sz w:val="22"/>
          <w:szCs w:val="22"/>
        </w:rPr>
      </w:pPr>
      <w:r w:rsidRPr="00D647C6">
        <w:rPr>
          <w:color w:val="000000" w:themeColor="text1"/>
          <w:sz w:val="22"/>
          <w:szCs w:val="22"/>
        </w:rPr>
        <w:t xml:space="preserve">Overall and by calendar year (according to the year part of </w:t>
      </w:r>
      <w:r w:rsidR="00F11149" w:rsidRPr="00D647C6">
        <w:rPr>
          <w:bCs/>
          <w:i/>
          <w:iCs/>
          <w:color w:val="000000" w:themeColor="text1"/>
          <w:sz w:val="22"/>
          <w:szCs w:val="22"/>
        </w:rPr>
        <w:t>start_date_record</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meaning_of_</w:t>
      </w:r>
      <w:r w:rsidR="00F11149" w:rsidRPr="00D647C6">
        <w:rPr>
          <w:i/>
          <w:iCs/>
          <w:color w:val="000000" w:themeColor="text1"/>
          <w:sz w:val="22"/>
          <w:szCs w:val="22"/>
        </w:rPr>
        <w:t>event</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2BBD4DDE" w14:textId="77777777" w:rsidR="004C75AE" w:rsidRPr="00D647C6" w:rsidRDefault="004C75AE" w:rsidP="004C75AE">
      <w:pPr>
        <w:rPr>
          <w:color w:val="000000" w:themeColor="text1"/>
          <w:sz w:val="22"/>
          <w:szCs w:val="22"/>
        </w:rPr>
      </w:pPr>
    </w:p>
    <w:p w14:paraId="3E045895" w14:textId="77777777" w:rsidR="004C75AE" w:rsidRPr="00D647C6" w:rsidRDefault="00CC7540"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593C633C" w14:textId="5AEC8056" w:rsidR="00CC7540" w:rsidRPr="00D647C6" w:rsidRDefault="00CC7540"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3ADDD13C" w14:textId="77777777" w:rsidR="004C75AE" w:rsidRPr="00D647C6" w:rsidRDefault="004C75AE" w:rsidP="004C75AE">
      <w:pPr>
        <w:rPr>
          <w:color w:val="000000" w:themeColor="text1"/>
          <w:sz w:val="22"/>
          <w:szCs w:val="22"/>
        </w:rPr>
      </w:pPr>
    </w:p>
    <w:p w14:paraId="32B9C3C5" w14:textId="47C710D7" w:rsidR="00CC7540" w:rsidRPr="00D647C6" w:rsidRDefault="00CC7540" w:rsidP="004C75AE">
      <w:pPr>
        <w:rPr>
          <w:color w:val="000000" w:themeColor="text1"/>
          <w:sz w:val="22"/>
          <w:szCs w:val="22"/>
        </w:rPr>
      </w:pPr>
      <w:r w:rsidRPr="00D647C6">
        <w:rPr>
          <w:color w:val="000000" w:themeColor="text1"/>
          <w:sz w:val="22"/>
          <w:szCs w:val="22"/>
        </w:rPr>
        <w:t>The results table when stratifying by meaning will contain the name of the table “</w:t>
      </w:r>
      <w:r w:rsidR="00F11149" w:rsidRPr="00D647C6">
        <w:rPr>
          <w:color w:val="000000" w:themeColor="text1"/>
          <w:sz w:val="22"/>
          <w:szCs w:val="22"/>
        </w:rPr>
        <w:t>EVENTS”</w:t>
      </w:r>
      <w:r w:rsidRPr="00D647C6">
        <w:rPr>
          <w:color w:val="000000" w:themeColor="text1"/>
          <w:sz w:val="22"/>
          <w:szCs w:val="22"/>
        </w:rPr>
        <w:t>,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477204CD" w14:textId="77777777" w:rsidR="00CC7540" w:rsidRPr="00D647C6" w:rsidRDefault="00CC7540"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064B8F83" w14:textId="77777777" w:rsidR="00CC7540" w:rsidRPr="00D647C6" w:rsidRDefault="00CC7540" w:rsidP="004C75AE">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2E15FD0E" w14:textId="77777777" w:rsidR="00CC7540" w:rsidRPr="00D647C6" w:rsidRDefault="00CC7540" w:rsidP="00CC7540">
      <w:pPr>
        <w:ind w:left="360"/>
        <w:rPr>
          <w:color w:val="000000" w:themeColor="text1"/>
          <w:sz w:val="22"/>
          <w:szCs w:val="22"/>
        </w:rPr>
      </w:pPr>
    </w:p>
    <w:p w14:paraId="1901ED4F" w14:textId="1900E884" w:rsidR="00CC7540" w:rsidRPr="00D647C6" w:rsidRDefault="00CC7540" w:rsidP="004C75AE">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174EBA78" w14:textId="2DAB7ED1" w:rsidR="00CC7540" w:rsidRPr="00D647C6" w:rsidRDefault="00CC7540"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w:t>
      </w:r>
      <w:r w:rsidRPr="00D647C6">
        <w:rPr>
          <w:color w:val="000000" w:themeColor="text1"/>
          <w:sz w:val="22"/>
          <w:szCs w:val="22"/>
        </w:rPr>
        <w:lastRenderedPageBreak/>
        <w:t xml:space="preserve">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4133D988" w14:textId="7D6715DF" w:rsidR="00CC7540" w:rsidRPr="00D647C6" w:rsidRDefault="00CC7540" w:rsidP="004C75AE">
      <w:pPr>
        <w:rPr>
          <w:color w:val="000000" w:themeColor="text1"/>
          <w:sz w:val="22"/>
          <w:szCs w:val="22"/>
        </w:rPr>
      </w:pPr>
      <w:r w:rsidRPr="00D647C6">
        <w:rPr>
          <w:color w:val="000000" w:themeColor="text1"/>
          <w:sz w:val="22"/>
          <w:szCs w:val="22"/>
        </w:rPr>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485C3999" w14:textId="151A875D" w:rsidR="00F11149" w:rsidRPr="00D647C6" w:rsidRDefault="00F11149" w:rsidP="00CC7540">
      <w:pPr>
        <w:ind w:left="360"/>
        <w:rPr>
          <w:color w:val="000000" w:themeColor="text1"/>
          <w:sz w:val="22"/>
          <w:szCs w:val="22"/>
        </w:rPr>
      </w:pPr>
    </w:p>
    <w:p w14:paraId="4A385DB5" w14:textId="77777777" w:rsidR="00F11149" w:rsidRPr="00D647C6" w:rsidRDefault="00F1114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6F6FC750" w14:textId="77777777" w:rsidR="00F11149" w:rsidRPr="00D647C6" w:rsidRDefault="00F11149" w:rsidP="00F11149">
      <w:pPr>
        <w:ind w:left="360"/>
        <w:rPr>
          <w:color w:val="000000" w:themeColor="text1"/>
          <w:sz w:val="22"/>
          <w:szCs w:val="22"/>
        </w:rPr>
      </w:pPr>
      <w:r w:rsidRPr="00D647C6">
        <w:rPr>
          <w:i/>
          <w:iCs/>
          <w:color w:val="000000" w:themeColor="text1"/>
          <w:sz w:val="22"/>
          <w:szCs w:val="22"/>
        </w:rPr>
        <w:t>event_record_vocabulary</w:t>
      </w:r>
      <w:r w:rsidRPr="00D647C6">
        <w:rPr>
          <w:color w:val="000000" w:themeColor="text1"/>
          <w:sz w:val="22"/>
          <w:szCs w:val="22"/>
        </w:rPr>
        <w:t>: number of complete observations per category</w:t>
      </w:r>
    </w:p>
    <w:p w14:paraId="2E3E2ABF" w14:textId="02B76921" w:rsidR="00F11149" w:rsidRPr="00D647C6" w:rsidRDefault="00F11149" w:rsidP="00F11149">
      <w:pPr>
        <w:ind w:firstLine="360"/>
        <w:rPr>
          <w:color w:val="000000" w:themeColor="text1"/>
          <w:sz w:val="22"/>
          <w:szCs w:val="22"/>
        </w:rPr>
      </w:pPr>
      <w:r w:rsidRPr="00D647C6">
        <w:rPr>
          <w:i/>
          <w:iCs/>
          <w:color w:val="000000" w:themeColor="text1"/>
          <w:sz w:val="22"/>
          <w:szCs w:val="22"/>
        </w:rPr>
        <w:t>present_on_admission</w:t>
      </w:r>
      <w:r w:rsidRPr="00D647C6">
        <w:rPr>
          <w:color w:val="000000" w:themeColor="text1"/>
          <w:sz w:val="22"/>
          <w:szCs w:val="22"/>
        </w:rPr>
        <w:t>: number of complete observations per category</w:t>
      </w:r>
    </w:p>
    <w:p w14:paraId="5148BBED" w14:textId="500661F6" w:rsidR="000F03DA" w:rsidRPr="00D647C6" w:rsidRDefault="000F03DA" w:rsidP="00F11149">
      <w:pPr>
        <w:ind w:firstLine="360"/>
        <w:rPr>
          <w:color w:val="000000" w:themeColor="text1"/>
          <w:sz w:val="22"/>
          <w:szCs w:val="22"/>
        </w:rPr>
      </w:pPr>
      <w:r w:rsidRPr="00D647C6">
        <w:rPr>
          <w:i/>
          <w:iCs/>
          <w:color w:val="000000" w:themeColor="text1"/>
          <w:sz w:val="22"/>
          <w:szCs w:val="22"/>
        </w:rPr>
        <w:t>laterality_of_event</w:t>
      </w:r>
      <w:r w:rsidRPr="00D647C6">
        <w:rPr>
          <w:color w:val="000000" w:themeColor="text1"/>
          <w:sz w:val="22"/>
          <w:szCs w:val="22"/>
        </w:rPr>
        <w:t>: number of complete observations per category</w:t>
      </w:r>
    </w:p>
    <w:p w14:paraId="21FA9D68" w14:textId="77777777" w:rsidR="00F11149" w:rsidRPr="00D647C6" w:rsidRDefault="00F11149" w:rsidP="00F11149">
      <w:pPr>
        <w:ind w:firstLine="360"/>
        <w:rPr>
          <w:color w:val="000000" w:themeColor="text1"/>
          <w:sz w:val="22"/>
          <w:szCs w:val="22"/>
        </w:rPr>
      </w:pPr>
      <w:r w:rsidRPr="00D647C6">
        <w:rPr>
          <w:i/>
          <w:iCs/>
          <w:color w:val="000000" w:themeColor="text1"/>
          <w:sz w:val="22"/>
          <w:szCs w:val="22"/>
        </w:rPr>
        <w:t>meaning_of_event</w:t>
      </w:r>
      <w:r w:rsidRPr="00D647C6">
        <w:rPr>
          <w:color w:val="000000" w:themeColor="text1"/>
          <w:sz w:val="22"/>
          <w:szCs w:val="22"/>
        </w:rPr>
        <w:t>: number of complete observations per category</w:t>
      </w:r>
    </w:p>
    <w:p w14:paraId="35C7BA07" w14:textId="00B8BEEF" w:rsidR="00F11149" w:rsidRPr="00D647C6" w:rsidRDefault="00F11149" w:rsidP="00F11149">
      <w:pPr>
        <w:ind w:firstLine="360"/>
        <w:rPr>
          <w:color w:val="000000" w:themeColor="text1"/>
          <w:sz w:val="22"/>
          <w:szCs w:val="22"/>
        </w:rPr>
      </w:pPr>
      <w:r w:rsidRPr="00D647C6">
        <w:rPr>
          <w:i/>
          <w:iCs/>
          <w:color w:val="000000" w:themeColor="text1"/>
          <w:sz w:val="22"/>
          <w:szCs w:val="22"/>
        </w:rPr>
        <w:t>origin_of_event</w:t>
      </w:r>
      <w:r w:rsidRPr="00D647C6">
        <w:rPr>
          <w:color w:val="000000" w:themeColor="text1"/>
          <w:sz w:val="22"/>
          <w:szCs w:val="22"/>
        </w:rPr>
        <w:t>: number of complete observations per category</w:t>
      </w:r>
    </w:p>
    <w:p w14:paraId="3656B571" w14:textId="77777777" w:rsidR="00CC7540" w:rsidRPr="00D647C6" w:rsidRDefault="00CC7540" w:rsidP="00CC7540">
      <w:pPr>
        <w:ind w:left="360"/>
        <w:rPr>
          <w:color w:val="000000" w:themeColor="text1"/>
          <w:sz w:val="22"/>
          <w:szCs w:val="22"/>
        </w:rPr>
      </w:pPr>
    </w:p>
    <w:p w14:paraId="00000475" w14:textId="55EBF73D" w:rsidR="0082651E" w:rsidRPr="00D647C6" w:rsidRDefault="00F1114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r w:rsidR="005E1C8C" w:rsidRPr="00D647C6">
        <w:rPr>
          <w:color w:val="000000" w:themeColor="text1"/>
          <w:sz w:val="22"/>
          <w:szCs w:val="22"/>
        </w:rPr>
        <w:t>:</w:t>
      </w:r>
    </w:p>
    <w:p w14:paraId="00000476" w14:textId="22AC11CA"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persons included in this table</w:t>
      </w:r>
    </w:p>
    <w:p w14:paraId="00000477" w14:textId="152EDA4B" w:rsidR="0082651E" w:rsidRPr="00D647C6" w:rsidRDefault="005E1C8C">
      <w:pPr>
        <w:ind w:left="360"/>
        <w:rPr>
          <w:color w:val="000000" w:themeColor="text1"/>
          <w:sz w:val="22"/>
          <w:szCs w:val="22"/>
        </w:rPr>
      </w:pPr>
      <w:r w:rsidRPr="00D647C6">
        <w:rPr>
          <w:i/>
          <w:iCs/>
          <w:color w:val="000000" w:themeColor="text1"/>
          <w:sz w:val="22"/>
          <w:szCs w:val="22"/>
        </w:rPr>
        <w:t>event_code</w:t>
      </w:r>
      <w:r w:rsidRPr="00D647C6">
        <w:rPr>
          <w:color w:val="000000" w:themeColor="text1"/>
          <w:sz w:val="22"/>
          <w:szCs w:val="22"/>
        </w:rPr>
        <w:t xml:space="preserve">: </w:t>
      </w:r>
      <w:r w:rsidR="00F11149" w:rsidRPr="00D647C6">
        <w:rPr>
          <w:color w:val="000000" w:themeColor="text1"/>
          <w:sz w:val="22"/>
          <w:szCs w:val="22"/>
        </w:rPr>
        <w:t>number of complete observations</w:t>
      </w:r>
    </w:p>
    <w:p w14:paraId="3C8F78B2" w14:textId="77777777" w:rsidR="00F11149" w:rsidRPr="00D647C6" w:rsidRDefault="005E1C8C">
      <w:pPr>
        <w:ind w:left="360"/>
        <w:rPr>
          <w:color w:val="000000" w:themeColor="text1"/>
          <w:sz w:val="22"/>
          <w:szCs w:val="22"/>
        </w:rPr>
      </w:pPr>
      <w:r w:rsidRPr="00D647C6">
        <w:rPr>
          <w:i/>
          <w:iCs/>
          <w:color w:val="000000" w:themeColor="text1"/>
          <w:sz w:val="22"/>
          <w:szCs w:val="22"/>
        </w:rPr>
        <w:t>event_free_text</w:t>
      </w:r>
      <w:r w:rsidRPr="00D647C6">
        <w:rPr>
          <w:color w:val="000000" w:themeColor="text1"/>
          <w:sz w:val="22"/>
          <w:szCs w:val="22"/>
        </w:rPr>
        <w:t xml:space="preserve">: </w:t>
      </w:r>
      <w:r w:rsidR="00F11149" w:rsidRPr="00D647C6">
        <w:rPr>
          <w:color w:val="000000" w:themeColor="text1"/>
          <w:sz w:val="22"/>
          <w:szCs w:val="22"/>
        </w:rPr>
        <w:t xml:space="preserve">number of complete observations </w:t>
      </w:r>
    </w:p>
    <w:p w14:paraId="00000479" w14:textId="546F65A0" w:rsidR="0082651E" w:rsidRPr="00D647C6" w:rsidRDefault="005E1C8C">
      <w:pPr>
        <w:ind w:left="360"/>
        <w:rPr>
          <w:color w:val="000000" w:themeColor="text1"/>
          <w:sz w:val="22"/>
          <w:szCs w:val="22"/>
        </w:rPr>
      </w:pPr>
      <w:r w:rsidRPr="00D647C6">
        <w:rPr>
          <w:i/>
          <w:iCs/>
          <w:color w:val="000000" w:themeColor="text1"/>
          <w:sz w:val="22"/>
          <w:szCs w:val="22"/>
        </w:rPr>
        <w:t>text_linked_to_event_code</w:t>
      </w:r>
      <w:r w:rsidRPr="00D647C6">
        <w:rPr>
          <w:color w:val="000000" w:themeColor="text1"/>
          <w:sz w:val="22"/>
          <w:szCs w:val="22"/>
        </w:rPr>
        <w:t xml:space="preserve">: </w:t>
      </w:r>
      <w:r w:rsidR="00F11149" w:rsidRPr="00D647C6">
        <w:rPr>
          <w:color w:val="000000" w:themeColor="text1"/>
          <w:sz w:val="22"/>
          <w:szCs w:val="22"/>
        </w:rPr>
        <w:t>number of complete observations</w:t>
      </w:r>
    </w:p>
    <w:p w14:paraId="0000047A" w14:textId="77777777" w:rsidR="0082651E" w:rsidRPr="00D647C6" w:rsidRDefault="005E1C8C">
      <w:pPr>
        <w:ind w:left="360"/>
        <w:rPr>
          <w:color w:val="000000" w:themeColor="text1"/>
          <w:sz w:val="22"/>
          <w:szCs w:val="22"/>
        </w:rPr>
      </w:pPr>
      <w:r w:rsidRPr="00D647C6">
        <w:rPr>
          <w:i/>
          <w:iCs/>
          <w:color w:val="000000" w:themeColor="text1"/>
          <w:sz w:val="22"/>
          <w:szCs w:val="22"/>
        </w:rPr>
        <w:t>visit_occurrence_id</w:t>
      </w:r>
      <w:r w:rsidRPr="00D647C6">
        <w:rPr>
          <w:color w:val="000000" w:themeColor="text1"/>
          <w:sz w:val="22"/>
          <w:szCs w:val="22"/>
        </w:rPr>
        <w:t xml:space="preserve">: number of unique visit id </w:t>
      </w:r>
    </w:p>
    <w:p w14:paraId="00000480" w14:textId="1A9F1368" w:rsidR="0082651E" w:rsidRPr="00D647C6" w:rsidRDefault="0082651E">
      <w:pPr>
        <w:rPr>
          <w:color w:val="000000" w:themeColor="text1"/>
          <w:sz w:val="22"/>
          <w:szCs w:val="22"/>
        </w:rPr>
      </w:pPr>
    </w:p>
    <w:p w14:paraId="63B83AF8" w14:textId="5CE0FA21" w:rsidR="00CC7540" w:rsidRPr="00D647C6" w:rsidRDefault="00CC7540">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481" w14:textId="77777777" w:rsidR="0082651E" w:rsidRPr="00D647C6" w:rsidRDefault="0082651E">
      <w:pPr>
        <w:rPr>
          <w:color w:val="000000" w:themeColor="text1"/>
          <w:sz w:val="22"/>
          <w:szCs w:val="22"/>
        </w:rPr>
      </w:pPr>
    </w:p>
    <w:p w14:paraId="00000482" w14:textId="7718D1D3" w:rsidR="0082651E" w:rsidRPr="00D647C6" w:rsidRDefault="005E1C8C">
      <w:pPr>
        <w:rPr>
          <w:b/>
          <w:bCs/>
          <w:color w:val="000000" w:themeColor="text1"/>
          <w:sz w:val="22"/>
          <w:szCs w:val="22"/>
        </w:rPr>
      </w:pPr>
      <w:r w:rsidRPr="00D647C6">
        <w:rPr>
          <w:b/>
          <w:bCs/>
          <w:color w:val="000000" w:themeColor="text1"/>
          <w:sz w:val="22"/>
          <w:szCs w:val="22"/>
        </w:rPr>
        <w:t>Step 5</w:t>
      </w:r>
      <w:r w:rsidR="00737C19"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483" w14:textId="77777777" w:rsidR="0082651E" w:rsidRPr="00D647C6" w:rsidRDefault="0082651E">
      <w:pPr>
        <w:rPr>
          <w:b/>
          <w:bCs/>
          <w:color w:val="000000" w:themeColor="text1"/>
          <w:sz w:val="22"/>
          <w:szCs w:val="22"/>
        </w:rPr>
      </w:pPr>
    </w:p>
    <w:p w14:paraId="00000484"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485" w14:textId="77777777" w:rsidR="0082651E" w:rsidRPr="00D647C6" w:rsidRDefault="005E1C8C" w:rsidP="004C75AE">
      <w:pPr>
        <w:rPr>
          <w:color w:val="000000" w:themeColor="text1"/>
          <w:sz w:val="22"/>
          <w:szCs w:val="22"/>
        </w:rPr>
      </w:pPr>
      <w:r w:rsidRPr="00D647C6">
        <w:rPr>
          <w:color w:val="000000" w:themeColor="text1"/>
          <w:sz w:val="22"/>
          <w:szCs w:val="22"/>
        </w:rPr>
        <w:t>There are no continuous variables in the EVENTS table.</w:t>
      </w:r>
    </w:p>
    <w:p w14:paraId="00000486" w14:textId="77777777" w:rsidR="0082651E" w:rsidRPr="00D647C6" w:rsidRDefault="0082651E">
      <w:pPr>
        <w:ind w:left="360"/>
        <w:rPr>
          <w:color w:val="000000" w:themeColor="text1"/>
          <w:sz w:val="22"/>
          <w:szCs w:val="22"/>
        </w:rPr>
      </w:pPr>
    </w:p>
    <w:p w14:paraId="00000487"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0A372588" w14:textId="06CB891A" w:rsidR="00CC7540" w:rsidRPr="00D647C6" w:rsidRDefault="00CC7540" w:rsidP="004C75AE">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both cases the results will be stratified by </w:t>
      </w:r>
      <w:r w:rsidRPr="00D647C6">
        <w:rPr>
          <w:i/>
          <w:iCs/>
          <w:color w:val="000000" w:themeColor="text1"/>
          <w:sz w:val="22"/>
          <w:szCs w:val="22"/>
        </w:rPr>
        <w:t>meaning_of_</w:t>
      </w:r>
      <w:r w:rsidR="00F11149" w:rsidRPr="00D647C6">
        <w:rPr>
          <w:i/>
          <w:iCs/>
          <w:color w:val="000000" w:themeColor="text1"/>
          <w:sz w:val="22"/>
          <w:szCs w:val="22"/>
        </w:rPr>
        <w:t>event</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00A78583" w14:textId="77777777" w:rsidR="00CC7540" w:rsidRPr="00D647C6" w:rsidRDefault="00CC7540" w:rsidP="00CC7540">
      <w:pPr>
        <w:ind w:left="360"/>
        <w:rPr>
          <w:color w:val="000000" w:themeColor="text1"/>
          <w:sz w:val="22"/>
          <w:szCs w:val="22"/>
        </w:rPr>
      </w:pPr>
    </w:p>
    <w:p w14:paraId="0803D81D" w14:textId="77777777" w:rsidR="004C75AE" w:rsidRPr="00D647C6" w:rsidRDefault="00CC7540"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2D7273DE" w14:textId="1C126044" w:rsidR="00CC7540" w:rsidRPr="00D647C6" w:rsidRDefault="00CC7540"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421B91E8" w14:textId="77777777" w:rsidR="004C75AE" w:rsidRPr="00D647C6" w:rsidRDefault="004C75AE" w:rsidP="004C75AE">
      <w:pPr>
        <w:rPr>
          <w:color w:val="000000" w:themeColor="text1"/>
          <w:sz w:val="22"/>
          <w:szCs w:val="22"/>
        </w:rPr>
      </w:pPr>
    </w:p>
    <w:p w14:paraId="4DCA2193" w14:textId="168687FC" w:rsidR="00CC7540" w:rsidRPr="00D647C6" w:rsidRDefault="00CC7540" w:rsidP="004C75AE">
      <w:pPr>
        <w:rPr>
          <w:color w:val="000000" w:themeColor="text1"/>
          <w:sz w:val="22"/>
          <w:szCs w:val="22"/>
        </w:rPr>
      </w:pPr>
      <w:r w:rsidRPr="00D647C6">
        <w:rPr>
          <w:color w:val="000000" w:themeColor="text1"/>
          <w:sz w:val="22"/>
          <w:szCs w:val="22"/>
        </w:rPr>
        <w:t>The results table when stratifying by meaning will contain the name of the table “</w:t>
      </w:r>
      <w:r w:rsidR="00F11149" w:rsidRPr="00D647C6">
        <w:rPr>
          <w:color w:val="000000" w:themeColor="text1"/>
          <w:sz w:val="22"/>
          <w:szCs w:val="22"/>
        </w:rPr>
        <w:t>EVENTS”</w:t>
      </w:r>
      <w:r w:rsidRPr="00D647C6">
        <w:rPr>
          <w:color w:val="000000" w:themeColor="text1"/>
          <w:sz w:val="22"/>
          <w:szCs w:val="22"/>
        </w:rPr>
        <w:t>, name of the variable, meaning variable, count, total and percentage. If counts and totals smaller than 5 are present in the data, those will be replaced by “&lt;5” in the results table.</w:t>
      </w:r>
    </w:p>
    <w:p w14:paraId="5E76D9F8" w14:textId="2FFBCBD2" w:rsidR="00CC7540" w:rsidRPr="00D647C6" w:rsidRDefault="00CC7540" w:rsidP="004C75AE">
      <w:pPr>
        <w:rPr>
          <w:color w:val="000000" w:themeColor="text1"/>
          <w:sz w:val="22"/>
          <w:szCs w:val="22"/>
        </w:rPr>
      </w:pPr>
      <w:r w:rsidRPr="00D647C6">
        <w:rPr>
          <w:color w:val="000000" w:themeColor="text1"/>
          <w:sz w:val="22"/>
          <w:szCs w:val="22"/>
        </w:rPr>
        <w:t>Visually the results when stratifying by meaning will be displayed by line charts and color coded by the variable</w:t>
      </w:r>
      <w:r w:rsidR="001C5DBB" w:rsidRPr="00D647C6">
        <w:rPr>
          <w:color w:val="000000" w:themeColor="text1"/>
          <w:sz w:val="22"/>
          <w:szCs w:val="22"/>
        </w:rPr>
        <w:t xml:space="preserve"> name</w:t>
      </w:r>
      <w:r w:rsidRPr="00D647C6">
        <w:rPr>
          <w:color w:val="000000" w:themeColor="text1"/>
          <w:sz w:val="22"/>
          <w:szCs w:val="22"/>
        </w:rPr>
        <w:t xml:space="preserve">. If you want to remove a variable from the graph, you can do that by clicking in the variable you do not need. If counts and totals smaller than 5 are present in the data, those will not be plotted in the graphs. </w:t>
      </w:r>
    </w:p>
    <w:p w14:paraId="1094E992" w14:textId="17676CA2" w:rsidR="00CC7540" w:rsidRPr="00D647C6" w:rsidRDefault="00CC7540" w:rsidP="004C75AE">
      <w:pPr>
        <w:rPr>
          <w:color w:val="000000" w:themeColor="text1"/>
          <w:sz w:val="22"/>
          <w:szCs w:val="22"/>
        </w:rPr>
      </w:pPr>
      <w:r w:rsidRPr="00D647C6">
        <w:rPr>
          <w:color w:val="000000" w:themeColor="text1"/>
          <w:sz w:val="22"/>
          <w:szCs w:val="22"/>
        </w:rPr>
        <w:lastRenderedPageBreak/>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3BD13DC9" w14:textId="45C76CD7" w:rsidR="00CC7540" w:rsidRPr="00D647C6" w:rsidRDefault="00CC7540" w:rsidP="004C75AE">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653C2740" w14:textId="77777777" w:rsidR="00CC7540" w:rsidRPr="00D647C6" w:rsidRDefault="00CC7540" w:rsidP="00CC7540">
      <w:pPr>
        <w:ind w:left="360"/>
        <w:rPr>
          <w:color w:val="000000" w:themeColor="text1"/>
          <w:sz w:val="22"/>
          <w:szCs w:val="22"/>
        </w:rPr>
      </w:pPr>
    </w:p>
    <w:p w14:paraId="4FBABD48" w14:textId="77777777" w:rsidR="00CC7540" w:rsidRPr="00D647C6" w:rsidRDefault="00CC7540" w:rsidP="004C75AE">
      <w:pPr>
        <w:rPr>
          <w:color w:val="000000" w:themeColor="text1"/>
          <w:sz w:val="22"/>
          <w:szCs w:val="22"/>
        </w:rPr>
      </w:pPr>
      <w:r w:rsidRPr="00D647C6">
        <w:rPr>
          <w:color w:val="000000" w:themeColor="text1"/>
          <w:sz w:val="22"/>
          <w:szCs w:val="22"/>
        </w:rPr>
        <w:t>Date counts by year will be calculated as follows:</w:t>
      </w:r>
    </w:p>
    <w:p w14:paraId="49FC56BC" w14:textId="77777777" w:rsidR="00CC7540" w:rsidRPr="00D647C6" w:rsidRDefault="00CC7540"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visit_start_date</w:t>
      </w:r>
      <w:r w:rsidRPr="00D647C6">
        <w:rPr>
          <w:color w:val="000000" w:themeColor="text1"/>
          <w:sz w:val="22"/>
          <w:szCs w:val="22"/>
        </w:rPr>
        <w:t>: number of complete observations</w:t>
      </w:r>
    </w:p>
    <w:p w14:paraId="7098537E" w14:textId="77777777" w:rsidR="00CC7540" w:rsidRPr="00D647C6" w:rsidRDefault="00CC7540"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visit_end_date</w:t>
      </w:r>
      <w:r w:rsidRPr="00D647C6">
        <w:rPr>
          <w:color w:val="000000" w:themeColor="text1"/>
          <w:sz w:val="22"/>
          <w:szCs w:val="22"/>
        </w:rPr>
        <w:t>: number of complete observations</w:t>
      </w:r>
    </w:p>
    <w:p w14:paraId="1EC809E1" w14:textId="77777777" w:rsidR="00CC7540" w:rsidRPr="00D647C6" w:rsidRDefault="00CC7540" w:rsidP="00CC7540">
      <w:pPr>
        <w:pBdr>
          <w:top w:val="nil"/>
          <w:left w:val="nil"/>
          <w:bottom w:val="nil"/>
          <w:right w:val="nil"/>
          <w:between w:val="nil"/>
        </w:pBdr>
        <w:ind w:left="1440"/>
        <w:rPr>
          <w:color w:val="000000" w:themeColor="text1"/>
          <w:sz w:val="22"/>
          <w:szCs w:val="22"/>
        </w:rPr>
      </w:pPr>
    </w:p>
    <w:p w14:paraId="7B2FAF03" w14:textId="77777777" w:rsidR="00CC7540" w:rsidRPr="00D647C6" w:rsidRDefault="00CC7540" w:rsidP="004C75AE">
      <w:pPr>
        <w:rPr>
          <w:color w:val="000000" w:themeColor="text1"/>
          <w:sz w:val="22"/>
          <w:szCs w:val="22"/>
        </w:rPr>
      </w:pPr>
      <w:r w:rsidRPr="00D647C6">
        <w:rPr>
          <w:color w:val="000000" w:themeColor="text1"/>
          <w:sz w:val="22"/>
          <w:szCs w:val="22"/>
        </w:rPr>
        <w:t xml:space="preserve"> Total: Number of total observations with a recorded meaning (when stratifying by meaning) and number of total observations with a recorded meaning in a particular year(when stratifying by meaning and year).</w:t>
      </w:r>
    </w:p>
    <w:p w14:paraId="3B829CD5" w14:textId="77777777" w:rsidR="00CC7540" w:rsidRPr="00D647C6" w:rsidRDefault="00CC7540" w:rsidP="00EE6C5F">
      <w:pPr>
        <w:rPr>
          <w:b/>
          <w:bCs/>
          <w:color w:val="000000" w:themeColor="text1"/>
          <w:sz w:val="22"/>
          <w:szCs w:val="22"/>
        </w:rPr>
      </w:pPr>
    </w:p>
    <w:p w14:paraId="1CC77A70" w14:textId="77777777" w:rsidR="00CC7540" w:rsidRPr="00D647C6" w:rsidRDefault="00CC7540" w:rsidP="004C75AE">
      <w:pPr>
        <w:rPr>
          <w:b/>
          <w:bCs/>
          <w:color w:val="000000" w:themeColor="text1"/>
          <w:sz w:val="22"/>
          <w:szCs w:val="22"/>
        </w:rPr>
      </w:pPr>
      <w:r w:rsidRPr="00D647C6">
        <w:rPr>
          <w:b/>
          <w:bCs/>
          <w:color w:val="000000" w:themeColor="text1"/>
          <w:sz w:val="22"/>
          <w:szCs w:val="22"/>
        </w:rPr>
        <w:t>Calculation</w:t>
      </w:r>
    </w:p>
    <w:p w14:paraId="2BB0D31C" w14:textId="77777777" w:rsidR="00CC7540" w:rsidRPr="00D647C6" w:rsidRDefault="00CC7540" w:rsidP="004C75AE">
      <w:pPr>
        <w:rPr>
          <w:color w:val="000000" w:themeColor="text1"/>
          <w:sz w:val="22"/>
          <w:szCs w:val="22"/>
        </w:rPr>
      </w:pPr>
      <w:r w:rsidRPr="00D647C6">
        <w:rPr>
          <w:color w:val="000000" w:themeColor="text1"/>
          <w:sz w:val="22"/>
          <w:szCs w:val="22"/>
        </w:rPr>
        <w:t>An overview on how counts on step 4 and step 5 are calculated.</w:t>
      </w:r>
    </w:p>
    <w:p w14:paraId="0000048D" w14:textId="71CA9433" w:rsidR="0082651E" w:rsidRPr="00D647C6" w:rsidRDefault="0082651E">
      <w:pPr>
        <w:rPr>
          <w:b/>
          <w:bCs/>
          <w:strike/>
          <w:color w:val="000000" w:themeColor="text1"/>
          <w:sz w:val="22"/>
          <w:szCs w:val="22"/>
        </w:rPr>
      </w:pPr>
    </w:p>
    <w:p w14:paraId="52981F08" w14:textId="32592596"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EVENTS</w:t>
      </w:r>
    </w:p>
    <w:p w14:paraId="30EB5345" w14:textId="4CBB1A1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events_meaning_2categories.csv</w:t>
      </w:r>
    </w:p>
    <w:p w14:paraId="4EE63DFB" w14:textId="3446758A"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events_meaning_other.csv</w:t>
      </w:r>
    </w:p>
    <w:p w14:paraId="71E49DB2" w14:textId="0E180C32"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events_meaning_dates.csv</w:t>
      </w:r>
    </w:p>
    <w:p w14:paraId="6A82BBDC" w14:textId="4B98A49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events_meaning_year_2categories.csv</w:t>
      </w:r>
    </w:p>
    <w:p w14:paraId="346DCD0D" w14:textId="39EE36A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events_meaning_year_other.csv</w:t>
      </w:r>
    </w:p>
    <w:p w14:paraId="7360354D" w14:textId="02B46930"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events_meaning_year_dates.csv</w:t>
      </w:r>
    </w:p>
    <w:p w14:paraId="4CE9B30C"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3C86B8BD" w14:textId="5E33FDD9"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events_meaning_2categories_masked.csv</w:t>
      </w:r>
    </w:p>
    <w:p w14:paraId="1769FB49" w14:textId="0B9E5C82"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events_meaning_other_masked.csv</w:t>
      </w:r>
    </w:p>
    <w:p w14:paraId="57D9E414" w14:textId="554F9635"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events_meaning_dates_masked.csv</w:t>
      </w:r>
    </w:p>
    <w:p w14:paraId="5D0FB4D2" w14:textId="694244D2"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events_meaning_year_2categories_masked.csv</w:t>
      </w:r>
    </w:p>
    <w:p w14:paraId="3E98C929" w14:textId="2E5716C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events_meaning_year_other_masked.csv</w:t>
      </w:r>
    </w:p>
    <w:p w14:paraId="066A00D1" w14:textId="5E1114F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events_meaning_year_dates_masked.csv</w:t>
      </w:r>
    </w:p>
    <w:p w14:paraId="03A45687" w14:textId="20496FBA"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2EE75062" w14:textId="17BC850C" w:rsidR="00236674" w:rsidRPr="00D647C6" w:rsidRDefault="00236674" w:rsidP="00D03EA0">
      <w:pPr>
        <w:pStyle w:val="Heading5"/>
        <w:rPr>
          <w:rFonts w:ascii="Times New Roman" w:hAnsi="Times New Roman" w:cs="Times New Roman"/>
          <w:b/>
          <w:bCs/>
          <w:color w:val="000000" w:themeColor="text1"/>
          <w:sz w:val="22"/>
          <w:szCs w:val="22"/>
        </w:rPr>
      </w:pPr>
      <w:bookmarkStart w:id="139" w:name="_Toc65767175"/>
      <w:bookmarkStart w:id="140" w:name="_Toc67318455"/>
      <w:r w:rsidRPr="00D647C6">
        <w:rPr>
          <w:rFonts w:ascii="Times New Roman" w:hAnsi="Times New Roman" w:cs="Times New Roman"/>
          <w:b/>
          <w:bCs/>
          <w:color w:val="000000" w:themeColor="text1"/>
          <w:sz w:val="22"/>
          <w:szCs w:val="22"/>
        </w:rPr>
        <w:t>MEDICINES table</w:t>
      </w:r>
      <w:bookmarkEnd w:id="139"/>
      <w:bookmarkEnd w:id="140"/>
    </w:p>
    <w:p w14:paraId="26554B08" w14:textId="77777777" w:rsidR="00A106DC" w:rsidRPr="00D647C6" w:rsidRDefault="00A106DC" w:rsidP="00236674">
      <w:pPr>
        <w:rPr>
          <w:color w:val="000000" w:themeColor="text1"/>
          <w:sz w:val="22"/>
          <w:szCs w:val="22"/>
        </w:rPr>
      </w:pPr>
    </w:p>
    <w:p w14:paraId="6912624F" w14:textId="3A303502" w:rsidR="00A106DC" w:rsidRPr="00D647C6" w:rsidRDefault="00A106DC" w:rsidP="00A106DC">
      <w:pPr>
        <w:pStyle w:val="Caption"/>
        <w:keepNext/>
        <w:rPr>
          <w:sz w:val="22"/>
          <w:szCs w:val="22"/>
        </w:rPr>
      </w:pPr>
      <w:bookmarkStart w:id="141" w:name="_Toc66086558"/>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7</w:t>
      </w:r>
      <w:r w:rsidRPr="00D647C6">
        <w:rPr>
          <w:sz w:val="22"/>
          <w:szCs w:val="22"/>
        </w:rPr>
        <w:fldChar w:fldCharType="end"/>
      </w:r>
      <w:r w:rsidRPr="00D647C6">
        <w:rPr>
          <w:sz w:val="22"/>
          <w:szCs w:val="22"/>
        </w:rPr>
        <w:t>. MEDICINES table</w:t>
      </w:r>
      <w:bookmarkEnd w:id="141"/>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1714"/>
        <w:gridCol w:w="2428"/>
        <w:gridCol w:w="1122"/>
        <w:gridCol w:w="1397"/>
      </w:tblGrid>
      <w:tr w:rsidR="00005962" w:rsidRPr="00D647C6" w14:paraId="51115C88" w14:textId="77777777" w:rsidTr="00005962">
        <w:trPr>
          <w:trHeight w:val="255"/>
        </w:trPr>
        <w:tc>
          <w:tcPr>
            <w:tcW w:w="2689" w:type="dxa"/>
            <w:shd w:val="clear" w:color="auto" w:fill="76923C"/>
            <w:tcMar>
              <w:top w:w="0" w:type="dxa"/>
              <w:left w:w="45" w:type="dxa"/>
              <w:bottom w:w="0" w:type="dxa"/>
              <w:right w:w="45" w:type="dxa"/>
            </w:tcMar>
          </w:tcPr>
          <w:p w14:paraId="00000490" w14:textId="77777777" w:rsidR="0082651E" w:rsidRPr="00D647C6" w:rsidRDefault="005E1C8C">
            <w:pPr>
              <w:rPr>
                <w:b/>
                <w:color w:val="000000" w:themeColor="text1"/>
                <w:sz w:val="22"/>
                <w:szCs w:val="22"/>
              </w:rPr>
            </w:pPr>
            <w:r w:rsidRPr="00D647C6">
              <w:rPr>
                <w:b/>
                <w:color w:val="000000" w:themeColor="text1"/>
                <w:sz w:val="22"/>
                <w:szCs w:val="22"/>
              </w:rPr>
              <w:t>MEDICINES</w:t>
            </w:r>
          </w:p>
        </w:tc>
        <w:tc>
          <w:tcPr>
            <w:tcW w:w="1714" w:type="dxa"/>
            <w:shd w:val="clear" w:color="auto" w:fill="76923C"/>
            <w:tcMar>
              <w:top w:w="0" w:type="dxa"/>
              <w:left w:w="45" w:type="dxa"/>
              <w:bottom w:w="0" w:type="dxa"/>
              <w:right w:w="45" w:type="dxa"/>
            </w:tcMar>
          </w:tcPr>
          <w:p w14:paraId="00000491" w14:textId="77777777" w:rsidR="0082651E" w:rsidRPr="00D647C6" w:rsidRDefault="005E1C8C">
            <w:pPr>
              <w:rPr>
                <w:b/>
                <w:color w:val="000000" w:themeColor="text1"/>
                <w:sz w:val="22"/>
                <w:szCs w:val="22"/>
              </w:rPr>
            </w:pPr>
            <w:r w:rsidRPr="00D647C6">
              <w:rPr>
                <w:b/>
                <w:color w:val="000000" w:themeColor="text1"/>
                <w:sz w:val="22"/>
                <w:szCs w:val="22"/>
              </w:rPr>
              <w:t>Routine healthcare data</w:t>
            </w:r>
          </w:p>
        </w:tc>
        <w:tc>
          <w:tcPr>
            <w:tcW w:w="4947" w:type="dxa"/>
            <w:gridSpan w:val="3"/>
            <w:tcMar>
              <w:top w:w="0" w:type="dxa"/>
              <w:left w:w="45" w:type="dxa"/>
              <w:bottom w:w="0" w:type="dxa"/>
              <w:right w:w="45" w:type="dxa"/>
            </w:tcMar>
          </w:tcPr>
          <w:p w14:paraId="00000492" w14:textId="77777777" w:rsidR="0082651E" w:rsidRPr="00D647C6" w:rsidRDefault="005E1C8C">
            <w:pPr>
              <w:rPr>
                <w:color w:val="000000" w:themeColor="text1"/>
                <w:sz w:val="22"/>
                <w:szCs w:val="22"/>
              </w:rPr>
            </w:pPr>
            <w:r w:rsidRPr="00D647C6">
              <w:rPr>
                <w:color w:val="000000" w:themeColor="text1"/>
                <w:sz w:val="22"/>
                <w:szCs w:val="22"/>
              </w:rPr>
              <w:t>This table collects data on drug prescriptions, dispensings or administrations occurred during routine healthcare.</w:t>
            </w:r>
          </w:p>
        </w:tc>
      </w:tr>
      <w:tr w:rsidR="00005962" w:rsidRPr="00D647C6" w14:paraId="2217A00E" w14:textId="77777777" w:rsidTr="00005962">
        <w:trPr>
          <w:trHeight w:val="255"/>
        </w:trPr>
        <w:tc>
          <w:tcPr>
            <w:tcW w:w="2689" w:type="dxa"/>
            <w:tcMar>
              <w:top w:w="0" w:type="dxa"/>
              <w:left w:w="45" w:type="dxa"/>
              <w:bottom w:w="0" w:type="dxa"/>
              <w:right w:w="45" w:type="dxa"/>
            </w:tcMar>
          </w:tcPr>
          <w:p w14:paraId="00000495"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714" w:type="dxa"/>
            <w:tcMar>
              <w:top w:w="0" w:type="dxa"/>
              <w:left w:w="45" w:type="dxa"/>
              <w:bottom w:w="0" w:type="dxa"/>
              <w:right w:w="45" w:type="dxa"/>
            </w:tcMar>
          </w:tcPr>
          <w:p w14:paraId="00000496"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428" w:type="dxa"/>
            <w:tcMar>
              <w:top w:w="0" w:type="dxa"/>
              <w:left w:w="45" w:type="dxa"/>
              <w:bottom w:w="0" w:type="dxa"/>
              <w:right w:w="45" w:type="dxa"/>
            </w:tcMar>
          </w:tcPr>
          <w:p w14:paraId="00000497"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122" w:type="dxa"/>
            <w:tcMar>
              <w:top w:w="0" w:type="dxa"/>
              <w:left w:w="45" w:type="dxa"/>
              <w:bottom w:w="0" w:type="dxa"/>
              <w:right w:w="45" w:type="dxa"/>
            </w:tcMar>
          </w:tcPr>
          <w:p w14:paraId="00000498"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397" w:type="dxa"/>
            <w:tcMar>
              <w:top w:w="0" w:type="dxa"/>
              <w:left w:w="45" w:type="dxa"/>
              <w:bottom w:w="0" w:type="dxa"/>
              <w:right w:w="45" w:type="dxa"/>
            </w:tcMar>
          </w:tcPr>
          <w:p w14:paraId="00000499"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005962" w:rsidRPr="00D647C6" w14:paraId="7F63F9F8" w14:textId="77777777" w:rsidTr="00005962">
        <w:trPr>
          <w:trHeight w:val="300"/>
        </w:trPr>
        <w:tc>
          <w:tcPr>
            <w:tcW w:w="2689" w:type="dxa"/>
            <w:shd w:val="clear" w:color="auto" w:fill="F2F2F2" w:themeFill="background1" w:themeFillShade="F2"/>
            <w:tcMar>
              <w:top w:w="0" w:type="dxa"/>
              <w:left w:w="45" w:type="dxa"/>
              <w:bottom w:w="0" w:type="dxa"/>
              <w:right w:w="45" w:type="dxa"/>
            </w:tcMar>
            <w:vAlign w:val="center"/>
          </w:tcPr>
          <w:p w14:paraId="0000049A"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714" w:type="dxa"/>
            <w:shd w:val="clear" w:color="auto" w:fill="F2F2F2" w:themeFill="background1" w:themeFillShade="F2"/>
            <w:tcMar>
              <w:top w:w="0" w:type="dxa"/>
              <w:left w:w="45" w:type="dxa"/>
              <w:bottom w:w="0" w:type="dxa"/>
              <w:right w:w="45" w:type="dxa"/>
            </w:tcMar>
            <w:vAlign w:val="center"/>
          </w:tcPr>
          <w:p w14:paraId="0000049B" w14:textId="3DC85953" w:rsidR="0082651E" w:rsidRPr="00D647C6" w:rsidRDefault="00005962">
            <w:pPr>
              <w:rPr>
                <w:color w:val="000000" w:themeColor="text1"/>
                <w:sz w:val="22"/>
                <w:szCs w:val="22"/>
              </w:rPr>
            </w:pPr>
            <w:r w:rsidRPr="00D647C6">
              <w:rPr>
                <w:color w:val="000000" w:themeColor="text1"/>
                <w:sz w:val="22"/>
                <w:szCs w:val="22"/>
              </w:rPr>
              <w:t>Yes</w:t>
            </w:r>
          </w:p>
        </w:tc>
        <w:tc>
          <w:tcPr>
            <w:tcW w:w="2428" w:type="dxa"/>
            <w:shd w:val="clear" w:color="auto" w:fill="F2F2F2" w:themeFill="background1" w:themeFillShade="F2"/>
            <w:tcMar>
              <w:top w:w="0" w:type="dxa"/>
              <w:left w:w="45" w:type="dxa"/>
              <w:bottom w:w="0" w:type="dxa"/>
              <w:right w:w="45" w:type="dxa"/>
            </w:tcMar>
            <w:vAlign w:val="bottom"/>
          </w:tcPr>
          <w:p w14:paraId="0000049C" w14:textId="3D07A339" w:rsidR="0082651E" w:rsidRPr="00D647C6" w:rsidRDefault="005E1C8C">
            <w:pPr>
              <w:rPr>
                <w:color w:val="000000" w:themeColor="text1"/>
                <w:sz w:val="22"/>
                <w:szCs w:val="22"/>
              </w:rPr>
            </w:pPr>
            <w:r w:rsidRPr="00D647C6">
              <w:rPr>
                <w:color w:val="000000" w:themeColor="text1"/>
                <w:sz w:val="22"/>
                <w:szCs w:val="22"/>
              </w:rPr>
              <w:t xml:space="preserve">A foreign key to the person </w:t>
            </w:r>
            <w:r w:rsidR="00005962" w:rsidRPr="00D647C6">
              <w:rPr>
                <w:color w:val="000000" w:themeColor="text1"/>
                <w:sz w:val="22"/>
                <w:szCs w:val="22"/>
              </w:rPr>
              <w:t>in PERSONS table</w:t>
            </w:r>
          </w:p>
        </w:tc>
        <w:tc>
          <w:tcPr>
            <w:tcW w:w="1122" w:type="dxa"/>
            <w:shd w:val="clear" w:color="auto" w:fill="F2F2F2" w:themeFill="background1" w:themeFillShade="F2"/>
            <w:tcMar>
              <w:top w:w="0" w:type="dxa"/>
              <w:left w:w="45" w:type="dxa"/>
              <w:bottom w:w="0" w:type="dxa"/>
              <w:right w:w="45" w:type="dxa"/>
            </w:tcMar>
            <w:vAlign w:val="center"/>
          </w:tcPr>
          <w:p w14:paraId="0000049D" w14:textId="1BA6417F" w:rsidR="0082651E" w:rsidRPr="00D647C6" w:rsidRDefault="00005962">
            <w:pPr>
              <w:rPr>
                <w:color w:val="000000" w:themeColor="text1"/>
                <w:sz w:val="22"/>
                <w:szCs w:val="22"/>
              </w:rPr>
            </w:pPr>
            <w:r w:rsidRPr="00D647C6">
              <w:rPr>
                <w:color w:val="000000" w:themeColor="text1"/>
                <w:sz w:val="22"/>
                <w:szCs w:val="22"/>
              </w:rPr>
              <w:t>Character</w:t>
            </w:r>
          </w:p>
        </w:tc>
        <w:tc>
          <w:tcPr>
            <w:tcW w:w="1397" w:type="dxa"/>
            <w:shd w:val="clear" w:color="auto" w:fill="F2F2F2" w:themeFill="background1" w:themeFillShade="F2"/>
            <w:tcMar>
              <w:top w:w="0" w:type="dxa"/>
              <w:left w:w="45" w:type="dxa"/>
              <w:bottom w:w="0" w:type="dxa"/>
              <w:right w:w="45" w:type="dxa"/>
            </w:tcMar>
            <w:vAlign w:val="bottom"/>
          </w:tcPr>
          <w:p w14:paraId="0000049E" w14:textId="77777777" w:rsidR="0082651E" w:rsidRPr="00D647C6" w:rsidRDefault="0082651E">
            <w:pPr>
              <w:rPr>
                <w:color w:val="000000" w:themeColor="text1"/>
                <w:sz w:val="22"/>
                <w:szCs w:val="22"/>
              </w:rPr>
            </w:pPr>
          </w:p>
        </w:tc>
      </w:tr>
      <w:tr w:rsidR="00005962" w:rsidRPr="00D647C6" w14:paraId="08B2B6D3" w14:textId="77777777" w:rsidTr="00005962">
        <w:trPr>
          <w:trHeight w:val="300"/>
        </w:trPr>
        <w:tc>
          <w:tcPr>
            <w:tcW w:w="2689" w:type="dxa"/>
            <w:shd w:val="clear" w:color="auto" w:fill="F2F2F2" w:themeFill="background1" w:themeFillShade="F2"/>
            <w:tcMar>
              <w:top w:w="0" w:type="dxa"/>
              <w:left w:w="45" w:type="dxa"/>
              <w:bottom w:w="0" w:type="dxa"/>
              <w:right w:w="45" w:type="dxa"/>
            </w:tcMar>
            <w:vAlign w:val="center"/>
          </w:tcPr>
          <w:p w14:paraId="75BBFB1E" w14:textId="048806CE" w:rsidR="00005962" w:rsidRPr="00D647C6" w:rsidRDefault="00005962">
            <w:pPr>
              <w:rPr>
                <w:color w:val="000000" w:themeColor="text1"/>
                <w:sz w:val="22"/>
                <w:szCs w:val="22"/>
              </w:rPr>
            </w:pPr>
            <w:r w:rsidRPr="00D647C6">
              <w:rPr>
                <w:color w:val="000000" w:themeColor="text1"/>
                <w:sz w:val="22"/>
                <w:szCs w:val="22"/>
              </w:rPr>
              <w:t>medicinal_product_id</w:t>
            </w:r>
          </w:p>
        </w:tc>
        <w:tc>
          <w:tcPr>
            <w:tcW w:w="1714" w:type="dxa"/>
            <w:shd w:val="clear" w:color="auto" w:fill="F2F2F2" w:themeFill="background1" w:themeFillShade="F2"/>
            <w:tcMar>
              <w:top w:w="0" w:type="dxa"/>
              <w:left w:w="45" w:type="dxa"/>
              <w:bottom w:w="0" w:type="dxa"/>
              <w:right w:w="45" w:type="dxa"/>
            </w:tcMar>
            <w:vAlign w:val="center"/>
          </w:tcPr>
          <w:p w14:paraId="479DA795" w14:textId="79553766" w:rsidR="00005962" w:rsidRPr="00D647C6" w:rsidRDefault="00005962">
            <w:pPr>
              <w:rPr>
                <w:color w:val="000000" w:themeColor="text1"/>
                <w:sz w:val="22"/>
                <w:szCs w:val="22"/>
              </w:rPr>
            </w:pPr>
            <w:r w:rsidRPr="00D647C6">
              <w:rPr>
                <w:color w:val="000000" w:themeColor="text1"/>
                <w:sz w:val="22"/>
                <w:szCs w:val="22"/>
              </w:rPr>
              <w:t>Yes</w:t>
            </w:r>
          </w:p>
        </w:tc>
        <w:tc>
          <w:tcPr>
            <w:tcW w:w="2428" w:type="dxa"/>
            <w:shd w:val="clear" w:color="auto" w:fill="F2F2F2" w:themeFill="background1" w:themeFillShade="F2"/>
            <w:tcMar>
              <w:top w:w="0" w:type="dxa"/>
              <w:left w:w="45" w:type="dxa"/>
              <w:bottom w:w="0" w:type="dxa"/>
              <w:right w:w="45" w:type="dxa"/>
            </w:tcMar>
            <w:vAlign w:val="bottom"/>
          </w:tcPr>
          <w:p w14:paraId="0632D85F" w14:textId="3A06985A" w:rsidR="00005962" w:rsidRPr="00D647C6" w:rsidRDefault="00005962">
            <w:pPr>
              <w:rPr>
                <w:color w:val="000000" w:themeColor="text1"/>
                <w:sz w:val="22"/>
                <w:szCs w:val="22"/>
              </w:rPr>
            </w:pPr>
            <w:r w:rsidRPr="00D647C6">
              <w:rPr>
                <w:color w:val="000000" w:themeColor="text1"/>
                <w:sz w:val="22"/>
                <w:szCs w:val="22"/>
              </w:rPr>
              <w:t>Foreign key. The medicinal_product_id should be a unique identifier of a specific medicinal product.</w:t>
            </w:r>
          </w:p>
        </w:tc>
        <w:tc>
          <w:tcPr>
            <w:tcW w:w="1122" w:type="dxa"/>
            <w:shd w:val="clear" w:color="auto" w:fill="F2F2F2" w:themeFill="background1" w:themeFillShade="F2"/>
            <w:tcMar>
              <w:top w:w="0" w:type="dxa"/>
              <w:left w:w="45" w:type="dxa"/>
              <w:bottom w:w="0" w:type="dxa"/>
              <w:right w:w="45" w:type="dxa"/>
            </w:tcMar>
            <w:vAlign w:val="center"/>
          </w:tcPr>
          <w:p w14:paraId="67A374CC" w14:textId="572CEECD" w:rsidR="00005962" w:rsidRPr="00D647C6" w:rsidRDefault="00005962">
            <w:pPr>
              <w:rPr>
                <w:color w:val="000000" w:themeColor="text1"/>
                <w:sz w:val="22"/>
                <w:szCs w:val="22"/>
                <w:lang w:val="en-US"/>
              </w:rPr>
            </w:pPr>
            <w:r w:rsidRPr="00D647C6">
              <w:rPr>
                <w:color w:val="000000" w:themeColor="text1"/>
                <w:sz w:val="22"/>
                <w:szCs w:val="22"/>
                <w:lang w:val="en-US"/>
              </w:rPr>
              <w:t>Character</w:t>
            </w:r>
          </w:p>
        </w:tc>
        <w:tc>
          <w:tcPr>
            <w:tcW w:w="1397" w:type="dxa"/>
            <w:shd w:val="clear" w:color="auto" w:fill="F2F2F2" w:themeFill="background1" w:themeFillShade="F2"/>
            <w:tcMar>
              <w:top w:w="0" w:type="dxa"/>
              <w:left w:w="45" w:type="dxa"/>
              <w:bottom w:w="0" w:type="dxa"/>
              <w:right w:w="45" w:type="dxa"/>
            </w:tcMar>
            <w:vAlign w:val="bottom"/>
          </w:tcPr>
          <w:p w14:paraId="04C4B079" w14:textId="77777777" w:rsidR="00005962" w:rsidRPr="00D647C6" w:rsidRDefault="00005962">
            <w:pPr>
              <w:rPr>
                <w:color w:val="000000" w:themeColor="text1"/>
                <w:sz w:val="22"/>
                <w:szCs w:val="22"/>
              </w:rPr>
            </w:pPr>
          </w:p>
        </w:tc>
      </w:tr>
      <w:tr w:rsidR="00005962" w:rsidRPr="00D647C6" w14:paraId="2B4BA744" w14:textId="77777777" w:rsidTr="00005962">
        <w:trPr>
          <w:trHeight w:val="300"/>
        </w:trPr>
        <w:tc>
          <w:tcPr>
            <w:tcW w:w="2689" w:type="dxa"/>
            <w:shd w:val="clear" w:color="auto" w:fill="F2F2F2" w:themeFill="background1" w:themeFillShade="F2"/>
            <w:tcMar>
              <w:top w:w="0" w:type="dxa"/>
              <w:left w:w="45" w:type="dxa"/>
              <w:bottom w:w="0" w:type="dxa"/>
              <w:right w:w="45" w:type="dxa"/>
            </w:tcMar>
            <w:vAlign w:val="center"/>
          </w:tcPr>
          <w:p w14:paraId="4EFEA0D7" w14:textId="77777777" w:rsidR="00005962" w:rsidRPr="00D647C6" w:rsidRDefault="00005962" w:rsidP="00005962">
            <w:pPr>
              <w:rPr>
                <w:color w:val="000000" w:themeColor="text1"/>
                <w:sz w:val="22"/>
                <w:szCs w:val="22"/>
              </w:rPr>
            </w:pPr>
            <w:r w:rsidRPr="00D647C6">
              <w:rPr>
                <w:color w:val="000000" w:themeColor="text1"/>
                <w:sz w:val="22"/>
                <w:szCs w:val="22"/>
              </w:rPr>
              <w:lastRenderedPageBreak/>
              <w:t>medicinal_product_atc_code</w:t>
            </w:r>
          </w:p>
          <w:p w14:paraId="0B8F21F8" w14:textId="77777777" w:rsidR="00005962" w:rsidRPr="00D647C6" w:rsidRDefault="00005962">
            <w:pPr>
              <w:rPr>
                <w:color w:val="000000" w:themeColor="text1"/>
                <w:sz w:val="22"/>
                <w:szCs w:val="22"/>
              </w:rPr>
            </w:pPr>
          </w:p>
        </w:tc>
        <w:tc>
          <w:tcPr>
            <w:tcW w:w="1714" w:type="dxa"/>
            <w:shd w:val="clear" w:color="auto" w:fill="F2F2F2" w:themeFill="background1" w:themeFillShade="F2"/>
            <w:tcMar>
              <w:top w:w="0" w:type="dxa"/>
              <w:left w:w="45" w:type="dxa"/>
              <w:bottom w:w="0" w:type="dxa"/>
              <w:right w:w="45" w:type="dxa"/>
            </w:tcMar>
            <w:vAlign w:val="center"/>
          </w:tcPr>
          <w:p w14:paraId="2F9CFB44" w14:textId="77777777" w:rsidR="00005962" w:rsidRPr="00D647C6" w:rsidRDefault="00005962" w:rsidP="00005962">
            <w:pPr>
              <w:rPr>
                <w:color w:val="000000" w:themeColor="text1"/>
                <w:sz w:val="22"/>
                <w:szCs w:val="22"/>
              </w:rPr>
            </w:pPr>
            <w:r w:rsidRPr="00D647C6">
              <w:rPr>
                <w:color w:val="000000" w:themeColor="text1"/>
                <w:sz w:val="22"/>
                <w:szCs w:val="22"/>
              </w:rPr>
              <w:t>Yes</w:t>
            </w:r>
          </w:p>
          <w:p w14:paraId="0D16E8A9" w14:textId="77777777" w:rsidR="00005962" w:rsidRPr="00D647C6" w:rsidRDefault="00005962">
            <w:pPr>
              <w:rPr>
                <w:color w:val="000000" w:themeColor="text1"/>
                <w:sz w:val="22"/>
                <w:szCs w:val="22"/>
              </w:rPr>
            </w:pPr>
          </w:p>
        </w:tc>
        <w:tc>
          <w:tcPr>
            <w:tcW w:w="2428" w:type="dxa"/>
            <w:shd w:val="clear" w:color="auto" w:fill="F2F2F2" w:themeFill="background1" w:themeFillShade="F2"/>
            <w:tcMar>
              <w:top w:w="0" w:type="dxa"/>
              <w:left w:w="45" w:type="dxa"/>
              <w:bottom w:w="0" w:type="dxa"/>
              <w:right w:w="45" w:type="dxa"/>
            </w:tcMar>
            <w:vAlign w:val="bottom"/>
          </w:tcPr>
          <w:p w14:paraId="42E84C66" w14:textId="0CCB9E3F" w:rsidR="00005962" w:rsidRPr="00D647C6" w:rsidRDefault="00005962">
            <w:pPr>
              <w:rPr>
                <w:color w:val="000000" w:themeColor="text1"/>
                <w:sz w:val="22"/>
                <w:szCs w:val="22"/>
              </w:rPr>
            </w:pPr>
            <w:r w:rsidRPr="00D647C6">
              <w:rPr>
                <w:color w:val="000000" w:themeColor="text1"/>
                <w:sz w:val="22"/>
                <w:szCs w:val="22"/>
              </w:rPr>
              <w:t>ATC classification system code attributed to the medicinal product.</w:t>
            </w:r>
          </w:p>
        </w:tc>
        <w:tc>
          <w:tcPr>
            <w:tcW w:w="1122" w:type="dxa"/>
            <w:shd w:val="clear" w:color="auto" w:fill="F2F2F2" w:themeFill="background1" w:themeFillShade="F2"/>
            <w:tcMar>
              <w:top w:w="0" w:type="dxa"/>
              <w:left w:w="45" w:type="dxa"/>
              <w:bottom w:w="0" w:type="dxa"/>
              <w:right w:w="45" w:type="dxa"/>
            </w:tcMar>
            <w:vAlign w:val="center"/>
          </w:tcPr>
          <w:p w14:paraId="64C7B6F3" w14:textId="7DEFC655" w:rsidR="00005962" w:rsidRPr="00D647C6" w:rsidRDefault="00005962">
            <w:pPr>
              <w:rPr>
                <w:color w:val="000000" w:themeColor="text1"/>
                <w:sz w:val="22"/>
                <w:szCs w:val="22"/>
                <w:lang w:val="en-US"/>
              </w:rPr>
            </w:pPr>
            <w:r w:rsidRPr="00D647C6">
              <w:rPr>
                <w:color w:val="000000" w:themeColor="text1"/>
                <w:sz w:val="22"/>
                <w:szCs w:val="22"/>
                <w:lang w:val="en-US"/>
              </w:rPr>
              <w:t>Character</w:t>
            </w:r>
          </w:p>
        </w:tc>
        <w:tc>
          <w:tcPr>
            <w:tcW w:w="1397" w:type="dxa"/>
            <w:shd w:val="clear" w:color="auto" w:fill="F2F2F2" w:themeFill="background1" w:themeFillShade="F2"/>
            <w:tcMar>
              <w:top w:w="0" w:type="dxa"/>
              <w:left w:w="45" w:type="dxa"/>
              <w:bottom w:w="0" w:type="dxa"/>
              <w:right w:w="45" w:type="dxa"/>
            </w:tcMar>
            <w:vAlign w:val="bottom"/>
          </w:tcPr>
          <w:p w14:paraId="5CC27692" w14:textId="77777777" w:rsidR="00005962" w:rsidRPr="00D647C6" w:rsidRDefault="00005962">
            <w:pPr>
              <w:rPr>
                <w:color w:val="000000" w:themeColor="text1"/>
                <w:sz w:val="22"/>
                <w:szCs w:val="22"/>
              </w:rPr>
            </w:pPr>
          </w:p>
        </w:tc>
      </w:tr>
      <w:tr w:rsidR="00005962" w:rsidRPr="00D647C6" w14:paraId="3979AAD6" w14:textId="77777777" w:rsidTr="00005962">
        <w:trPr>
          <w:trHeight w:val="300"/>
        </w:trPr>
        <w:tc>
          <w:tcPr>
            <w:tcW w:w="2689" w:type="dxa"/>
            <w:tcMar>
              <w:top w:w="0" w:type="dxa"/>
              <w:left w:w="45" w:type="dxa"/>
              <w:bottom w:w="0" w:type="dxa"/>
              <w:right w:w="45" w:type="dxa"/>
            </w:tcMar>
            <w:vAlign w:val="center"/>
          </w:tcPr>
          <w:p w14:paraId="0000049F" w14:textId="77777777" w:rsidR="0082651E" w:rsidRPr="00D647C6" w:rsidRDefault="005E1C8C">
            <w:pPr>
              <w:rPr>
                <w:color w:val="000000" w:themeColor="text1"/>
                <w:sz w:val="22"/>
                <w:szCs w:val="22"/>
              </w:rPr>
            </w:pPr>
            <w:r w:rsidRPr="00D647C6">
              <w:rPr>
                <w:color w:val="000000" w:themeColor="text1"/>
                <w:sz w:val="22"/>
                <w:szCs w:val="22"/>
              </w:rPr>
              <w:t>date_dispensing</w:t>
            </w:r>
          </w:p>
        </w:tc>
        <w:tc>
          <w:tcPr>
            <w:tcW w:w="1714" w:type="dxa"/>
            <w:tcMar>
              <w:top w:w="0" w:type="dxa"/>
              <w:left w:w="45" w:type="dxa"/>
              <w:bottom w:w="0" w:type="dxa"/>
              <w:right w:w="45" w:type="dxa"/>
            </w:tcMar>
            <w:vAlign w:val="center"/>
          </w:tcPr>
          <w:p w14:paraId="0CEEE0B9" w14:textId="77777777" w:rsidR="00005962" w:rsidRPr="00D647C6" w:rsidRDefault="00005962" w:rsidP="00005962">
            <w:pPr>
              <w:rPr>
                <w:color w:val="000000" w:themeColor="text1"/>
                <w:sz w:val="22"/>
                <w:szCs w:val="22"/>
              </w:rPr>
            </w:pPr>
            <w:r w:rsidRPr="00D647C6">
              <w:rPr>
                <w:color w:val="000000" w:themeColor="text1"/>
                <w:sz w:val="22"/>
                <w:szCs w:val="22"/>
              </w:rPr>
              <w:t>Yes, unless 'date_prescription' is populated</w:t>
            </w:r>
          </w:p>
          <w:p w14:paraId="000004A0" w14:textId="7058778A" w:rsidR="0082651E" w:rsidRPr="00D647C6" w:rsidRDefault="0082651E">
            <w:pPr>
              <w:rPr>
                <w:color w:val="000000" w:themeColor="text1"/>
                <w:sz w:val="22"/>
                <w:szCs w:val="22"/>
              </w:rPr>
            </w:pPr>
          </w:p>
        </w:tc>
        <w:tc>
          <w:tcPr>
            <w:tcW w:w="2428" w:type="dxa"/>
            <w:tcMar>
              <w:top w:w="0" w:type="dxa"/>
              <w:left w:w="45" w:type="dxa"/>
              <w:bottom w:w="0" w:type="dxa"/>
              <w:right w:w="45" w:type="dxa"/>
            </w:tcMar>
            <w:vAlign w:val="bottom"/>
          </w:tcPr>
          <w:p w14:paraId="6AC678FE" w14:textId="77777777" w:rsidR="00005962" w:rsidRPr="00D647C6" w:rsidRDefault="00005962" w:rsidP="00005962">
            <w:pPr>
              <w:rPr>
                <w:color w:val="000000" w:themeColor="text1"/>
                <w:sz w:val="22"/>
                <w:szCs w:val="22"/>
              </w:rPr>
            </w:pPr>
            <w:r w:rsidRPr="00D647C6">
              <w:rPr>
                <w:color w:val="000000" w:themeColor="text1"/>
                <w:sz w:val="22"/>
                <w:szCs w:val="22"/>
              </w:rPr>
              <w:t>Date when the medicinal product that lead to the recording was dispensed or administrated to the patient</w:t>
            </w:r>
          </w:p>
          <w:p w14:paraId="000004A1" w14:textId="3C56D8C3"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A2"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397" w:type="dxa"/>
            <w:tcMar>
              <w:top w:w="0" w:type="dxa"/>
              <w:left w:w="45" w:type="dxa"/>
              <w:bottom w:w="0" w:type="dxa"/>
              <w:right w:w="45" w:type="dxa"/>
            </w:tcMar>
            <w:vAlign w:val="bottom"/>
          </w:tcPr>
          <w:p w14:paraId="000004A3" w14:textId="77777777" w:rsidR="0082651E" w:rsidRPr="00D647C6" w:rsidRDefault="0082651E">
            <w:pPr>
              <w:rPr>
                <w:color w:val="000000" w:themeColor="text1"/>
                <w:sz w:val="22"/>
                <w:szCs w:val="22"/>
              </w:rPr>
            </w:pPr>
          </w:p>
        </w:tc>
      </w:tr>
      <w:tr w:rsidR="00005962" w:rsidRPr="00D647C6" w14:paraId="0B9BA472" w14:textId="77777777" w:rsidTr="00005962">
        <w:trPr>
          <w:trHeight w:val="300"/>
        </w:trPr>
        <w:tc>
          <w:tcPr>
            <w:tcW w:w="2689" w:type="dxa"/>
            <w:tcMar>
              <w:top w:w="0" w:type="dxa"/>
              <w:left w:w="45" w:type="dxa"/>
              <w:bottom w:w="0" w:type="dxa"/>
              <w:right w:w="45" w:type="dxa"/>
            </w:tcMar>
            <w:vAlign w:val="center"/>
          </w:tcPr>
          <w:p w14:paraId="000004A4" w14:textId="77777777" w:rsidR="0082651E" w:rsidRPr="00D647C6" w:rsidRDefault="005E1C8C">
            <w:pPr>
              <w:rPr>
                <w:color w:val="000000" w:themeColor="text1"/>
                <w:sz w:val="22"/>
                <w:szCs w:val="22"/>
              </w:rPr>
            </w:pPr>
            <w:r w:rsidRPr="00D647C6">
              <w:rPr>
                <w:color w:val="000000" w:themeColor="text1"/>
                <w:sz w:val="22"/>
                <w:szCs w:val="22"/>
              </w:rPr>
              <w:t>date_prescription</w:t>
            </w:r>
          </w:p>
        </w:tc>
        <w:tc>
          <w:tcPr>
            <w:tcW w:w="1714" w:type="dxa"/>
            <w:tcMar>
              <w:top w:w="0" w:type="dxa"/>
              <w:left w:w="45" w:type="dxa"/>
              <w:bottom w:w="0" w:type="dxa"/>
              <w:right w:w="45" w:type="dxa"/>
            </w:tcMar>
            <w:vAlign w:val="center"/>
          </w:tcPr>
          <w:p w14:paraId="0B99E2AD" w14:textId="77777777" w:rsidR="00005962" w:rsidRPr="00D647C6" w:rsidRDefault="00005962" w:rsidP="00005962">
            <w:pPr>
              <w:rPr>
                <w:color w:val="000000" w:themeColor="text1"/>
                <w:sz w:val="22"/>
                <w:szCs w:val="22"/>
              </w:rPr>
            </w:pPr>
            <w:r w:rsidRPr="00D647C6">
              <w:rPr>
                <w:color w:val="000000" w:themeColor="text1"/>
                <w:sz w:val="22"/>
                <w:szCs w:val="22"/>
              </w:rPr>
              <w:t>Yes, unless 'date_dispensing' is populated</w:t>
            </w:r>
          </w:p>
          <w:p w14:paraId="000004A5" w14:textId="61C2DCB4" w:rsidR="0082651E" w:rsidRPr="00D647C6" w:rsidRDefault="0082651E">
            <w:pPr>
              <w:rPr>
                <w:color w:val="000000" w:themeColor="text1"/>
                <w:sz w:val="22"/>
                <w:szCs w:val="22"/>
              </w:rPr>
            </w:pPr>
          </w:p>
        </w:tc>
        <w:tc>
          <w:tcPr>
            <w:tcW w:w="2428" w:type="dxa"/>
            <w:tcMar>
              <w:top w:w="0" w:type="dxa"/>
              <w:left w:w="45" w:type="dxa"/>
              <w:bottom w:w="0" w:type="dxa"/>
              <w:right w:w="45" w:type="dxa"/>
            </w:tcMar>
          </w:tcPr>
          <w:p w14:paraId="000004A6" w14:textId="1CF9FACC" w:rsidR="0082651E" w:rsidRPr="00D647C6" w:rsidRDefault="00005962" w:rsidP="00005962">
            <w:pPr>
              <w:rPr>
                <w:color w:val="000000" w:themeColor="text1"/>
                <w:sz w:val="22"/>
                <w:szCs w:val="22"/>
              </w:rPr>
            </w:pPr>
            <w:r w:rsidRPr="00D647C6">
              <w:rPr>
                <w:color w:val="000000" w:themeColor="text1"/>
                <w:sz w:val="22"/>
                <w:szCs w:val="22"/>
              </w:rPr>
              <w:t>Date when the medicinal product that lead to the recording was prescribed</w:t>
            </w:r>
          </w:p>
        </w:tc>
        <w:tc>
          <w:tcPr>
            <w:tcW w:w="1122" w:type="dxa"/>
            <w:tcMar>
              <w:top w:w="0" w:type="dxa"/>
              <w:left w:w="45" w:type="dxa"/>
              <w:bottom w:w="0" w:type="dxa"/>
              <w:right w:w="45" w:type="dxa"/>
            </w:tcMar>
            <w:vAlign w:val="center"/>
          </w:tcPr>
          <w:p w14:paraId="000004A7"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397" w:type="dxa"/>
            <w:tcMar>
              <w:top w:w="0" w:type="dxa"/>
              <w:left w:w="45" w:type="dxa"/>
              <w:bottom w:w="0" w:type="dxa"/>
              <w:right w:w="45" w:type="dxa"/>
            </w:tcMar>
            <w:vAlign w:val="bottom"/>
          </w:tcPr>
          <w:p w14:paraId="000004A8" w14:textId="77777777" w:rsidR="0082651E" w:rsidRPr="00D647C6" w:rsidRDefault="0082651E">
            <w:pPr>
              <w:rPr>
                <w:color w:val="000000" w:themeColor="text1"/>
                <w:sz w:val="22"/>
                <w:szCs w:val="22"/>
              </w:rPr>
            </w:pPr>
          </w:p>
        </w:tc>
      </w:tr>
      <w:tr w:rsidR="00005962" w:rsidRPr="00D647C6" w14:paraId="6D004E93" w14:textId="77777777" w:rsidTr="00005962">
        <w:trPr>
          <w:trHeight w:val="300"/>
        </w:trPr>
        <w:tc>
          <w:tcPr>
            <w:tcW w:w="2689" w:type="dxa"/>
            <w:tcMar>
              <w:top w:w="0" w:type="dxa"/>
              <w:left w:w="45" w:type="dxa"/>
              <w:bottom w:w="0" w:type="dxa"/>
              <w:right w:w="45" w:type="dxa"/>
            </w:tcMar>
            <w:vAlign w:val="center"/>
          </w:tcPr>
          <w:p w14:paraId="2F47B9E9" w14:textId="77777777" w:rsidR="00005962" w:rsidRPr="00D647C6" w:rsidRDefault="00005962" w:rsidP="00005962">
            <w:pPr>
              <w:rPr>
                <w:color w:val="000000" w:themeColor="text1"/>
                <w:sz w:val="22"/>
                <w:szCs w:val="22"/>
              </w:rPr>
            </w:pPr>
            <w:r w:rsidRPr="00D647C6">
              <w:rPr>
                <w:color w:val="000000" w:themeColor="text1"/>
                <w:sz w:val="22"/>
                <w:szCs w:val="22"/>
              </w:rPr>
              <w:t>disp_number_medicinal_product</w:t>
            </w:r>
          </w:p>
          <w:p w14:paraId="000004A9" w14:textId="5965BE70"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AA" w14:textId="59B31F4D" w:rsidR="0082651E" w:rsidRPr="00D647C6" w:rsidRDefault="00005962">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7C7ED50A" w14:textId="77777777" w:rsidR="00005962" w:rsidRPr="00D647C6" w:rsidRDefault="00005962" w:rsidP="00005962">
            <w:pPr>
              <w:rPr>
                <w:color w:val="000000" w:themeColor="text1"/>
                <w:sz w:val="22"/>
                <w:szCs w:val="22"/>
              </w:rPr>
            </w:pPr>
            <w:r w:rsidRPr="00D647C6">
              <w:rPr>
                <w:color w:val="000000" w:themeColor="text1"/>
                <w:sz w:val="22"/>
                <w:szCs w:val="22"/>
              </w:rPr>
              <w:t>Number of dispensed units of medicinal_product_id.</w:t>
            </w:r>
          </w:p>
          <w:p w14:paraId="000004AB" w14:textId="6CD32D54"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AC" w14:textId="77777777" w:rsidR="0082651E" w:rsidRPr="00D647C6" w:rsidRDefault="005E1C8C">
            <w:pPr>
              <w:rPr>
                <w:color w:val="000000" w:themeColor="text1"/>
                <w:sz w:val="22"/>
                <w:szCs w:val="22"/>
              </w:rPr>
            </w:pPr>
            <w:r w:rsidRPr="00D647C6">
              <w:rPr>
                <w:color w:val="000000" w:themeColor="text1"/>
                <w:sz w:val="22"/>
                <w:szCs w:val="22"/>
              </w:rPr>
              <w:t>Numeric</w:t>
            </w:r>
          </w:p>
        </w:tc>
        <w:tc>
          <w:tcPr>
            <w:tcW w:w="1397" w:type="dxa"/>
            <w:tcMar>
              <w:top w:w="0" w:type="dxa"/>
              <w:left w:w="45" w:type="dxa"/>
              <w:bottom w:w="0" w:type="dxa"/>
              <w:right w:w="45" w:type="dxa"/>
            </w:tcMar>
            <w:vAlign w:val="bottom"/>
          </w:tcPr>
          <w:p w14:paraId="000004AD" w14:textId="77777777" w:rsidR="0082651E" w:rsidRPr="00D647C6" w:rsidRDefault="0082651E">
            <w:pPr>
              <w:rPr>
                <w:color w:val="000000" w:themeColor="text1"/>
                <w:sz w:val="22"/>
                <w:szCs w:val="22"/>
              </w:rPr>
            </w:pPr>
          </w:p>
        </w:tc>
      </w:tr>
      <w:tr w:rsidR="00005962" w:rsidRPr="00D647C6" w14:paraId="3FD36134" w14:textId="77777777" w:rsidTr="00005962">
        <w:trPr>
          <w:trHeight w:val="300"/>
        </w:trPr>
        <w:tc>
          <w:tcPr>
            <w:tcW w:w="2689" w:type="dxa"/>
            <w:tcMar>
              <w:top w:w="0" w:type="dxa"/>
              <w:left w:w="45" w:type="dxa"/>
              <w:bottom w:w="0" w:type="dxa"/>
              <w:right w:w="45" w:type="dxa"/>
            </w:tcMar>
            <w:vAlign w:val="center"/>
          </w:tcPr>
          <w:p w14:paraId="654C2E83" w14:textId="77777777" w:rsidR="00005962" w:rsidRPr="00D647C6" w:rsidRDefault="00005962" w:rsidP="00005962">
            <w:pPr>
              <w:rPr>
                <w:color w:val="000000" w:themeColor="text1"/>
                <w:sz w:val="22"/>
                <w:szCs w:val="22"/>
              </w:rPr>
            </w:pPr>
            <w:r w:rsidRPr="00D647C6">
              <w:rPr>
                <w:color w:val="000000" w:themeColor="text1"/>
                <w:sz w:val="22"/>
                <w:szCs w:val="22"/>
              </w:rPr>
              <w:t>presc_quantity_per_day</w:t>
            </w:r>
          </w:p>
          <w:p w14:paraId="000004AE" w14:textId="1A9871A3"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AF" w14:textId="164EF8DA" w:rsidR="0082651E" w:rsidRPr="00D647C6" w:rsidRDefault="00005962">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1B803412" w14:textId="38B1C4DA" w:rsidR="00005962" w:rsidRPr="00D647C6" w:rsidRDefault="00005962" w:rsidP="00005962">
            <w:pPr>
              <w:rPr>
                <w:color w:val="000000" w:themeColor="text1"/>
                <w:sz w:val="22"/>
                <w:szCs w:val="22"/>
              </w:rPr>
            </w:pPr>
            <w:r w:rsidRPr="00D647C6">
              <w:rPr>
                <w:color w:val="000000" w:themeColor="text1"/>
                <w:sz w:val="22"/>
                <w:szCs w:val="22"/>
              </w:rPr>
              <w:t>Prescribed quantity of medicinal product to be taken daily.</w:t>
            </w:r>
          </w:p>
          <w:p w14:paraId="000004B0" w14:textId="4DA058EC"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B1" w14:textId="55B033A6" w:rsidR="0082651E" w:rsidRPr="00D647C6" w:rsidRDefault="00005962">
            <w:pPr>
              <w:rPr>
                <w:color w:val="000000" w:themeColor="text1"/>
                <w:sz w:val="22"/>
                <w:szCs w:val="22"/>
              </w:rPr>
            </w:pPr>
            <w:r w:rsidRPr="00D647C6">
              <w:rPr>
                <w:color w:val="000000" w:themeColor="text1"/>
                <w:sz w:val="22"/>
                <w:szCs w:val="22"/>
              </w:rPr>
              <w:t>Numeric</w:t>
            </w:r>
          </w:p>
        </w:tc>
        <w:tc>
          <w:tcPr>
            <w:tcW w:w="1397" w:type="dxa"/>
            <w:tcMar>
              <w:top w:w="0" w:type="dxa"/>
              <w:left w:w="45" w:type="dxa"/>
              <w:bottom w:w="0" w:type="dxa"/>
              <w:right w:w="45" w:type="dxa"/>
            </w:tcMar>
            <w:vAlign w:val="center"/>
          </w:tcPr>
          <w:p w14:paraId="000004B2" w14:textId="63BA3B5F" w:rsidR="0082651E" w:rsidRPr="00D647C6" w:rsidRDefault="0082651E">
            <w:pPr>
              <w:rPr>
                <w:color w:val="000000" w:themeColor="text1"/>
                <w:sz w:val="22"/>
                <w:szCs w:val="22"/>
              </w:rPr>
            </w:pPr>
          </w:p>
        </w:tc>
      </w:tr>
      <w:tr w:rsidR="00005962" w:rsidRPr="00D647C6" w14:paraId="2B44CED9" w14:textId="77777777" w:rsidTr="00005962">
        <w:trPr>
          <w:trHeight w:val="300"/>
        </w:trPr>
        <w:tc>
          <w:tcPr>
            <w:tcW w:w="2689" w:type="dxa"/>
            <w:tcMar>
              <w:top w:w="0" w:type="dxa"/>
              <w:left w:w="45" w:type="dxa"/>
              <w:bottom w:w="0" w:type="dxa"/>
              <w:right w:w="45" w:type="dxa"/>
            </w:tcMar>
            <w:vAlign w:val="center"/>
          </w:tcPr>
          <w:p w14:paraId="1A10D643" w14:textId="77777777" w:rsidR="00005962" w:rsidRPr="00D647C6" w:rsidRDefault="00005962" w:rsidP="00005962">
            <w:pPr>
              <w:rPr>
                <w:color w:val="000000" w:themeColor="text1"/>
                <w:sz w:val="22"/>
                <w:szCs w:val="22"/>
              </w:rPr>
            </w:pPr>
            <w:r w:rsidRPr="00D647C6">
              <w:rPr>
                <w:color w:val="000000" w:themeColor="text1"/>
                <w:sz w:val="22"/>
                <w:szCs w:val="22"/>
              </w:rPr>
              <w:t>presc_quantity_unit</w:t>
            </w:r>
          </w:p>
          <w:p w14:paraId="000004B3" w14:textId="6E1AED5C"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B4" w14:textId="77777777" w:rsidR="0082651E" w:rsidRPr="00D647C6" w:rsidRDefault="005E1C8C">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385130AE" w14:textId="3467D1BC" w:rsidR="00005962" w:rsidRPr="00D647C6" w:rsidRDefault="00005962" w:rsidP="00005962">
            <w:pPr>
              <w:rPr>
                <w:color w:val="000000" w:themeColor="text1"/>
                <w:sz w:val="22"/>
                <w:szCs w:val="22"/>
              </w:rPr>
            </w:pPr>
            <w:r w:rsidRPr="00D647C6">
              <w:rPr>
                <w:color w:val="000000" w:themeColor="text1"/>
                <w:sz w:val="22"/>
                <w:szCs w:val="22"/>
              </w:rPr>
              <w:t>Unit of measure of the prescribed daily quantity.</w:t>
            </w:r>
          </w:p>
          <w:p w14:paraId="000004B5" w14:textId="6927D632"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B6"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tcMar>
              <w:top w:w="0" w:type="dxa"/>
              <w:left w:w="45" w:type="dxa"/>
              <w:bottom w:w="0" w:type="dxa"/>
              <w:right w:w="45" w:type="dxa"/>
            </w:tcMar>
            <w:vAlign w:val="bottom"/>
          </w:tcPr>
          <w:p w14:paraId="000004B7" w14:textId="77324103" w:rsidR="0082651E" w:rsidRPr="00D647C6" w:rsidRDefault="00005962">
            <w:pPr>
              <w:rPr>
                <w:color w:val="000000" w:themeColor="text1"/>
                <w:sz w:val="22"/>
                <w:szCs w:val="22"/>
              </w:rPr>
            </w:pPr>
            <w:r w:rsidRPr="00D647C6">
              <w:rPr>
                <w:color w:val="000000" w:themeColor="text1"/>
                <w:sz w:val="22"/>
                <w:szCs w:val="22"/>
              </w:rPr>
              <w:t>see corresponding vocabulary table</w:t>
            </w:r>
          </w:p>
        </w:tc>
      </w:tr>
      <w:tr w:rsidR="00005962" w:rsidRPr="00D647C6" w14:paraId="09C03533" w14:textId="77777777" w:rsidTr="00005962">
        <w:trPr>
          <w:trHeight w:val="300"/>
        </w:trPr>
        <w:tc>
          <w:tcPr>
            <w:tcW w:w="2689" w:type="dxa"/>
            <w:tcMar>
              <w:top w:w="0" w:type="dxa"/>
              <w:left w:w="45" w:type="dxa"/>
              <w:bottom w:w="0" w:type="dxa"/>
              <w:right w:w="45" w:type="dxa"/>
            </w:tcMar>
            <w:vAlign w:val="center"/>
          </w:tcPr>
          <w:p w14:paraId="47863BED" w14:textId="77777777" w:rsidR="00005962" w:rsidRPr="00D647C6" w:rsidRDefault="00005962" w:rsidP="00005962">
            <w:pPr>
              <w:rPr>
                <w:color w:val="000000" w:themeColor="text1"/>
                <w:sz w:val="22"/>
                <w:szCs w:val="22"/>
              </w:rPr>
            </w:pPr>
            <w:r w:rsidRPr="00D647C6">
              <w:rPr>
                <w:color w:val="000000" w:themeColor="text1"/>
                <w:sz w:val="22"/>
                <w:szCs w:val="22"/>
              </w:rPr>
              <w:t>presc_duration_days</w:t>
            </w:r>
          </w:p>
          <w:p w14:paraId="000004B8" w14:textId="2B7BCD78"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B9" w14:textId="20CB702C" w:rsidR="0082651E" w:rsidRPr="00D647C6" w:rsidRDefault="00005962">
            <w:pPr>
              <w:rPr>
                <w:color w:val="000000" w:themeColor="text1"/>
                <w:sz w:val="22"/>
                <w:szCs w:val="22"/>
                <w:lang w:val="en-US"/>
              </w:rPr>
            </w:pPr>
            <w:r w:rsidRPr="00D647C6">
              <w:rPr>
                <w:color w:val="000000" w:themeColor="text1"/>
                <w:sz w:val="22"/>
                <w:szCs w:val="22"/>
                <w:lang w:val="en-US"/>
              </w:rPr>
              <w:t>No</w:t>
            </w:r>
          </w:p>
        </w:tc>
        <w:tc>
          <w:tcPr>
            <w:tcW w:w="2428" w:type="dxa"/>
            <w:tcMar>
              <w:top w:w="0" w:type="dxa"/>
              <w:left w:w="45" w:type="dxa"/>
              <w:bottom w:w="0" w:type="dxa"/>
              <w:right w:w="45" w:type="dxa"/>
            </w:tcMar>
            <w:vAlign w:val="bottom"/>
          </w:tcPr>
          <w:p w14:paraId="000004BA" w14:textId="5EC95304" w:rsidR="0082651E" w:rsidRPr="00D647C6" w:rsidRDefault="00005962">
            <w:pPr>
              <w:rPr>
                <w:color w:val="000000" w:themeColor="text1"/>
                <w:sz w:val="22"/>
                <w:szCs w:val="22"/>
              </w:rPr>
            </w:pPr>
            <w:r w:rsidRPr="00D647C6">
              <w:rPr>
                <w:color w:val="000000" w:themeColor="text1"/>
                <w:sz w:val="22"/>
                <w:szCs w:val="22"/>
              </w:rPr>
              <w:t>Number of days of medication as prescribed.</w:t>
            </w:r>
          </w:p>
        </w:tc>
        <w:tc>
          <w:tcPr>
            <w:tcW w:w="1122" w:type="dxa"/>
            <w:tcMar>
              <w:top w:w="0" w:type="dxa"/>
              <w:left w:w="45" w:type="dxa"/>
              <w:bottom w:w="0" w:type="dxa"/>
              <w:right w:w="45" w:type="dxa"/>
            </w:tcMar>
            <w:vAlign w:val="center"/>
          </w:tcPr>
          <w:p w14:paraId="000004BB" w14:textId="77777777" w:rsidR="0082651E" w:rsidRPr="00D647C6" w:rsidRDefault="005E1C8C">
            <w:pPr>
              <w:rPr>
                <w:color w:val="000000" w:themeColor="text1"/>
                <w:sz w:val="22"/>
                <w:szCs w:val="22"/>
              </w:rPr>
            </w:pPr>
            <w:r w:rsidRPr="00D647C6">
              <w:rPr>
                <w:color w:val="000000" w:themeColor="text1"/>
                <w:sz w:val="22"/>
                <w:szCs w:val="22"/>
              </w:rPr>
              <w:t>Numeric</w:t>
            </w:r>
          </w:p>
        </w:tc>
        <w:tc>
          <w:tcPr>
            <w:tcW w:w="1397" w:type="dxa"/>
            <w:tcMar>
              <w:top w:w="0" w:type="dxa"/>
              <w:left w:w="45" w:type="dxa"/>
              <w:bottom w:w="0" w:type="dxa"/>
              <w:right w:w="45" w:type="dxa"/>
            </w:tcMar>
            <w:vAlign w:val="bottom"/>
          </w:tcPr>
          <w:p w14:paraId="000004BC" w14:textId="77777777" w:rsidR="0082651E" w:rsidRPr="00D647C6" w:rsidRDefault="0082651E">
            <w:pPr>
              <w:rPr>
                <w:color w:val="000000" w:themeColor="text1"/>
                <w:sz w:val="22"/>
                <w:szCs w:val="22"/>
              </w:rPr>
            </w:pPr>
          </w:p>
        </w:tc>
      </w:tr>
      <w:tr w:rsidR="00005962" w:rsidRPr="00D647C6" w14:paraId="2DC59B41" w14:textId="77777777" w:rsidTr="00005962">
        <w:trPr>
          <w:trHeight w:val="300"/>
        </w:trPr>
        <w:tc>
          <w:tcPr>
            <w:tcW w:w="2689" w:type="dxa"/>
            <w:tcMar>
              <w:top w:w="0" w:type="dxa"/>
              <w:left w:w="45" w:type="dxa"/>
              <w:bottom w:w="0" w:type="dxa"/>
              <w:right w:w="45" w:type="dxa"/>
            </w:tcMar>
            <w:vAlign w:val="center"/>
          </w:tcPr>
          <w:p w14:paraId="2408CDA5" w14:textId="77777777" w:rsidR="00005962" w:rsidRPr="00D647C6" w:rsidRDefault="00005962" w:rsidP="00005962">
            <w:pPr>
              <w:rPr>
                <w:color w:val="000000" w:themeColor="text1"/>
                <w:sz w:val="22"/>
                <w:szCs w:val="22"/>
              </w:rPr>
            </w:pPr>
            <w:r w:rsidRPr="00D647C6">
              <w:rPr>
                <w:color w:val="000000" w:themeColor="text1"/>
                <w:sz w:val="22"/>
                <w:szCs w:val="22"/>
              </w:rPr>
              <w:t>product_lot_number </w:t>
            </w:r>
          </w:p>
          <w:p w14:paraId="000004BD" w14:textId="16ADC91B"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BE" w14:textId="77777777" w:rsidR="0082651E" w:rsidRPr="00D647C6" w:rsidRDefault="005E1C8C">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7C089D0C" w14:textId="77777777" w:rsidR="00005962" w:rsidRPr="00D647C6" w:rsidRDefault="00005962" w:rsidP="00005962">
            <w:pPr>
              <w:rPr>
                <w:color w:val="000000" w:themeColor="text1"/>
                <w:sz w:val="22"/>
                <w:szCs w:val="22"/>
              </w:rPr>
            </w:pPr>
            <w:r w:rsidRPr="00D647C6">
              <w:rPr>
                <w:color w:val="000000" w:themeColor="text1"/>
                <w:sz w:val="22"/>
                <w:szCs w:val="22"/>
              </w:rPr>
              <w:t>An identifier assigned to a particular quantity or lot of medicinal product from the manufacturer.</w:t>
            </w:r>
          </w:p>
          <w:p w14:paraId="000004BF" w14:textId="46B07F18"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C0"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tcMar>
              <w:top w:w="0" w:type="dxa"/>
              <w:left w:w="45" w:type="dxa"/>
              <w:bottom w:w="0" w:type="dxa"/>
              <w:right w:w="45" w:type="dxa"/>
            </w:tcMar>
            <w:vAlign w:val="bottom"/>
          </w:tcPr>
          <w:p w14:paraId="000004C1" w14:textId="77777777" w:rsidR="0082651E" w:rsidRPr="00D647C6" w:rsidRDefault="0082651E">
            <w:pPr>
              <w:rPr>
                <w:color w:val="000000" w:themeColor="text1"/>
                <w:sz w:val="22"/>
                <w:szCs w:val="22"/>
              </w:rPr>
            </w:pPr>
          </w:p>
        </w:tc>
      </w:tr>
      <w:tr w:rsidR="00005962" w:rsidRPr="00D647C6" w14:paraId="10E1C929" w14:textId="77777777" w:rsidTr="00005962">
        <w:trPr>
          <w:trHeight w:val="300"/>
        </w:trPr>
        <w:tc>
          <w:tcPr>
            <w:tcW w:w="2689" w:type="dxa"/>
            <w:tcMar>
              <w:top w:w="0" w:type="dxa"/>
              <w:left w:w="45" w:type="dxa"/>
              <w:bottom w:w="0" w:type="dxa"/>
              <w:right w:w="45" w:type="dxa"/>
            </w:tcMar>
            <w:vAlign w:val="center"/>
          </w:tcPr>
          <w:p w14:paraId="4C738353" w14:textId="77777777" w:rsidR="00005962" w:rsidRPr="00D647C6" w:rsidRDefault="00005962" w:rsidP="00005962">
            <w:pPr>
              <w:rPr>
                <w:color w:val="000000" w:themeColor="text1"/>
                <w:sz w:val="22"/>
                <w:szCs w:val="22"/>
              </w:rPr>
            </w:pPr>
            <w:r w:rsidRPr="00D647C6">
              <w:rPr>
                <w:color w:val="000000" w:themeColor="text1"/>
                <w:sz w:val="22"/>
                <w:szCs w:val="22"/>
              </w:rPr>
              <w:t>inidication_code</w:t>
            </w:r>
          </w:p>
          <w:p w14:paraId="000004C2" w14:textId="34B6309B"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C3" w14:textId="4E67BFC9" w:rsidR="0082651E" w:rsidRPr="00D647C6" w:rsidRDefault="00005962">
            <w:pPr>
              <w:rPr>
                <w:color w:val="000000" w:themeColor="text1"/>
                <w:sz w:val="22"/>
                <w:szCs w:val="22"/>
                <w:lang w:val="en-US"/>
              </w:rPr>
            </w:pPr>
            <w:r w:rsidRPr="00D647C6">
              <w:rPr>
                <w:color w:val="000000" w:themeColor="text1"/>
                <w:sz w:val="22"/>
                <w:szCs w:val="22"/>
                <w:lang w:val="en-US"/>
              </w:rPr>
              <w:t>No</w:t>
            </w:r>
          </w:p>
        </w:tc>
        <w:tc>
          <w:tcPr>
            <w:tcW w:w="2428" w:type="dxa"/>
            <w:tcMar>
              <w:top w:w="0" w:type="dxa"/>
              <w:left w:w="45" w:type="dxa"/>
              <w:bottom w:w="0" w:type="dxa"/>
              <w:right w:w="45" w:type="dxa"/>
            </w:tcMar>
            <w:vAlign w:val="bottom"/>
          </w:tcPr>
          <w:p w14:paraId="000004C4" w14:textId="7A050FB8" w:rsidR="0082651E" w:rsidRPr="00D647C6" w:rsidRDefault="00005962">
            <w:pPr>
              <w:rPr>
                <w:color w:val="000000" w:themeColor="text1"/>
                <w:sz w:val="22"/>
                <w:szCs w:val="22"/>
              </w:rPr>
            </w:pPr>
            <w:r w:rsidRPr="00D647C6">
              <w:rPr>
                <w:color w:val="000000" w:themeColor="text1"/>
                <w:sz w:val="22"/>
                <w:szCs w:val="22"/>
              </w:rPr>
              <w:t>Single identifier of a condition/indication for which the medicinal product was prescribed/dispensed.</w:t>
            </w:r>
          </w:p>
        </w:tc>
        <w:tc>
          <w:tcPr>
            <w:tcW w:w="1122" w:type="dxa"/>
            <w:tcMar>
              <w:top w:w="0" w:type="dxa"/>
              <w:left w:w="45" w:type="dxa"/>
              <w:bottom w:w="0" w:type="dxa"/>
              <w:right w:w="45" w:type="dxa"/>
            </w:tcMar>
            <w:vAlign w:val="center"/>
          </w:tcPr>
          <w:p w14:paraId="000004C5"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tcMar>
              <w:top w:w="0" w:type="dxa"/>
              <w:left w:w="45" w:type="dxa"/>
              <w:bottom w:w="0" w:type="dxa"/>
              <w:right w:w="45" w:type="dxa"/>
            </w:tcMar>
            <w:vAlign w:val="bottom"/>
          </w:tcPr>
          <w:p w14:paraId="000004C6" w14:textId="77777777" w:rsidR="0082651E" w:rsidRPr="00D647C6" w:rsidRDefault="0082651E">
            <w:pPr>
              <w:rPr>
                <w:color w:val="000000" w:themeColor="text1"/>
                <w:sz w:val="22"/>
                <w:szCs w:val="22"/>
              </w:rPr>
            </w:pPr>
          </w:p>
        </w:tc>
      </w:tr>
      <w:tr w:rsidR="00005962" w:rsidRPr="00D647C6" w14:paraId="255666B4" w14:textId="77777777" w:rsidTr="00005962">
        <w:trPr>
          <w:trHeight w:val="300"/>
        </w:trPr>
        <w:tc>
          <w:tcPr>
            <w:tcW w:w="2689" w:type="dxa"/>
            <w:tcMar>
              <w:top w:w="0" w:type="dxa"/>
              <w:left w:w="45" w:type="dxa"/>
              <w:bottom w:w="0" w:type="dxa"/>
              <w:right w:w="45" w:type="dxa"/>
            </w:tcMar>
            <w:vAlign w:val="center"/>
          </w:tcPr>
          <w:p w14:paraId="42E423E6" w14:textId="77777777" w:rsidR="00005962" w:rsidRPr="00D647C6" w:rsidRDefault="00005962" w:rsidP="00005962">
            <w:pPr>
              <w:rPr>
                <w:color w:val="000000" w:themeColor="text1"/>
                <w:sz w:val="22"/>
                <w:szCs w:val="22"/>
              </w:rPr>
            </w:pPr>
            <w:r w:rsidRPr="00D647C6">
              <w:rPr>
                <w:color w:val="000000" w:themeColor="text1"/>
                <w:sz w:val="22"/>
                <w:szCs w:val="22"/>
              </w:rPr>
              <w:t>indication_code_vocabulary</w:t>
            </w:r>
          </w:p>
          <w:p w14:paraId="000004CC" w14:textId="5154F266"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CD" w14:textId="77777777" w:rsidR="0082651E" w:rsidRPr="00D647C6" w:rsidRDefault="005E1C8C">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67E08889" w14:textId="77777777" w:rsidR="00005962" w:rsidRPr="00D647C6" w:rsidRDefault="00005962" w:rsidP="00005962">
            <w:pPr>
              <w:rPr>
                <w:color w:val="000000" w:themeColor="text1"/>
                <w:sz w:val="22"/>
                <w:szCs w:val="22"/>
              </w:rPr>
            </w:pPr>
            <w:r w:rsidRPr="00D647C6">
              <w:rPr>
                <w:color w:val="000000" w:themeColor="text1"/>
                <w:sz w:val="22"/>
                <w:szCs w:val="22"/>
              </w:rPr>
              <w:t>Coding system referring to indication code</w:t>
            </w:r>
          </w:p>
          <w:p w14:paraId="000004CE" w14:textId="46A5F623" w:rsidR="0082651E" w:rsidRPr="00D647C6" w:rsidRDefault="0082651E">
            <w:pPr>
              <w:rPr>
                <w:color w:val="000000" w:themeColor="text1"/>
                <w:sz w:val="22"/>
                <w:szCs w:val="22"/>
              </w:rPr>
            </w:pPr>
          </w:p>
        </w:tc>
        <w:tc>
          <w:tcPr>
            <w:tcW w:w="1122" w:type="dxa"/>
            <w:tcMar>
              <w:top w:w="0" w:type="dxa"/>
              <w:left w:w="45" w:type="dxa"/>
              <w:bottom w:w="0" w:type="dxa"/>
              <w:right w:w="45" w:type="dxa"/>
            </w:tcMar>
            <w:vAlign w:val="center"/>
          </w:tcPr>
          <w:p w14:paraId="000004CF"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tcMar>
              <w:top w:w="0" w:type="dxa"/>
              <w:left w:w="45" w:type="dxa"/>
              <w:bottom w:w="0" w:type="dxa"/>
              <w:right w:w="45" w:type="dxa"/>
            </w:tcMar>
            <w:vAlign w:val="center"/>
          </w:tcPr>
          <w:p w14:paraId="000004D0"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005962" w:rsidRPr="00D647C6" w14:paraId="7EAEDC95" w14:textId="77777777" w:rsidTr="00274378">
        <w:trPr>
          <w:trHeight w:val="300"/>
        </w:trPr>
        <w:tc>
          <w:tcPr>
            <w:tcW w:w="2689" w:type="dxa"/>
            <w:shd w:val="clear" w:color="auto" w:fill="F2F2F2" w:themeFill="background1" w:themeFillShade="F2"/>
            <w:tcMar>
              <w:top w:w="0" w:type="dxa"/>
              <w:left w:w="45" w:type="dxa"/>
              <w:bottom w:w="0" w:type="dxa"/>
              <w:right w:w="45" w:type="dxa"/>
            </w:tcMar>
            <w:vAlign w:val="center"/>
          </w:tcPr>
          <w:p w14:paraId="000004D1" w14:textId="77777777" w:rsidR="0082651E" w:rsidRPr="00D647C6" w:rsidRDefault="005E1C8C">
            <w:pPr>
              <w:rPr>
                <w:color w:val="000000" w:themeColor="text1"/>
                <w:sz w:val="22"/>
                <w:szCs w:val="22"/>
              </w:rPr>
            </w:pPr>
            <w:r w:rsidRPr="00D647C6">
              <w:rPr>
                <w:color w:val="000000" w:themeColor="text1"/>
                <w:sz w:val="22"/>
                <w:szCs w:val="22"/>
              </w:rPr>
              <w:t>meaning_of_drug_record</w:t>
            </w:r>
          </w:p>
        </w:tc>
        <w:tc>
          <w:tcPr>
            <w:tcW w:w="1714" w:type="dxa"/>
            <w:shd w:val="clear" w:color="auto" w:fill="F2F2F2" w:themeFill="background1" w:themeFillShade="F2"/>
            <w:tcMar>
              <w:top w:w="0" w:type="dxa"/>
              <w:left w:w="45" w:type="dxa"/>
              <w:bottom w:w="0" w:type="dxa"/>
              <w:right w:w="45" w:type="dxa"/>
            </w:tcMar>
            <w:vAlign w:val="center"/>
          </w:tcPr>
          <w:p w14:paraId="000004D2" w14:textId="77777777" w:rsidR="0082651E" w:rsidRPr="00D647C6" w:rsidRDefault="005E1C8C">
            <w:pPr>
              <w:rPr>
                <w:color w:val="000000" w:themeColor="text1"/>
                <w:sz w:val="22"/>
                <w:szCs w:val="22"/>
              </w:rPr>
            </w:pPr>
            <w:r w:rsidRPr="00D647C6">
              <w:rPr>
                <w:color w:val="000000" w:themeColor="text1"/>
                <w:sz w:val="22"/>
                <w:szCs w:val="22"/>
              </w:rPr>
              <w:t>Yes</w:t>
            </w:r>
          </w:p>
        </w:tc>
        <w:tc>
          <w:tcPr>
            <w:tcW w:w="2428" w:type="dxa"/>
            <w:shd w:val="clear" w:color="auto" w:fill="F2F2F2" w:themeFill="background1" w:themeFillShade="F2"/>
            <w:tcMar>
              <w:top w:w="0" w:type="dxa"/>
              <w:left w:w="45" w:type="dxa"/>
              <w:bottom w:w="0" w:type="dxa"/>
              <w:right w:w="45" w:type="dxa"/>
            </w:tcMar>
            <w:vAlign w:val="bottom"/>
          </w:tcPr>
          <w:p w14:paraId="6BC63A1C" w14:textId="77777777" w:rsidR="00005962" w:rsidRPr="00D647C6" w:rsidRDefault="00005962" w:rsidP="00005962">
            <w:pPr>
              <w:rPr>
                <w:color w:val="000000" w:themeColor="text1"/>
                <w:sz w:val="22"/>
                <w:szCs w:val="22"/>
              </w:rPr>
            </w:pPr>
            <w:r w:rsidRPr="00D647C6">
              <w:rPr>
                <w:color w:val="000000" w:themeColor="text1"/>
                <w:sz w:val="22"/>
                <w:szCs w:val="22"/>
              </w:rPr>
              <w:t>nature of the original record having originated the drug record</w:t>
            </w:r>
          </w:p>
          <w:p w14:paraId="000004D3" w14:textId="66B29335" w:rsidR="0082651E" w:rsidRPr="00D647C6" w:rsidRDefault="0082651E">
            <w:pPr>
              <w:rPr>
                <w:color w:val="000000" w:themeColor="text1"/>
                <w:sz w:val="22"/>
                <w:szCs w:val="22"/>
              </w:rPr>
            </w:pPr>
          </w:p>
        </w:tc>
        <w:tc>
          <w:tcPr>
            <w:tcW w:w="1122" w:type="dxa"/>
            <w:shd w:val="clear" w:color="auto" w:fill="F2F2F2" w:themeFill="background1" w:themeFillShade="F2"/>
            <w:tcMar>
              <w:top w:w="0" w:type="dxa"/>
              <w:left w:w="45" w:type="dxa"/>
              <w:bottom w:w="0" w:type="dxa"/>
              <w:right w:w="45" w:type="dxa"/>
            </w:tcMar>
            <w:vAlign w:val="center"/>
          </w:tcPr>
          <w:p w14:paraId="000004D4"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shd w:val="clear" w:color="auto" w:fill="F2F2F2" w:themeFill="background1" w:themeFillShade="F2"/>
            <w:tcMar>
              <w:top w:w="0" w:type="dxa"/>
              <w:left w:w="45" w:type="dxa"/>
              <w:bottom w:w="0" w:type="dxa"/>
              <w:right w:w="45" w:type="dxa"/>
            </w:tcMar>
            <w:vAlign w:val="center"/>
          </w:tcPr>
          <w:p w14:paraId="000004D5"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005962" w:rsidRPr="00D647C6" w14:paraId="15512E20" w14:textId="77777777" w:rsidTr="00274378">
        <w:trPr>
          <w:trHeight w:val="300"/>
        </w:trPr>
        <w:tc>
          <w:tcPr>
            <w:tcW w:w="2689" w:type="dxa"/>
            <w:shd w:val="clear" w:color="auto" w:fill="F2F2F2" w:themeFill="background1" w:themeFillShade="F2"/>
            <w:tcMar>
              <w:top w:w="0" w:type="dxa"/>
              <w:left w:w="45" w:type="dxa"/>
              <w:bottom w:w="0" w:type="dxa"/>
              <w:right w:w="45" w:type="dxa"/>
            </w:tcMar>
            <w:vAlign w:val="center"/>
          </w:tcPr>
          <w:p w14:paraId="000004D6" w14:textId="77777777" w:rsidR="0082651E" w:rsidRPr="00D647C6" w:rsidRDefault="005E1C8C">
            <w:pPr>
              <w:rPr>
                <w:color w:val="000000" w:themeColor="text1"/>
                <w:sz w:val="22"/>
                <w:szCs w:val="22"/>
              </w:rPr>
            </w:pPr>
            <w:r w:rsidRPr="00D647C6">
              <w:rPr>
                <w:color w:val="000000" w:themeColor="text1"/>
                <w:sz w:val="22"/>
                <w:szCs w:val="22"/>
              </w:rPr>
              <w:t>origin_of_drug_record</w:t>
            </w:r>
          </w:p>
        </w:tc>
        <w:tc>
          <w:tcPr>
            <w:tcW w:w="1714" w:type="dxa"/>
            <w:shd w:val="clear" w:color="auto" w:fill="F2F2F2" w:themeFill="background1" w:themeFillShade="F2"/>
            <w:tcMar>
              <w:top w:w="0" w:type="dxa"/>
              <w:left w:w="45" w:type="dxa"/>
              <w:bottom w:w="0" w:type="dxa"/>
              <w:right w:w="45" w:type="dxa"/>
            </w:tcMar>
            <w:vAlign w:val="center"/>
          </w:tcPr>
          <w:p w14:paraId="000004D7" w14:textId="77777777" w:rsidR="0082651E" w:rsidRPr="00D647C6" w:rsidRDefault="005E1C8C">
            <w:pPr>
              <w:rPr>
                <w:color w:val="000000" w:themeColor="text1"/>
                <w:sz w:val="22"/>
                <w:szCs w:val="22"/>
              </w:rPr>
            </w:pPr>
            <w:r w:rsidRPr="00D647C6">
              <w:rPr>
                <w:color w:val="000000" w:themeColor="text1"/>
                <w:sz w:val="22"/>
                <w:szCs w:val="22"/>
              </w:rPr>
              <w:t>Yes</w:t>
            </w:r>
          </w:p>
        </w:tc>
        <w:tc>
          <w:tcPr>
            <w:tcW w:w="2428" w:type="dxa"/>
            <w:shd w:val="clear" w:color="auto" w:fill="F2F2F2" w:themeFill="background1" w:themeFillShade="F2"/>
            <w:tcMar>
              <w:top w:w="0" w:type="dxa"/>
              <w:left w:w="45" w:type="dxa"/>
              <w:bottom w:w="0" w:type="dxa"/>
              <w:right w:w="45" w:type="dxa"/>
            </w:tcMar>
            <w:vAlign w:val="bottom"/>
          </w:tcPr>
          <w:p w14:paraId="54992E30" w14:textId="77777777" w:rsidR="00005962" w:rsidRPr="00D647C6" w:rsidRDefault="00005962" w:rsidP="00005962">
            <w:pPr>
              <w:rPr>
                <w:color w:val="000000" w:themeColor="text1"/>
                <w:sz w:val="22"/>
                <w:szCs w:val="22"/>
              </w:rPr>
            </w:pPr>
            <w:r w:rsidRPr="00D647C6">
              <w:rPr>
                <w:color w:val="000000" w:themeColor="text1"/>
                <w:sz w:val="22"/>
                <w:szCs w:val="22"/>
              </w:rPr>
              <w:t>table source name that originated the drug record</w:t>
            </w:r>
          </w:p>
          <w:p w14:paraId="000004D8" w14:textId="6C35520A" w:rsidR="0082651E" w:rsidRPr="00D647C6" w:rsidRDefault="0082651E">
            <w:pPr>
              <w:rPr>
                <w:color w:val="000000" w:themeColor="text1"/>
                <w:sz w:val="22"/>
                <w:szCs w:val="22"/>
              </w:rPr>
            </w:pPr>
          </w:p>
        </w:tc>
        <w:tc>
          <w:tcPr>
            <w:tcW w:w="1122" w:type="dxa"/>
            <w:shd w:val="clear" w:color="auto" w:fill="F2F2F2" w:themeFill="background1" w:themeFillShade="F2"/>
            <w:tcMar>
              <w:top w:w="0" w:type="dxa"/>
              <w:left w:w="45" w:type="dxa"/>
              <w:bottom w:w="0" w:type="dxa"/>
              <w:right w:w="45" w:type="dxa"/>
            </w:tcMar>
            <w:vAlign w:val="center"/>
          </w:tcPr>
          <w:p w14:paraId="000004D9"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shd w:val="clear" w:color="auto" w:fill="F2F2F2" w:themeFill="background1" w:themeFillShade="F2"/>
            <w:tcMar>
              <w:top w:w="0" w:type="dxa"/>
              <w:left w:w="45" w:type="dxa"/>
              <w:bottom w:w="0" w:type="dxa"/>
              <w:right w:w="45" w:type="dxa"/>
            </w:tcMar>
            <w:vAlign w:val="center"/>
          </w:tcPr>
          <w:p w14:paraId="000004DA"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005962" w:rsidRPr="00D647C6" w14:paraId="66634DFA" w14:textId="77777777" w:rsidTr="00005962">
        <w:trPr>
          <w:trHeight w:val="300"/>
        </w:trPr>
        <w:tc>
          <w:tcPr>
            <w:tcW w:w="2689" w:type="dxa"/>
            <w:tcMar>
              <w:top w:w="0" w:type="dxa"/>
              <w:left w:w="45" w:type="dxa"/>
              <w:bottom w:w="0" w:type="dxa"/>
              <w:right w:w="45" w:type="dxa"/>
            </w:tcMar>
            <w:vAlign w:val="center"/>
          </w:tcPr>
          <w:p w14:paraId="10F5561F" w14:textId="77777777" w:rsidR="00005962" w:rsidRPr="00D647C6" w:rsidRDefault="00005962" w:rsidP="00005962">
            <w:pPr>
              <w:rPr>
                <w:color w:val="000000" w:themeColor="text1"/>
                <w:sz w:val="22"/>
                <w:szCs w:val="22"/>
              </w:rPr>
            </w:pPr>
            <w:r w:rsidRPr="00D647C6">
              <w:rPr>
                <w:color w:val="000000" w:themeColor="text1"/>
                <w:sz w:val="22"/>
                <w:szCs w:val="22"/>
              </w:rPr>
              <w:lastRenderedPageBreak/>
              <w:t>prescriber_speciality</w:t>
            </w:r>
          </w:p>
          <w:p w14:paraId="000004DB" w14:textId="0662A234" w:rsidR="0082651E" w:rsidRPr="00D647C6" w:rsidRDefault="0082651E">
            <w:pPr>
              <w:rPr>
                <w:color w:val="000000" w:themeColor="text1"/>
                <w:sz w:val="22"/>
                <w:szCs w:val="22"/>
              </w:rPr>
            </w:pPr>
          </w:p>
        </w:tc>
        <w:tc>
          <w:tcPr>
            <w:tcW w:w="1714" w:type="dxa"/>
            <w:tcMar>
              <w:top w:w="0" w:type="dxa"/>
              <w:left w:w="45" w:type="dxa"/>
              <w:bottom w:w="0" w:type="dxa"/>
              <w:right w:w="45" w:type="dxa"/>
            </w:tcMar>
            <w:vAlign w:val="center"/>
          </w:tcPr>
          <w:p w14:paraId="000004DC" w14:textId="77777777" w:rsidR="0082651E" w:rsidRPr="00D647C6" w:rsidRDefault="005E1C8C">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000004DD" w14:textId="08E5E76E" w:rsidR="0082651E" w:rsidRPr="00D647C6" w:rsidRDefault="00005962">
            <w:pPr>
              <w:rPr>
                <w:color w:val="000000" w:themeColor="text1"/>
                <w:sz w:val="22"/>
                <w:szCs w:val="22"/>
              </w:rPr>
            </w:pPr>
            <w:r w:rsidRPr="00D647C6">
              <w:rPr>
                <w:color w:val="000000" w:themeColor="text1"/>
                <w:sz w:val="22"/>
                <w:szCs w:val="22"/>
              </w:rPr>
              <w:t>Profile of the healthcare professional who has prescribed the medicinal product.</w:t>
            </w:r>
          </w:p>
        </w:tc>
        <w:tc>
          <w:tcPr>
            <w:tcW w:w="1122" w:type="dxa"/>
            <w:tcMar>
              <w:top w:w="0" w:type="dxa"/>
              <w:left w:w="45" w:type="dxa"/>
              <w:bottom w:w="0" w:type="dxa"/>
              <w:right w:w="45" w:type="dxa"/>
            </w:tcMar>
            <w:vAlign w:val="center"/>
          </w:tcPr>
          <w:p w14:paraId="000004DE"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397" w:type="dxa"/>
            <w:tcMar>
              <w:top w:w="0" w:type="dxa"/>
              <w:left w:w="45" w:type="dxa"/>
              <w:bottom w:w="0" w:type="dxa"/>
              <w:right w:w="45" w:type="dxa"/>
            </w:tcMar>
            <w:vAlign w:val="center"/>
          </w:tcPr>
          <w:p w14:paraId="000004DF"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005962" w:rsidRPr="00D647C6" w14:paraId="0AB34D2F" w14:textId="77777777" w:rsidTr="00005962">
        <w:trPr>
          <w:trHeight w:val="300"/>
        </w:trPr>
        <w:tc>
          <w:tcPr>
            <w:tcW w:w="2689" w:type="dxa"/>
            <w:tcMar>
              <w:top w:w="0" w:type="dxa"/>
              <w:left w:w="45" w:type="dxa"/>
              <w:bottom w:w="0" w:type="dxa"/>
              <w:right w:w="45" w:type="dxa"/>
            </w:tcMar>
            <w:vAlign w:val="bottom"/>
          </w:tcPr>
          <w:p w14:paraId="000004E0" w14:textId="77777777" w:rsidR="0082651E" w:rsidRPr="00D647C6" w:rsidRDefault="005E1C8C">
            <w:pPr>
              <w:rPr>
                <w:color w:val="000000" w:themeColor="text1"/>
                <w:sz w:val="22"/>
                <w:szCs w:val="22"/>
              </w:rPr>
            </w:pPr>
            <w:r w:rsidRPr="00D647C6">
              <w:rPr>
                <w:color w:val="000000" w:themeColor="text1"/>
                <w:sz w:val="22"/>
                <w:szCs w:val="22"/>
              </w:rPr>
              <w:t>visit_occurrence_id</w:t>
            </w:r>
          </w:p>
        </w:tc>
        <w:tc>
          <w:tcPr>
            <w:tcW w:w="1714" w:type="dxa"/>
            <w:tcMar>
              <w:top w:w="0" w:type="dxa"/>
              <w:left w:w="45" w:type="dxa"/>
              <w:bottom w:w="0" w:type="dxa"/>
              <w:right w:w="45" w:type="dxa"/>
            </w:tcMar>
            <w:vAlign w:val="bottom"/>
          </w:tcPr>
          <w:p w14:paraId="000004E1" w14:textId="77777777" w:rsidR="0082651E" w:rsidRPr="00D647C6" w:rsidRDefault="005E1C8C">
            <w:pPr>
              <w:rPr>
                <w:color w:val="000000" w:themeColor="text1"/>
                <w:sz w:val="22"/>
                <w:szCs w:val="22"/>
              </w:rPr>
            </w:pPr>
            <w:r w:rsidRPr="00D647C6">
              <w:rPr>
                <w:color w:val="000000" w:themeColor="text1"/>
                <w:sz w:val="22"/>
                <w:szCs w:val="22"/>
              </w:rPr>
              <w:t>No</w:t>
            </w:r>
          </w:p>
        </w:tc>
        <w:tc>
          <w:tcPr>
            <w:tcW w:w="2428" w:type="dxa"/>
            <w:tcMar>
              <w:top w:w="0" w:type="dxa"/>
              <w:left w:w="45" w:type="dxa"/>
              <w:bottom w:w="0" w:type="dxa"/>
              <w:right w:w="45" w:type="dxa"/>
            </w:tcMar>
            <w:vAlign w:val="bottom"/>
          </w:tcPr>
          <w:p w14:paraId="1A3A1123" w14:textId="77777777" w:rsidR="00005962" w:rsidRPr="00D647C6" w:rsidRDefault="00005962" w:rsidP="00005962">
            <w:pPr>
              <w:rPr>
                <w:color w:val="000000" w:themeColor="text1"/>
                <w:sz w:val="22"/>
                <w:szCs w:val="22"/>
              </w:rPr>
            </w:pPr>
            <w:r w:rsidRPr="00D647C6">
              <w:rPr>
                <w:color w:val="000000" w:themeColor="text1"/>
                <w:sz w:val="22"/>
                <w:szCs w:val="22"/>
              </w:rPr>
              <w:t>Identifier of the prescription. A foreign key linking this record to the VISIT_OCCURRENCE table, indicating the visit where the drug was prescribed or dispensed.</w:t>
            </w:r>
          </w:p>
          <w:p w14:paraId="000004E2" w14:textId="32524BFE" w:rsidR="0082651E" w:rsidRPr="00D647C6" w:rsidRDefault="0082651E">
            <w:pPr>
              <w:rPr>
                <w:color w:val="000000" w:themeColor="text1"/>
                <w:sz w:val="22"/>
                <w:szCs w:val="22"/>
              </w:rPr>
            </w:pPr>
          </w:p>
        </w:tc>
        <w:tc>
          <w:tcPr>
            <w:tcW w:w="1122" w:type="dxa"/>
            <w:tcMar>
              <w:top w:w="0" w:type="dxa"/>
              <w:left w:w="45" w:type="dxa"/>
              <w:bottom w:w="0" w:type="dxa"/>
              <w:right w:w="45" w:type="dxa"/>
            </w:tcMar>
            <w:vAlign w:val="bottom"/>
          </w:tcPr>
          <w:p w14:paraId="000004E3" w14:textId="0C03F218" w:rsidR="0082651E" w:rsidRPr="00D647C6" w:rsidRDefault="00005962">
            <w:pPr>
              <w:rPr>
                <w:color w:val="000000" w:themeColor="text1"/>
                <w:sz w:val="22"/>
                <w:szCs w:val="22"/>
                <w:lang w:val="en-US"/>
              </w:rPr>
            </w:pPr>
            <w:r w:rsidRPr="00D647C6">
              <w:rPr>
                <w:color w:val="000000" w:themeColor="text1"/>
                <w:sz w:val="22"/>
                <w:szCs w:val="22"/>
                <w:lang w:val="en-US"/>
              </w:rPr>
              <w:t>Character</w:t>
            </w:r>
          </w:p>
        </w:tc>
        <w:tc>
          <w:tcPr>
            <w:tcW w:w="1397" w:type="dxa"/>
            <w:tcMar>
              <w:top w:w="0" w:type="dxa"/>
              <w:left w:w="45" w:type="dxa"/>
              <w:bottom w:w="0" w:type="dxa"/>
              <w:right w:w="45" w:type="dxa"/>
            </w:tcMar>
            <w:vAlign w:val="bottom"/>
          </w:tcPr>
          <w:p w14:paraId="000004E4" w14:textId="77777777" w:rsidR="0082651E" w:rsidRPr="00D647C6" w:rsidRDefault="0082651E">
            <w:pPr>
              <w:rPr>
                <w:color w:val="000000" w:themeColor="text1"/>
                <w:sz w:val="22"/>
                <w:szCs w:val="22"/>
              </w:rPr>
            </w:pPr>
          </w:p>
        </w:tc>
      </w:tr>
    </w:tbl>
    <w:p w14:paraId="000004EB" w14:textId="77777777" w:rsidR="0082651E" w:rsidRPr="00D647C6" w:rsidRDefault="0082651E">
      <w:pPr>
        <w:rPr>
          <w:color w:val="000000" w:themeColor="text1"/>
          <w:sz w:val="22"/>
          <w:szCs w:val="22"/>
        </w:rPr>
      </w:pPr>
    </w:p>
    <w:p w14:paraId="000004EC" w14:textId="5D00999C" w:rsidR="0082651E" w:rsidRPr="00D647C6" w:rsidRDefault="005E1C8C">
      <w:pPr>
        <w:rPr>
          <w:b/>
          <w:bCs/>
          <w:color w:val="000000" w:themeColor="text1"/>
          <w:sz w:val="22"/>
          <w:szCs w:val="22"/>
        </w:rPr>
      </w:pPr>
      <w:r w:rsidRPr="00D647C6">
        <w:rPr>
          <w:b/>
          <w:bCs/>
          <w:color w:val="000000" w:themeColor="text1"/>
          <w:sz w:val="22"/>
          <w:szCs w:val="22"/>
        </w:rPr>
        <w:t>Step 4</w:t>
      </w:r>
      <w:r w:rsidR="00737C19"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3ACB5E12" w14:textId="26E4B4C7" w:rsidR="00EE6C5F" w:rsidRPr="00D647C6" w:rsidRDefault="00EE6C5F">
      <w:pPr>
        <w:rPr>
          <w:color w:val="000000" w:themeColor="text1"/>
          <w:sz w:val="22"/>
          <w:szCs w:val="22"/>
        </w:rPr>
      </w:pPr>
    </w:p>
    <w:p w14:paraId="7B427488" w14:textId="77777777" w:rsidR="00EE6C5F" w:rsidRPr="00D647C6" w:rsidRDefault="00EE6C5F" w:rsidP="00EE6C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3F7D85FC"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4D89E2B2" w14:textId="77777777" w:rsidR="00EE6C5F" w:rsidRPr="00D647C6" w:rsidRDefault="00EE6C5F" w:rsidP="00EE6C5F">
      <w:pPr>
        <w:pBdr>
          <w:top w:val="nil"/>
          <w:left w:val="nil"/>
          <w:bottom w:val="nil"/>
          <w:right w:val="nil"/>
          <w:between w:val="nil"/>
        </w:pBdr>
        <w:rPr>
          <w:color w:val="000000" w:themeColor="text1"/>
          <w:sz w:val="22"/>
          <w:szCs w:val="22"/>
        </w:rPr>
      </w:pPr>
    </w:p>
    <w:p w14:paraId="3DCAB1D0"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241448AA"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39345BE7" w14:textId="77777777" w:rsidR="00EE6C5F" w:rsidRPr="00D647C6" w:rsidRDefault="00EE6C5F" w:rsidP="00EE6C5F">
      <w:pPr>
        <w:pBdr>
          <w:top w:val="nil"/>
          <w:left w:val="nil"/>
          <w:bottom w:val="nil"/>
          <w:right w:val="nil"/>
          <w:between w:val="nil"/>
        </w:pBdr>
        <w:rPr>
          <w:color w:val="000000" w:themeColor="text1"/>
          <w:sz w:val="22"/>
          <w:szCs w:val="22"/>
        </w:rPr>
      </w:pPr>
    </w:p>
    <w:p w14:paraId="28B684F6"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000004ED" w14:textId="77777777" w:rsidR="0082651E" w:rsidRPr="00D647C6" w:rsidRDefault="0082651E">
      <w:pPr>
        <w:rPr>
          <w:color w:val="000000" w:themeColor="text1"/>
          <w:sz w:val="22"/>
          <w:szCs w:val="22"/>
        </w:rPr>
      </w:pPr>
    </w:p>
    <w:p w14:paraId="42A1B02A" w14:textId="77777777" w:rsidR="00005962" w:rsidRPr="00D647C6" w:rsidRDefault="00005962" w:rsidP="00005962">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4F0" w14:textId="3722F7DD" w:rsidR="0082651E" w:rsidRPr="00D647C6" w:rsidRDefault="005E1C8C" w:rsidP="005F5EEF">
      <w:pPr>
        <w:rPr>
          <w:color w:val="000000" w:themeColor="text1"/>
          <w:sz w:val="22"/>
          <w:szCs w:val="22"/>
        </w:rPr>
      </w:pPr>
      <w:r w:rsidRPr="00D647C6">
        <w:rPr>
          <w:color w:val="000000" w:themeColor="text1"/>
          <w:sz w:val="22"/>
          <w:szCs w:val="22"/>
        </w:rPr>
        <w:t xml:space="preserve">The MEDICINES table has </w:t>
      </w:r>
      <w:r w:rsidR="005F5EEF" w:rsidRPr="00D647C6">
        <w:rPr>
          <w:color w:val="000000" w:themeColor="text1"/>
          <w:sz w:val="22"/>
          <w:szCs w:val="22"/>
          <w:lang w:val="en-US"/>
        </w:rPr>
        <w:t>1</w:t>
      </w:r>
      <w:r w:rsidRPr="00D647C6">
        <w:rPr>
          <w:color w:val="000000" w:themeColor="text1"/>
          <w:sz w:val="22"/>
          <w:szCs w:val="22"/>
        </w:rPr>
        <w:t xml:space="preserve"> convention that can be checked by the script. These conventions will be mentioned in the beginning of this section of the report and </w:t>
      </w:r>
      <w:r w:rsidR="005F5EEF" w:rsidRPr="00D647C6">
        <w:rPr>
          <w:color w:val="000000" w:themeColor="text1"/>
          <w:sz w:val="22"/>
          <w:szCs w:val="22"/>
          <w:lang w:val="en-US"/>
        </w:rPr>
        <w:t>is</w:t>
      </w:r>
      <w:r w:rsidRPr="00D647C6">
        <w:rPr>
          <w:color w:val="000000" w:themeColor="text1"/>
          <w:sz w:val="22"/>
          <w:szCs w:val="22"/>
        </w:rPr>
        <w:t xml:space="preserve"> as follows:</w:t>
      </w:r>
    </w:p>
    <w:p w14:paraId="000004F2" w14:textId="0C695D6B" w:rsidR="0082651E" w:rsidRPr="00D647C6" w:rsidRDefault="005E1C8C" w:rsidP="001E0092">
      <w:pPr>
        <w:numPr>
          <w:ilvl w:val="0"/>
          <w:numId w:val="37"/>
        </w:numPr>
        <w:pBdr>
          <w:top w:val="nil"/>
          <w:left w:val="nil"/>
          <w:bottom w:val="nil"/>
          <w:right w:val="nil"/>
          <w:between w:val="nil"/>
        </w:pBdr>
        <w:rPr>
          <w:color w:val="000000" w:themeColor="text1"/>
          <w:sz w:val="22"/>
          <w:szCs w:val="22"/>
          <w:highlight w:val="white"/>
        </w:rPr>
      </w:pPr>
      <w:r w:rsidRPr="00D647C6">
        <w:rPr>
          <w:color w:val="000000" w:themeColor="text1"/>
          <w:sz w:val="22"/>
          <w:szCs w:val="22"/>
          <w:highlight w:val="white"/>
        </w:rPr>
        <w:t xml:space="preserve">In case original record are </w:t>
      </w:r>
      <w:r w:rsidR="005F5EEF" w:rsidRPr="00D647C6">
        <w:rPr>
          <w:color w:val="000000" w:themeColor="text1"/>
          <w:sz w:val="22"/>
          <w:szCs w:val="22"/>
          <w:highlight w:val="white"/>
          <w:lang w:val="en-US"/>
        </w:rPr>
        <w:t>prescription</w:t>
      </w:r>
      <w:r w:rsidRPr="00D647C6">
        <w:rPr>
          <w:color w:val="000000" w:themeColor="text1"/>
          <w:sz w:val="22"/>
          <w:szCs w:val="22"/>
          <w:highlight w:val="white"/>
        </w:rPr>
        <w:t xml:space="preserve"> data </w:t>
      </w:r>
      <w:r w:rsidR="005F5EEF" w:rsidRPr="00D647C6">
        <w:rPr>
          <w:i/>
          <w:iCs/>
          <w:color w:val="000000" w:themeColor="text1"/>
          <w:sz w:val="22"/>
          <w:szCs w:val="22"/>
          <w:highlight w:val="white"/>
          <w:lang w:val="en-US"/>
        </w:rPr>
        <w:t>date_prescription</w:t>
      </w:r>
      <w:r w:rsidR="005F5EEF" w:rsidRPr="00D647C6">
        <w:rPr>
          <w:color w:val="000000" w:themeColor="text1"/>
          <w:sz w:val="22"/>
          <w:szCs w:val="22"/>
          <w:highlight w:val="white"/>
          <w:lang w:val="en-US"/>
        </w:rPr>
        <w:t xml:space="preserve"> has to be populated, if they are dispensing data then </w:t>
      </w:r>
      <w:r w:rsidR="005F5EEF" w:rsidRPr="00D647C6">
        <w:rPr>
          <w:i/>
          <w:iCs/>
          <w:color w:val="000000" w:themeColor="text1"/>
          <w:sz w:val="22"/>
          <w:szCs w:val="22"/>
          <w:highlight w:val="white"/>
          <w:lang w:val="en-US"/>
        </w:rPr>
        <w:t>date_dispensing</w:t>
      </w:r>
      <w:r w:rsidR="005F5EEF" w:rsidRPr="00D647C6">
        <w:rPr>
          <w:color w:val="000000" w:themeColor="text1"/>
          <w:sz w:val="22"/>
          <w:szCs w:val="22"/>
          <w:highlight w:val="white"/>
          <w:lang w:val="en-US"/>
        </w:rPr>
        <w:t xml:space="preserve"> has to be populated.</w:t>
      </w:r>
    </w:p>
    <w:p w14:paraId="000004F4" w14:textId="77777777" w:rsidR="0082651E" w:rsidRPr="00D647C6" w:rsidRDefault="005E1C8C">
      <w:pPr>
        <w:pBdr>
          <w:top w:val="nil"/>
          <w:left w:val="nil"/>
          <w:bottom w:val="nil"/>
          <w:right w:val="nil"/>
          <w:between w:val="nil"/>
        </w:pBdr>
        <w:ind w:left="1440"/>
        <w:rPr>
          <w:color w:val="000000" w:themeColor="text1"/>
          <w:sz w:val="22"/>
          <w:szCs w:val="22"/>
          <w:highlight w:val="white"/>
        </w:rPr>
      </w:pP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47947338" w14:textId="77777777" w:rsidR="005F5EEF" w:rsidRPr="00D647C6" w:rsidRDefault="005F5EEF" w:rsidP="005F5EEF">
      <w:pPr>
        <w:rPr>
          <w:color w:val="000000" w:themeColor="text1"/>
          <w:sz w:val="22"/>
          <w:szCs w:val="22"/>
        </w:rPr>
      </w:pPr>
      <w:r w:rsidRPr="00D647C6">
        <w:rPr>
          <w:color w:val="000000" w:themeColor="text1"/>
          <w:sz w:val="22"/>
          <w:szCs w:val="22"/>
        </w:rPr>
        <w:t>If deviations are found the following messages will be reported:</w:t>
      </w:r>
    </w:p>
    <w:p w14:paraId="2514FC91" w14:textId="0B40BB0D" w:rsidR="005F5EEF" w:rsidRPr="00D647C6" w:rsidRDefault="005F5EEF" w:rsidP="005F5EEF">
      <w:pPr>
        <w:ind w:left="360" w:firstLine="360"/>
        <w:rPr>
          <w:color w:val="000000" w:themeColor="text1"/>
          <w:sz w:val="22"/>
          <w:szCs w:val="22"/>
          <w:lang w:val="en-US"/>
        </w:rPr>
      </w:pPr>
      <w:r w:rsidRPr="00D647C6">
        <w:rPr>
          <w:color w:val="000000" w:themeColor="text1"/>
          <w:sz w:val="22"/>
          <w:szCs w:val="22"/>
          <w:lang w:val="en-US"/>
        </w:rPr>
        <w:t>“</w:t>
      </w:r>
      <w:r w:rsidRPr="00D647C6">
        <w:rPr>
          <w:color w:val="000000" w:themeColor="text1"/>
          <w:sz w:val="22"/>
          <w:szCs w:val="22"/>
        </w:rPr>
        <w:t xml:space="preserve">Convention 1 is not satisfied. There is(are)  no. observation(s) that have missing values in both </w:t>
      </w:r>
      <w:r w:rsidRPr="00D647C6">
        <w:rPr>
          <w:color w:val="000000" w:themeColor="text1"/>
          <w:sz w:val="22"/>
          <w:szCs w:val="22"/>
        </w:rPr>
        <w:tab/>
      </w:r>
      <w:r w:rsidRPr="00D647C6">
        <w:rPr>
          <w:color w:val="000000" w:themeColor="text1"/>
          <w:sz w:val="22"/>
          <w:szCs w:val="22"/>
          <w:lang w:val="en-US"/>
        </w:rPr>
        <w:t>date_prescription</w:t>
      </w:r>
      <w:r w:rsidRPr="00D647C6">
        <w:rPr>
          <w:color w:val="000000" w:themeColor="text1"/>
          <w:sz w:val="22"/>
          <w:szCs w:val="22"/>
        </w:rPr>
        <w:t xml:space="preserve"> and </w:t>
      </w:r>
      <w:r w:rsidRPr="00D647C6">
        <w:rPr>
          <w:color w:val="000000" w:themeColor="text1"/>
          <w:sz w:val="22"/>
          <w:szCs w:val="22"/>
          <w:lang w:val="en-US"/>
        </w:rPr>
        <w:t>date_dispensing.”</w:t>
      </w:r>
    </w:p>
    <w:p w14:paraId="4D54A874" w14:textId="43CF55F6" w:rsidR="005F5EEF" w:rsidRPr="00D647C6" w:rsidRDefault="005F5EEF" w:rsidP="005F5EEF">
      <w:pPr>
        <w:ind w:left="360" w:firstLine="360"/>
        <w:rPr>
          <w:color w:val="000000" w:themeColor="text1"/>
          <w:sz w:val="22"/>
          <w:szCs w:val="22"/>
          <w:lang w:val="en-US"/>
        </w:rPr>
      </w:pPr>
    </w:p>
    <w:p w14:paraId="1A0981B6" w14:textId="77777777" w:rsidR="005F5EEF" w:rsidRPr="00D647C6" w:rsidRDefault="005F5EEF" w:rsidP="005F5EEF">
      <w:pPr>
        <w:rPr>
          <w:color w:val="000000" w:themeColor="text1"/>
          <w:sz w:val="22"/>
          <w:szCs w:val="22"/>
        </w:rPr>
      </w:pPr>
      <w:r w:rsidRPr="00D647C6">
        <w:rPr>
          <w:color w:val="000000" w:themeColor="text1"/>
          <w:sz w:val="22"/>
          <w:szCs w:val="22"/>
        </w:rPr>
        <w:t>If no deviations are found the report will show:</w:t>
      </w:r>
    </w:p>
    <w:p w14:paraId="0421A6D2" w14:textId="1C8EB42D" w:rsidR="005F5EEF" w:rsidRPr="00D647C6" w:rsidRDefault="005F5EEF" w:rsidP="005F5EEF">
      <w:pPr>
        <w:ind w:firstLine="720"/>
        <w:rPr>
          <w:color w:val="000000" w:themeColor="text1"/>
          <w:sz w:val="22"/>
          <w:szCs w:val="22"/>
        </w:rPr>
      </w:pPr>
      <w:r w:rsidRPr="00D647C6">
        <w:rPr>
          <w:color w:val="000000" w:themeColor="text1"/>
          <w:sz w:val="22"/>
          <w:szCs w:val="22"/>
        </w:rPr>
        <w:t>“All conventions are satisfied.”</w:t>
      </w:r>
    </w:p>
    <w:p w14:paraId="3798C05A" w14:textId="77777777" w:rsidR="005F5EEF" w:rsidRPr="00D647C6" w:rsidRDefault="005F5EEF" w:rsidP="004C75AE">
      <w:pPr>
        <w:pBdr>
          <w:top w:val="nil"/>
          <w:left w:val="nil"/>
          <w:bottom w:val="nil"/>
          <w:right w:val="nil"/>
          <w:between w:val="nil"/>
        </w:pBdr>
        <w:ind w:left="720"/>
        <w:rPr>
          <w:color w:val="000000" w:themeColor="text1"/>
          <w:sz w:val="22"/>
          <w:szCs w:val="22"/>
        </w:rPr>
      </w:pPr>
    </w:p>
    <w:p w14:paraId="6B2AA0B2" w14:textId="77777777" w:rsidR="005F5EEF" w:rsidRPr="00D647C6" w:rsidRDefault="005F5EEF" w:rsidP="005F5EEF">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212263D9" w14:textId="77777777" w:rsidR="005F5EEF" w:rsidRPr="00D647C6" w:rsidRDefault="005F5EEF" w:rsidP="005F5EEF">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3F5D517A" w14:textId="4A6E403C" w:rsidR="005F5EEF" w:rsidRPr="00D647C6" w:rsidRDefault="005F5EEF" w:rsidP="005F5EEF">
      <w:pPr>
        <w:rPr>
          <w:color w:val="000000" w:themeColor="text1"/>
          <w:sz w:val="22"/>
          <w:szCs w:val="22"/>
        </w:rPr>
      </w:pPr>
      <w:r w:rsidRPr="00D647C6">
        <w:rPr>
          <w:color w:val="000000" w:themeColor="text1"/>
          <w:sz w:val="22"/>
          <w:szCs w:val="22"/>
        </w:rPr>
        <w:t xml:space="preserve">Overall and by calendar year (according to the year part of </w:t>
      </w:r>
      <w:r w:rsidRPr="00D647C6">
        <w:rPr>
          <w:bCs/>
          <w:i/>
          <w:iCs/>
          <w:color w:val="000000" w:themeColor="text1"/>
          <w:sz w:val="22"/>
          <w:szCs w:val="22"/>
          <w:lang w:val="en-US"/>
        </w:rPr>
        <w:t>date_dispensing</w:t>
      </w:r>
      <w:r w:rsidRPr="00D647C6">
        <w:rPr>
          <w:bCs/>
          <w:i/>
          <w:iCs/>
          <w:color w:val="000000" w:themeColor="text1"/>
          <w:sz w:val="22"/>
          <w:szCs w:val="22"/>
        </w:rPr>
        <w:t xml:space="preserve"> </w:t>
      </w:r>
      <w:r w:rsidRPr="00D647C6">
        <w:rPr>
          <w:bCs/>
          <w:color w:val="000000" w:themeColor="text1"/>
          <w:sz w:val="22"/>
          <w:szCs w:val="22"/>
        </w:rPr>
        <w:t xml:space="preserve">when </w:t>
      </w:r>
      <w:r w:rsidRPr="00D647C6">
        <w:rPr>
          <w:bCs/>
          <w:i/>
          <w:iCs/>
          <w:color w:val="000000" w:themeColor="text1"/>
          <w:sz w:val="22"/>
          <w:szCs w:val="22"/>
          <w:lang w:val="en-US"/>
        </w:rPr>
        <w:t>date_prescription</w:t>
      </w:r>
      <w:r w:rsidRPr="00D647C6">
        <w:rPr>
          <w:bCs/>
          <w:color w:val="000000" w:themeColor="text1"/>
          <w:sz w:val="22"/>
          <w:szCs w:val="22"/>
        </w:rPr>
        <w:t xml:space="preserve"> is missing or both are present, and </w:t>
      </w:r>
      <w:r w:rsidRPr="00D647C6">
        <w:rPr>
          <w:bCs/>
          <w:i/>
          <w:iCs/>
          <w:color w:val="000000" w:themeColor="text1"/>
          <w:sz w:val="22"/>
          <w:szCs w:val="22"/>
          <w:lang w:val="en-US"/>
        </w:rPr>
        <w:t>date_prescription</w:t>
      </w:r>
      <w:r w:rsidRPr="00D647C6">
        <w:rPr>
          <w:bCs/>
          <w:color w:val="000000" w:themeColor="text1"/>
          <w:sz w:val="22"/>
          <w:szCs w:val="22"/>
        </w:rPr>
        <w:t xml:space="preserve"> when </w:t>
      </w:r>
      <w:r w:rsidRPr="00D647C6">
        <w:rPr>
          <w:bCs/>
          <w:i/>
          <w:iCs/>
          <w:color w:val="000000" w:themeColor="text1"/>
          <w:sz w:val="22"/>
          <w:szCs w:val="22"/>
          <w:lang w:val="en-US"/>
        </w:rPr>
        <w:t>date_dispensing</w:t>
      </w:r>
      <w:r w:rsidRPr="00D647C6">
        <w:rPr>
          <w:bCs/>
          <w:color w:val="000000" w:themeColor="text1"/>
          <w:sz w:val="22"/>
          <w:szCs w:val="22"/>
        </w:rPr>
        <w:t xml:space="preserve"> is missing</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meaning_of_</w:t>
      </w:r>
      <w:r w:rsidRPr="00D647C6">
        <w:rPr>
          <w:i/>
          <w:iCs/>
          <w:color w:val="000000" w:themeColor="text1"/>
          <w:sz w:val="22"/>
          <w:szCs w:val="22"/>
          <w:lang w:val="en-US"/>
        </w:rPr>
        <w:t>drug</w:t>
      </w:r>
      <w:r w:rsidRPr="00D647C6">
        <w:rPr>
          <w:i/>
          <w:iCs/>
          <w:color w:val="000000" w:themeColor="text1"/>
          <w:sz w:val="22"/>
          <w:szCs w:val="22"/>
        </w:rPr>
        <w:t>_record</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7A0B8065" w14:textId="77777777" w:rsidR="005F5EEF" w:rsidRPr="00D647C6" w:rsidRDefault="005F5EEF" w:rsidP="005F5EEF">
      <w:pPr>
        <w:pStyle w:val="ListParagraph"/>
        <w:rPr>
          <w:rFonts w:ascii="Times New Roman" w:hAnsi="Times New Roman"/>
          <w:color w:val="000000" w:themeColor="text1"/>
          <w:sz w:val="22"/>
        </w:rPr>
      </w:pPr>
    </w:p>
    <w:p w14:paraId="2649A30C" w14:textId="77777777" w:rsidR="005F5EEF" w:rsidRPr="00D647C6" w:rsidRDefault="005F5EEF" w:rsidP="005F5EEF">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“Attention! There is(are) </w:t>
      </w:r>
      <w:r w:rsidRPr="00D647C6">
        <w:rPr>
          <w:rFonts w:ascii="Times New Roman" w:hAnsi="Times New Roman"/>
          <w:i/>
          <w:iCs/>
          <w:color w:val="000000" w:themeColor="text1"/>
          <w:sz w:val="22"/>
        </w:rPr>
        <w:t>no.</w:t>
      </w:r>
      <w:r w:rsidRPr="00D647C6">
        <w:rPr>
          <w:rFonts w:ascii="Times New Roman" w:hAnsi="Times New Roman"/>
          <w:color w:val="000000" w:themeColor="text1"/>
          <w:sz w:val="22"/>
        </w:rPr>
        <w:t xml:space="preserve"> row(s) with a zero value for both count and total. Those will not be displayed in the tables or graphs. This happens when a variable is completely missing for a particular meaning category.”</w:t>
      </w:r>
    </w:p>
    <w:p w14:paraId="7200BCAD" w14:textId="77777777" w:rsidR="005F5EEF" w:rsidRPr="00D647C6" w:rsidRDefault="005F5EEF" w:rsidP="005F5EEF">
      <w:pPr>
        <w:pStyle w:val="ListParagraph"/>
        <w:rPr>
          <w:rFonts w:ascii="Times New Roman" w:hAnsi="Times New Roman"/>
          <w:color w:val="000000" w:themeColor="text1"/>
          <w:sz w:val="22"/>
        </w:rPr>
      </w:pPr>
      <w:r w:rsidRPr="00D647C6">
        <w:rPr>
          <w:rFonts w:ascii="Times New Roman" w:hAnsi="Times New Roman"/>
          <w:color w:val="000000" w:themeColor="text1"/>
          <w:sz w:val="22"/>
        </w:rPr>
        <w:lastRenderedPageBreak/>
        <w:t xml:space="preserve">“Attention! There is(are) </w:t>
      </w:r>
      <w:r w:rsidRPr="00D647C6">
        <w:rPr>
          <w:rFonts w:ascii="Times New Roman" w:hAnsi="Times New Roman"/>
          <w:i/>
          <w:iCs/>
          <w:color w:val="000000" w:themeColor="text1"/>
          <w:sz w:val="22"/>
        </w:rPr>
        <w:t>no.</w:t>
      </w:r>
      <w:r w:rsidRPr="00D647C6">
        <w:rPr>
          <w:rFonts w:ascii="Times New Roman" w:hAnsi="Times New Roman"/>
          <w:color w:val="000000" w:themeColor="text1"/>
          <w:sz w:val="22"/>
        </w:rPr>
        <w:t xml:space="preserve"> row(s) with a zero value for both count and total. Those will not be displayed in the tables or graphs. This happens when a variable is completely missing for a particular meaning category and year.”</w:t>
      </w:r>
    </w:p>
    <w:p w14:paraId="21533754" w14:textId="77777777" w:rsidR="005F5EEF" w:rsidRPr="00D647C6" w:rsidRDefault="005F5EEF" w:rsidP="005F5EEF">
      <w:pPr>
        <w:pStyle w:val="ListParagraph"/>
        <w:rPr>
          <w:rFonts w:ascii="Times New Roman" w:hAnsi="Times New Roman"/>
          <w:color w:val="000000" w:themeColor="text1"/>
          <w:sz w:val="22"/>
        </w:rPr>
      </w:pPr>
    </w:p>
    <w:p w14:paraId="107E5C5F" w14:textId="039D0FC9" w:rsidR="005F5EEF" w:rsidRPr="00D647C6" w:rsidRDefault="005F5EEF" w:rsidP="005F5EEF">
      <w:pPr>
        <w:rPr>
          <w:color w:val="000000" w:themeColor="text1"/>
          <w:sz w:val="22"/>
          <w:szCs w:val="22"/>
        </w:rPr>
      </w:pPr>
      <w:r w:rsidRPr="00D647C6">
        <w:rPr>
          <w:color w:val="000000" w:themeColor="text1"/>
          <w:sz w:val="22"/>
          <w:szCs w:val="22"/>
        </w:rPr>
        <w:t>The results table when stratifying by meaning will contain the name of the table “</w:t>
      </w:r>
      <w:r w:rsidRPr="00D647C6">
        <w:rPr>
          <w:color w:val="000000" w:themeColor="text1"/>
          <w:sz w:val="22"/>
          <w:szCs w:val="22"/>
          <w:lang w:val="en-US"/>
        </w:rPr>
        <w:t>MEDICINES</w:t>
      </w:r>
      <w:r w:rsidRPr="00D647C6">
        <w:rPr>
          <w:color w:val="000000" w:themeColor="text1"/>
          <w:sz w:val="22"/>
          <w:szCs w:val="22"/>
        </w:rPr>
        <w:t>”,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5AAA6D98" w14:textId="77777777" w:rsidR="005F5EEF" w:rsidRPr="00D647C6" w:rsidRDefault="005F5EEF" w:rsidP="005F5EEF">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573B4C30" w14:textId="77777777" w:rsidR="005F5EEF" w:rsidRPr="00D647C6" w:rsidRDefault="005F5EEF" w:rsidP="005F5EEF">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18E6C3D4" w14:textId="77777777" w:rsidR="005F5EEF" w:rsidRPr="00D647C6" w:rsidRDefault="005F5EEF" w:rsidP="005F5EEF">
      <w:pPr>
        <w:pStyle w:val="ListParagraph"/>
        <w:rPr>
          <w:rFonts w:ascii="Times New Roman" w:hAnsi="Times New Roman"/>
          <w:color w:val="000000" w:themeColor="text1"/>
          <w:sz w:val="22"/>
        </w:rPr>
      </w:pPr>
    </w:p>
    <w:p w14:paraId="67F34F31" w14:textId="77777777" w:rsidR="005F5EEF" w:rsidRPr="00D647C6" w:rsidRDefault="005F5EEF" w:rsidP="005F5EEF">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 If counts and totals smaller than 5 are present in the data, those will be replaced by “&lt;5” in the results table. If years before 1995 or future years are present in the data those will be colored red.</w:t>
      </w:r>
    </w:p>
    <w:p w14:paraId="7C31E6F6" w14:textId="77777777" w:rsidR="005F5EEF" w:rsidRPr="00D647C6" w:rsidRDefault="005F5EEF" w:rsidP="005F5EEF">
      <w:pPr>
        <w:rPr>
          <w:color w:val="000000" w:themeColor="text1"/>
          <w:sz w:val="22"/>
          <w:szCs w:val="22"/>
        </w:rPr>
      </w:pPr>
      <w:r w:rsidRPr="00D647C6">
        <w:rPr>
          <w:color w:val="000000" w:themeColor="text1"/>
          <w:sz w:val="22"/>
          <w:szCs w:val="22"/>
        </w:rPr>
        <w:t>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1995 or in the future are present in the data, those will not be plotted in the graphs.</w:t>
      </w:r>
    </w:p>
    <w:p w14:paraId="2176553E" w14:textId="19CAEBF6" w:rsidR="005F5EEF" w:rsidRPr="00D647C6" w:rsidRDefault="005F5EEF" w:rsidP="005F5EEF">
      <w:pPr>
        <w:rPr>
          <w:color w:val="000000" w:themeColor="text1"/>
          <w:sz w:val="22"/>
          <w:szCs w:val="22"/>
        </w:rPr>
      </w:pPr>
      <w:r w:rsidRPr="00D647C6">
        <w:rPr>
          <w:color w:val="000000" w:themeColor="text1"/>
          <w:sz w:val="22"/>
          <w:szCs w:val="22"/>
        </w:rPr>
        <w:t>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1995 or in the future are present in the data, those will not be plotted in the graphs.</w:t>
      </w:r>
    </w:p>
    <w:p w14:paraId="18CAEAD3" w14:textId="3B9F6BCE" w:rsidR="005F5EEF" w:rsidRPr="00D647C6" w:rsidRDefault="005F5EEF" w:rsidP="005F5EEF">
      <w:pPr>
        <w:rPr>
          <w:color w:val="000000" w:themeColor="text1"/>
          <w:sz w:val="22"/>
          <w:szCs w:val="22"/>
        </w:rPr>
      </w:pPr>
    </w:p>
    <w:p w14:paraId="4F93AD3C" w14:textId="77777777" w:rsidR="005F5EEF" w:rsidRPr="00D647C6" w:rsidRDefault="005F5EEF" w:rsidP="005F5EEF">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67505A96" w14:textId="0AA6324F" w:rsidR="005F5EEF" w:rsidRPr="00D647C6" w:rsidRDefault="005F5EEF" w:rsidP="005F5EEF">
      <w:pPr>
        <w:ind w:left="360"/>
        <w:rPr>
          <w:color w:val="000000" w:themeColor="text1"/>
          <w:sz w:val="22"/>
          <w:szCs w:val="22"/>
        </w:rPr>
      </w:pPr>
      <w:r w:rsidRPr="00D647C6">
        <w:rPr>
          <w:i/>
          <w:iCs/>
          <w:color w:val="000000" w:themeColor="text1"/>
          <w:sz w:val="22"/>
          <w:szCs w:val="22"/>
        </w:rPr>
        <w:t>presc_quantity_unit</w:t>
      </w:r>
      <w:r w:rsidRPr="00D647C6">
        <w:rPr>
          <w:color w:val="000000" w:themeColor="text1"/>
          <w:sz w:val="22"/>
          <w:szCs w:val="22"/>
        </w:rPr>
        <w:t>: number of complete observations per category</w:t>
      </w:r>
    </w:p>
    <w:p w14:paraId="436DFD1D" w14:textId="75DDE8A3" w:rsidR="005F5EEF" w:rsidRPr="00D647C6" w:rsidRDefault="005F5EEF" w:rsidP="005F5EEF">
      <w:pPr>
        <w:ind w:left="360"/>
        <w:rPr>
          <w:color w:val="000000" w:themeColor="text1"/>
          <w:sz w:val="22"/>
          <w:szCs w:val="22"/>
        </w:rPr>
      </w:pPr>
      <w:r w:rsidRPr="00D647C6">
        <w:rPr>
          <w:i/>
          <w:iCs/>
          <w:color w:val="000000" w:themeColor="text1"/>
          <w:sz w:val="22"/>
          <w:szCs w:val="22"/>
        </w:rPr>
        <w:t>indication_code_vocabulary</w:t>
      </w:r>
      <w:r w:rsidRPr="00D647C6">
        <w:rPr>
          <w:color w:val="000000" w:themeColor="text1"/>
          <w:sz w:val="22"/>
          <w:szCs w:val="22"/>
        </w:rPr>
        <w:t>: number of complete observations per category</w:t>
      </w:r>
    </w:p>
    <w:p w14:paraId="6D9413E1" w14:textId="7ABA7A65" w:rsidR="005F5EEF" w:rsidRPr="00D647C6" w:rsidRDefault="005F5EEF" w:rsidP="005F5EEF">
      <w:pPr>
        <w:ind w:firstLine="360"/>
        <w:rPr>
          <w:color w:val="000000" w:themeColor="text1"/>
          <w:sz w:val="22"/>
          <w:szCs w:val="22"/>
        </w:rPr>
      </w:pPr>
      <w:r w:rsidRPr="00D647C6">
        <w:rPr>
          <w:i/>
          <w:iCs/>
          <w:color w:val="000000" w:themeColor="text1"/>
          <w:sz w:val="22"/>
          <w:szCs w:val="22"/>
        </w:rPr>
        <w:t>meaning_of_drug_record</w:t>
      </w:r>
      <w:r w:rsidRPr="00D647C6">
        <w:rPr>
          <w:color w:val="000000" w:themeColor="text1"/>
          <w:sz w:val="22"/>
          <w:szCs w:val="22"/>
        </w:rPr>
        <w:t>: number of complete observations per category</w:t>
      </w:r>
    </w:p>
    <w:p w14:paraId="64CB907A" w14:textId="2E6B3853" w:rsidR="005F5EEF" w:rsidRPr="00D647C6" w:rsidRDefault="005F5EEF" w:rsidP="005F5EEF">
      <w:pPr>
        <w:ind w:firstLine="360"/>
        <w:rPr>
          <w:color w:val="000000" w:themeColor="text1"/>
          <w:sz w:val="22"/>
          <w:szCs w:val="22"/>
        </w:rPr>
      </w:pPr>
      <w:r w:rsidRPr="00D647C6">
        <w:rPr>
          <w:i/>
          <w:iCs/>
          <w:color w:val="000000" w:themeColor="text1"/>
          <w:sz w:val="22"/>
          <w:szCs w:val="22"/>
        </w:rPr>
        <w:t>origin_of_drug_record</w:t>
      </w:r>
      <w:r w:rsidRPr="00D647C6">
        <w:rPr>
          <w:color w:val="000000" w:themeColor="text1"/>
          <w:sz w:val="22"/>
          <w:szCs w:val="22"/>
        </w:rPr>
        <w:t>: number of complete observations per category</w:t>
      </w:r>
    </w:p>
    <w:p w14:paraId="6DF79ECA" w14:textId="7DA12C03" w:rsidR="005F5EEF" w:rsidRPr="00D647C6" w:rsidRDefault="005F5EEF" w:rsidP="00022529">
      <w:pPr>
        <w:ind w:firstLine="360"/>
        <w:rPr>
          <w:color w:val="000000" w:themeColor="text1"/>
          <w:sz w:val="22"/>
          <w:szCs w:val="22"/>
          <w:lang w:val="en-US"/>
        </w:rPr>
      </w:pPr>
      <w:r w:rsidRPr="00D647C6">
        <w:rPr>
          <w:i/>
          <w:iCs/>
          <w:color w:val="000000" w:themeColor="text1"/>
          <w:sz w:val="22"/>
          <w:szCs w:val="22"/>
        </w:rPr>
        <w:t>prescriber_speciality</w:t>
      </w:r>
      <w:r w:rsidRPr="00D647C6">
        <w:rPr>
          <w:color w:val="000000" w:themeColor="text1"/>
          <w:sz w:val="22"/>
          <w:szCs w:val="22"/>
          <w:lang w:val="en-US"/>
        </w:rPr>
        <w:t>:</w:t>
      </w:r>
      <w:r w:rsidR="00022529" w:rsidRPr="00D647C6">
        <w:rPr>
          <w:color w:val="000000" w:themeColor="text1"/>
          <w:sz w:val="22"/>
          <w:szCs w:val="22"/>
          <w:lang w:val="en-US"/>
        </w:rPr>
        <w:t xml:space="preserve"> </w:t>
      </w:r>
      <w:r w:rsidR="00022529" w:rsidRPr="00D647C6">
        <w:rPr>
          <w:color w:val="000000" w:themeColor="text1"/>
          <w:sz w:val="22"/>
          <w:szCs w:val="22"/>
        </w:rPr>
        <w:t>number of complete observations per category</w:t>
      </w:r>
    </w:p>
    <w:p w14:paraId="51FE6DA0" w14:textId="77777777" w:rsidR="005F5EEF" w:rsidRPr="00D647C6" w:rsidRDefault="005F5EEF" w:rsidP="005F5EEF">
      <w:pPr>
        <w:rPr>
          <w:color w:val="000000" w:themeColor="text1"/>
          <w:sz w:val="22"/>
          <w:szCs w:val="22"/>
        </w:rPr>
      </w:pPr>
    </w:p>
    <w:p w14:paraId="000004FC" w14:textId="31F66901" w:rsidR="0082651E" w:rsidRPr="00D647C6" w:rsidRDefault="005F5EEF"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lang w:val="en-US"/>
        </w:rPr>
        <w:t>Other variables</w:t>
      </w:r>
      <w:r w:rsidR="005E1C8C" w:rsidRPr="00D647C6">
        <w:rPr>
          <w:color w:val="000000" w:themeColor="text1"/>
          <w:sz w:val="22"/>
          <w:szCs w:val="22"/>
        </w:rPr>
        <w:t>:</w:t>
      </w:r>
    </w:p>
    <w:p w14:paraId="000004FD" w14:textId="50AE9FFC"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xml:space="preserve"> </w:t>
      </w:r>
      <w:r w:rsidR="00022529" w:rsidRPr="00D647C6">
        <w:rPr>
          <w:color w:val="000000" w:themeColor="text1"/>
          <w:sz w:val="22"/>
          <w:szCs w:val="22"/>
        </w:rPr>
        <w:t>number of persons included in this table</w:t>
      </w:r>
    </w:p>
    <w:p w14:paraId="5B57FD4F" w14:textId="0E882FC4" w:rsidR="00022529" w:rsidRPr="00D647C6" w:rsidRDefault="00022529" w:rsidP="00022529">
      <w:pPr>
        <w:ind w:left="360"/>
        <w:rPr>
          <w:color w:val="000000" w:themeColor="text1"/>
          <w:sz w:val="22"/>
          <w:szCs w:val="22"/>
        </w:rPr>
      </w:pPr>
      <w:r w:rsidRPr="00D647C6">
        <w:rPr>
          <w:i/>
          <w:iCs/>
          <w:color w:val="000000" w:themeColor="text1"/>
          <w:sz w:val="22"/>
          <w:szCs w:val="22"/>
        </w:rPr>
        <w:t>visit_occurrence_id:</w:t>
      </w:r>
      <w:r w:rsidRPr="00D647C6">
        <w:rPr>
          <w:color w:val="000000" w:themeColor="text1"/>
          <w:sz w:val="22"/>
          <w:szCs w:val="22"/>
        </w:rPr>
        <w:t xml:space="preserve"> number of unique visit id </w:t>
      </w:r>
    </w:p>
    <w:p w14:paraId="6AE73F96" w14:textId="52D27E70" w:rsidR="00022529" w:rsidRPr="00D647C6" w:rsidRDefault="00022529">
      <w:pPr>
        <w:ind w:left="360"/>
        <w:rPr>
          <w:color w:val="000000" w:themeColor="text1"/>
          <w:sz w:val="22"/>
          <w:szCs w:val="22"/>
          <w:lang w:val="en-US"/>
        </w:rPr>
      </w:pPr>
      <w:r w:rsidRPr="00D647C6">
        <w:rPr>
          <w:i/>
          <w:iCs/>
          <w:color w:val="000000" w:themeColor="text1"/>
          <w:sz w:val="22"/>
          <w:szCs w:val="22"/>
        </w:rPr>
        <w:t>medicinal_product_id</w:t>
      </w:r>
      <w:r w:rsidRPr="00D647C6">
        <w:rPr>
          <w:i/>
          <w:iCs/>
          <w:color w:val="000000" w:themeColor="text1"/>
          <w:sz w:val="22"/>
          <w:szCs w:val="22"/>
          <w:lang w:val="en-US"/>
        </w:rPr>
        <w:t>:</w:t>
      </w:r>
      <w:r w:rsidRPr="00D647C6">
        <w:rPr>
          <w:color w:val="000000" w:themeColor="text1"/>
          <w:sz w:val="22"/>
          <w:szCs w:val="22"/>
          <w:lang w:val="en-US"/>
        </w:rPr>
        <w:t xml:space="preserve"> </w:t>
      </w:r>
      <w:r w:rsidRPr="00D647C6">
        <w:rPr>
          <w:color w:val="000000" w:themeColor="text1"/>
          <w:sz w:val="22"/>
          <w:szCs w:val="22"/>
        </w:rPr>
        <w:t>number of complete observations</w:t>
      </w:r>
    </w:p>
    <w:p w14:paraId="632E39E8" w14:textId="4A58BEEE" w:rsidR="00022529" w:rsidRPr="00D647C6" w:rsidRDefault="00022529" w:rsidP="00022529">
      <w:pPr>
        <w:ind w:firstLine="360"/>
        <w:rPr>
          <w:color w:val="000000" w:themeColor="text1"/>
          <w:sz w:val="22"/>
          <w:szCs w:val="22"/>
          <w:lang w:val="en-US"/>
        </w:rPr>
      </w:pPr>
      <w:r w:rsidRPr="00D647C6">
        <w:rPr>
          <w:i/>
          <w:iCs/>
          <w:color w:val="000000" w:themeColor="text1"/>
          <w:sz w:val="22"/>
          <w:szCs w:val="22"/>
        </w:rPr>
        <w:t>medicinal_product_atc_code</w:t>
      </w:r>
      <w:r w:rsidRPr="00D647C6">
        <w:rPr>
          <w:i/>
          <w:iCs/>
          <w:color w:val="000000" w:themeColor="text1"/>
          <w:sz w:val="22"/>
          <w:szCs w:val="22"/>
          <w:lang w:val="en-US"/>
        </w:rPr>
        <w:t>:</w:t>
      </w:r>
      <w:r w:rsidRPr="00D647C6">
        <w:rPr>
          <w:color w:val="000000" w:themeColor="text1"/>
          <w:sz w:val="22"/>
          <w:szCs w:val="22"/>
        </w:rPr>
        <w:t xml:space="preserve"> number of complete observations</w:t>
      </w:r>
    </w:p>
    <w:p w14:paraId="0E393B62" w14:textId="5800DE16" w:rsidR="00022529" w:rsidRPr="00D647C6" w:rsidRDefault="00022529" w:rsidP="00022529">
      <w:pPr>
        <w:ind w:firstLine="360"/>
        <w:rPr>
          <w:color w:val="000000" w:themeColor="text1"/>
          <w:sz w:val="22"/>
          <w:szCs w:val="22"/>
          <w:lang w:val="en-US"/>
        </w:rPr>
      </w:pPr>
      <w:r w:rsidRPr="00D647C6">
        <w:rPr>
          <w:i/>
          <w:iCs/>
          <w:color w:val="000000" w:themeColor="text1"/>
          <w:sz w:val="22"/>
          <w:szCs w:val="22"/>
        </w:rPr>
        <w:t>disp_number_medicinal_product</w:t>
      </w:r>
      <w:r w:rsidRPr="00D647C6">
        <w:rPr>
          <w:i/>
          <w:iCs/>
          <w:color w:val="000000" w:themeColor="text1"/>
          <w:sz w:val="22"/>
          <w:szCs w:val="22"/>
          <w:lang w:val="en-US"/>
        </w:rPr>
        <w:t>:</w:t>
      </w:r>
      <w:r w:rsidRPr="00D647C6">
        <w:rPr>
          <w:color w:val="000000" w:themeColor="text1"/>
          <w:sz w:val="22"/>
          <w:szCs w:val="22"/>
        </w:rPr>
        <w:t xml:space="preserve"> number of complete observations</w:t>
      </w:r>
    </w:p>
    <w:p w14:paraId="3B934334" w14:textId="38948894" w:rsidR="00022529" w:rsidRPr="00D647C6" w:rsidRDefault="00022529" w:rsidP="00022529">
      <w:pPr>
        <w:ind w:firstLine="360"/>
        <w:rPr>
          <w:color w:val="000000" w:themeColor="text1"/>
          <w:sz w:val="22"/>
          <w:szCs w:val="22"/>
          <w:lang w:val="en-US"/>
        </w:rPr>
      </w:pPr>
      <w:r w:rsidRPr="00D647C6">
        <w:rPr>
          <w:i/>
          <w:iCs/>
          <w:color w:val="000000" w:themeColor="text1"/>
          <w:sz w:val="22"/>
          <w:szCs w:val="22"/>
        </w:rPr>
        <w:t>presc_quantity_per_day</w:t>
      </w:r>
      <w:r w:rsidRPr="00D647C6">
        <w:rPr>
          <w:i/>
          <w:iCs/>
          <w:color w:val="000000" w:themeColor="text1"/>
          <w:sz w:val="22"/>
          <w:szCs w:val="22"/>
          <w:lang w:val="en-US"/>
        </w:rPr>
        <w:t>:</w:t>
      </w:r>
      <w:r w:rsidRPr="00D647C6">
        <w:rPr>
          <w:color w:val="000000" w:themeColor="text1"/>
          <w:sz w:val="22"/>
          <w:szCs w:val="22"/>
        </w:rPr>
        <w:t xml:space="preserve"> number of complete observations</w:t>
      </w:r>
    </w:p>
    <w:p w14:paraId="10D5C668" w14:textId="38474F76" w:rsidR="00022529" w:rsidRPr="00D647C6" w:rsidRDefault="00022529" w:rsidP="00022529">
      <w:pPr>
        <w:ind w:firstLine="360"/>
        <w:rPr>
          <w:color w:val="000000" w:themeColor="text1"/>
          <w:sz w:val="22"/>
          <w:szCs w:val="22"/>
          <w:lang w:val="en-US"/>
        </w:rPr>
      </w:pPr>
      <w:r w:rsidRPr="00D647C6">
        <w:rPr>
          <w:i/>
          <w:iCs/>
          <w:color w:val="000000" w:themeColor="text1"/>
          <w:sz w:val="22"/>
          <w:szCs w:val="22"/>
        </w:rPr>
        <w:t>presc_duration_days</w:t>
      </w:r>
      <w:r w:rsidRPr="00D647C6">
        <w:rPr>
          <w:i/>
          <w:iCs/>
          <w:color w:val="000000" w:themeColor="text1"/>
          <w:sz w:val="22"/>
          <w:szCs w:val="22"/>
          <w:lang w:val="en-US"/>
        </w:rPr>
        <w:t>:</w:t>
      </w:r>
      <w:r w:rsidRPr="00D647C6">
        <w:rPr>
          <w:color w:val="000000" w:themeColor="text1"/>
          <w:sz w:val="22"/>
          <w:szCs w:val="22"/>
        </w:rPr>
        <w:t xml:space="preserve"> number of complete observations</w:t>
      </w:r>
    </w:p>
    <w:p w14:paraId="0B26D0E4" w14:textId="22C03F74" w:rsidR="00022529" w:rsidRPr="00D647C6" w:rsidRDefault="00022529" w:rsidP="00022529">
      <w:pPr>
        <w:ind w:firstLine="360"/>
        <w:rPr>
          <w:color w:val="000000" w:themeColor="text1"/>
          <w:sz w:val="22"/>
          <w:szCs w:val="22"/>
        </w:rPr>
      </w:pPr>
      <w:r w:rsidRPr="00D647C6">
        <w:rPr>
          <w:i/>
          <w:iCs/>
          <w:color w:val="000000" w:themeColor="text1"/>
          <w:sz w:val="22"/>
          <w:szCs w:val="22"/>
        </w:rPr>
        <w:t>product_lot_number</w:t>
      </w:r>
      <w:r w:rsidRPr="00D647C6">
        <w:rPr>
          <w:i/>
          <w:iCs/>
          <w:color w:val="000000" w:themeColor="text1"/>
          <w:sz w:val="22"/>
          <w:szCs w:val="22"/>
          <w:lang w:val="en-US"/>
        </w:rPr>
        <w:t>:</w:t>
      </w:r>
      <w:r w:rsidRPr="00D647C6">
        <w:rPr>
          <w:color w:val="000000" w:themeColor="text1"/>
          <w:sz w:val="22"/>
          <w:szCs w:val="22"/>
        </w:rPr>
        <w:t> number of complete observations</w:t>
      </w:r>
    </w:p>
    <w:p w14:paraId="6664286E" w14:textId="29A3BD86" w:rsidR="00022529" w:rsidRPr="00D647C6" w:rsidRDefault="00022529" w:rsidP="00022529">
      <w:pPr>
        <w:ind w:firstLine="360"/>
        <w:rPr>
          <w:color w:val="000000" w:themeColor="text1"/>
          <w:sz w:val="22"/>
          <w:szCs w:val="22"/>
          <w:lang w:val="en-US"/>
        </w:rPr>
      </w:pPr>
      <w:r w:rsidRPr="00D647C6">
        <w:rPr>
          <w:i/>
          <w:iCs/>
          <w:color w:val="000000" w:themeColor="text1"/>
          <w:sz w:val="22"/>
          <w:szCs w:val="22"/>
        </w:rPr>
        <w:t>inidication_code</w:t>
      </w:r>
      <w:r w:rsidRPr="00D647C6">
        <w:rPr>
          <w:i/>
          <w:iCs/>
          <w:color w:val="000000" w:themeColor="text1"/>
          <w:sz w:val="22"/>
          <w:szCs w:val="22"/>
          <w:lang w:val="en-US"/>
        </w:rPr>
        <w:t>:</w:t>
      </w:r>
      <w:r w:rsidRPr="00D647C6">
        <w:rPr>
          <w:i/>
          <w:iCs/>
          <w:color w:val="000000" w:themeColor="text1"/>
          <w:sz w:val="22"/>
          <w:szCs w:val="22"/>
        </w:rPr>
        <w:t xml:space="preserve"> </w:t>
      </w:r>
      <w:r w:rsidRPr="00D647C6">
        <w:rPr>
          <w:color w:val="000000" w:themeColor="text1"/>
          <w:sz w:val="22"/>
          <w:szCs w:val="22"/>
        </w:rPr>
        <w:t>number of complete observations</w:t>
      </w:r>
    </w:p>
    <w:p w14:paraId="0000050D" w14:textId="77777777" w:rsidR="0082651E" w:rsidRPr="00D647C6" w:rsidRDefault="0082651E">
      <w:pPr>
        <w:rPr>
          <w:color w:val="000000" w:themeColor="text1"/>
          <w:sz w:val="22"/>
          <w:szCs w:val="22"/>
        </w:rPr>
      </w:pPr>
    </w:p>
    <w:p w14:paraId="0000050E" w14:textId="405F4A6C" w:rsidR="0082651E" w:rsidRPr="00D647C6" w:rsidRDefault="005E1C8C">
      <w:pPr>
        <w:rPr>
          <w:b/>
          <w:bCs/>
          <w:color w:val="000000" w:themeColor="text1"/>
          <w:sz w:val="22"/>
          <w:szCs w:val="22"/>
        </w:rPr>
      </w:pPr>
      <w:r w:rsidRPr="00D647C6">
        <w:rPr>
          <w:b/>
          <w:bCs/>
          <w:color w:val="000000" w:themeColor="text1"/>
          <w:sz w:val="22"/>
          <w:szCs w:val="22"/>
        </w:rPr>
        <w:t>Step 5</w:t>
      </w:r>
      <w:r w:rsidR="00737C19"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50F" w14:textId="77777777" w:rsidR="0082651E" w:rsidRPr="00D647C6" w:rsidRDefault="0082651E">
      <w:pPr>
        <w:rPr>
          <w:color w:val="000000" w:themeColor="text1"/>
          <w:sz w:val="22"/>
          <w:szCs w:val="22"/>
        </w:rPr>
      </w:pPr>
    </w:p>
    <w:p w14:paraId="66F1B830" w14:textId="61F997DB" w:rsidR="00022529" w:rsidRPr="00D647C6" w:rsidRDefault="005E1C8C" w:rsidP="003C408A">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3F438F3D" w14:textId="77777777" w:rsidR="003C408A" w:rsidRPr="00D647C6" w:rsidRDefault="003C408A" w:rsidP="003C408A">
      <w:pPr>
        <w:pBdr>
          <w:top w:val="nil"/>
          <w:left w:val="nil"/>
          <w:bottom w:val="nil"/>
          <w:right w:val="nil"/>
          <w:between w:val="nil"/>
        </w:pBdr>
        <w:rPr>
          <w:b/>
          <w:bCs/>
          <w:color w:val="000000" w:themeColor="text1"/>
          <w:sz w:val="22"/>
          <w:szCs w:val="22"/>
        </w:rPr>
      </w:pPr>
    </w:p>
    <w:p w14:paraId="30B008FB" w14:textId="4EA7492C" w:rsidR="00836B3E" w:rsidRPr="00D647C6" w:rsidRDefault="00836B3E" w:rsidP="00022529">
      <w:pPr>
        <w:rPr>
          <w:bCs/>
          <w:color w:val="000000" w:themeColor="text1"/>
          <w:sz w:val="22"/>
          <w:szCs w:val="22"/>
          <w:lang w:val="en-US"/>
        </w:rPr>
      </w:pPr>
      <w:r w:rsidRPr="00D647C6">
        <w:rPr>
          <w:color w:val="000000" w:themeColor="text1"/>
          <w:sz w:val="22"/>
          <w:szCs w:val="22"/>
          <w:lang w:val="en-US"/>
        </w:rPr>
        <w:t>All results will be stratified by year (</w:t>
      </w:r>
      <w:r w:rsidRPr="00D647C6">
        <w:rPr>
          <w:color w:val="000000" w:themeColor="text1"/>
          <w:sz w:val="22"/>
          <w:szCs w:val="22"/>
        </w:rPr>
        <w:t xml:space="preserve">according to the year part of </w:t>
      </w:r>
      <w:r w:rsidRPr="00D647C6">
        <w:rPr>
          <w:bCs/>
          <w:i/>
          <w:iCs/>
          <w:color w:val="000000" w:themeColor="text1"/>
          <w:sz w:val="22"/>
          <w:szCs w:val="22"/>
          <w:lang w:val="en-US"/>
        </w:rPr>
        <w:t>date_dispensing</w:t>
      </w:r>
      <w:r w:rsidRPr="00D647C6">
        <w:rPr>
          <w:bCs/>
          <w:i/>
          <w:iCs/>
          <w:color w:val="000000" w:themeColor="text1"/>
          <w:sz w:val="22"/>
          <w:szCs w:val="22"/>
        </w:rPr>
        <w:t xml:space="preserve"> </w:t>
      </w:r>
      <w:r w:rsidRPr="00D647C6">
        <w:rPr>
          <w:bCs/>
          <w:color w:val="000000" w:themeColor="text1"/>
          <w:sz w:val="22"/>
          <w:szCs w:val="22"/>
        </w:rPr>
        <w:t xml:space="preserve">when </w:t>
      </w:r>
      <w:r w:rsidRPr="00D647C6">
        <w:rPr>
          <w:bCs/>
          <w:i/>
          <w:iCs/>
          <w:color w:val="000000" w:themeColor="text1"/>
          <w:sz w:val="22"/>
          <w:szCs w:val="22"/>
          <w:lang w:val="en-US"/>
        </w:rPr>
        <w:t>date_prescription</w:t>
      </w:r>
      <w:r w:rsidRPr="00D647C6">
        <w:rPr>
          <w:bCs/>
          <w:color w:val="000000" w:themeColor="text1"/>
          <w:sz w:val="22"/>
          <w:szCs w:val="22"/>
        </w:rPr>
        <w:t xml:space="preserve"> is missing or both are present, and </w:t>
      </w:r>
      <w:r w:rsidRPr="00D647C6">
        <w:rPr>
          <w:bCs/>
          <w:i/>
          <w:iCs/>
          <w:color w:val="000000" w:themeColor="text1"/>
          <w:sz w:val="22"/>
          <w:szCs w:val="22"/>
          <w:lang w:val="en-US"/>
        </w:rPr>
        <w:t>date_prescription</w:t>
      </w:r>
      <w:r w:rsidRPr="00D647C6">
        <w:rPr>
          <w:bCs/>
          <w:color w:val="000000" w:themeColor="text1"/>
          <w:sz w:val="22"/>
          <w:szCs w:val="22"/>
        </w:rPr>
        <w:t xml:space="preserve"> when </w:t>
      </w:r>
      <w:r w:rsidRPr="00D647C6">
        <w:rPr>
          <w:bCs/>
          <w:i/>
          <w:iCs/>
          <w:color w:val="000000" w:themeColor="text1"/>
          <w:sz w:val="22"/>
          <w:szCs w:val="22"/>
          <w:lang w:val="en-US"/>
        </w:rPr>
        <w:t>date_dispensing</w:t>
      </w:r>
      <w:r w:rsidRPr="00D647C6">
        <w:rPr>
          <w:bCs/>
          <w:color w:val="000000" w:themeColor="text1"/>
          <w:sz w:val="22"/>
          <w:szCs w:val="22"/>
        </w:rPr>
        <w:t xml:space="preserve"> is missing</w:t>
      </w:r>
      <w:r w:rsidRPr="00D647C6">
        <w:rPr>
          <w:bCs/>
          <w:color w:val="000000" w:themeColor="text1"/>
          <w:sz w:val="22"/>
          <w:szCs w:val="22"/>
          <w:lang w:val="en-US"/>
        </w:rPr>
        <w:t xml:space="preserve">) </w:t>
      </w:r>
      <w:r w:rsidRPr="00D647C6">
        <w:rPr>
          <w:color w:val="000000" w:themeColor="text1"/>
          <w:sz w:val="22"/>
          <w:szCs w:val="22"/>
          <w:lang w:val="en-US"/>
        </w:rPr>
        <w:t>and the ATC code (truncated to the third level)</w:t>
      </w:r>
      <w:r w:rsidRPr="00D647C6">
        <w:rPr>
          <w:bCs/>
          <w:color w:val="000000" w:themeColor="text1"/>
          <w:sz w:val="22"/>
          <w:szCs w:val="22"/>
          <w:lang w:val="en-US"/>
        </w:rPr>
        <w:t>.</w:t>
      </w:r>
    </w:p>
    <w:p w14:paraId="28AF2BC3" w14:textId="77777777" w:rsidR="00836B3E" w:rsidRPr="00D647C6" w:rsidRDefault="00836B3E" w:rsidP="00022529">
      <w:pPr>
        <w:rPr>
          <w:color w:val="000000" w:themeColor="text1"/>
          <w:sz w:val="22"/>
          <w:szCs w:val="22"/>
          <w:lang w:val="en-US"/>
        </w:rPr>
      </w:pPr>
    </w:p>
    <w:p w14:paraId="06B1B46A" w14:textId="5D377475" w:rsidR="00022529" w:rsidRPr="00D647C6" w:rsidRDefault="00022529" w:rsidP="00022529">
      <w:pPr>
        <w:rPr>
          <w:color w:val="000000" w:themeColor="text1"/>
          <w:sz w:val="22"/>
          <w:szCs w:val="22"/>
        </w:rPr>
      </w:pPr>
      <w:r w:rsidRPr="00D647C6">
        <w:rPr>
          <w:i/>
          <w:iCs/>
          <w:color w:val="000000" w:themeColor="text1"/>
          <w:sz w:val="22"/>
          <w:szCs w:val="22"/>
        </w:rPr>
        <w:t>disp_number_medicinal_product</w:t>
      </w:r>
      <w:r w:rsidRPr="00D647C6">
        <w:rPr>
          <w:color w:val="000000" w:themeColor="text1"/>
          <w:sz w:val="22"/>
          <w:szCs w:val="22"/>
          <w:lang w:val="en-US"/>
        </w:rPr>
        <w:t xml:space="preserve">: </w:t>
      </w:r>
      <w:r w:rsidRPr="00D647C6">
        <w:rPr>
          <w:color w:val="000000" w:themeColor="text1"/>
          <w:sz w:val="22"/>
          <w:szCs w:val="22"/>
        </w:rPr>
        <w:t>mean, median, interquartile range, skewness</w:t>
      </w:r>
    </w:p>
    <w:p w14:paraId="3B77B226" w14:textId="0BB022B3" w:rsidR="00022529" w:rsidRPr="00D647C6" w:rsidRDefault="00022529" w:rsidP="00022529">
      <w:pPr>
        <w:rPr>
          <w:color w:val="000000" w:themeColor="text1"/>
          <w:sz w:val="22"/>
          <w:szCs w:val="22"/>
        </w:rPr>
      </w:pPr>
      <w:r w:rsidRPr="00D647C6">
        <w:rPr>
          <w:i/>
          <w:iCs/>
          <w:color w:val="000000" w:themeColor="text1"/>
          <w:sz w:val="22"/>
          <w:szCs w:val="22"/>
        </w:rPr>
        <w:t>presc_quantity_per_day</w:t>
      </w:r>
      <w:r w:rsidRPr="00D647C6">
        <w:rPr>
          <w:color w:val="000000" w:themeColor="text1"/>
          <w:sz w:val="22"/>
          <w:szCs w:val="22"/>
          <w:lang w:val="en-US"/>
        </w:rPr>
        <w:t xml:space="preserve"> stratified by </w:t>
      </w:r>
      <w:r w:rsidRPr="00D647C6">
        <w:rPr>
          <w:i/>
          <w:iCs/>
          <w:color w:val="000000" w:themeColor="text1"/>
          <w:sz w:val="22"/>
          <w:szCs w:val="22"/>
        </w:rPr>
        <w:t>presc_quantity_unit</w:t>
      </w:r>
      <w:r w:rsidRPr="00D647C6">
        <w:rPr>
          <w:color w:val="000000" w:themeColor="text1"/>
          <w:sz w:val="22"/>
          <w:szCs w:val="22"/>
          <w:lang w:val="en-US"/>
        </w:rPr>
        <w:t xml:space="preserve">: </w:t>
      </w:r>
      <w:r w:rsidRPr="00D647C6">
        <w:rPr>
          <w:color w:val="000000" w:themeColor="text1"/>
          <w:sz w:val="22"/>
          <w:szCs w:val="22"/>
        </w:rPr>
        <w:t>mean, median, interquartile range, skewness</w:t>
      </w:r>
    </w:p>
    <w:p w14:paraId="6DBB6464" w14:textId="3C8F9207" w:rsidR="00022529" w:rsidRPr="00D647C6" w:rsidRDefault="00022529" w:rsidP="00022529">
      <w:pPr>
        <w:rPr>
          <w:color w:val="000000" w:themeColor="text1"/>
          <w:sz w:val="22"/>
          <w:szCs w:val="22"/>
          <w:lang w:val="en-US"/>
        </w:rPr>
      </w:pPr>
      <w:r w:rsidRPr="00D647C6">
        <w:rPr>
          <w:i/>
          <w:iCs/>
          <w:color w:val="000000" w:themeColor="text1"/>
          <w:sz w:val="22"/>
          <w:szCs w:val="22"/>
        </w:rPr>
        <w:t>presc_duration_days</w:t>
      </w:r>
      <w:r w:rsidRPr="00D647C6">
        <w:rPr>
          <w:color w:val="000000" w:themeColor="text1"/>
          <w:sz w:val="22"/>
          <w:szCs w:val="22"/>
          <w:lang w:val="en-US"/>
        </w:rPr>
        <w:t xml:space="preserve">: </w:t>
      </w:r>
      <w:r w:rsidRPr="00D647C6">
        <w:rPr>
          <w:color w:val="000000" w:themeColor="text1"/>
          <w:sz w:val="22"/>
          <w:szCs w:val="22"/>
        </w:rPr>
        <w:t>mean, median, interquartile range, skewness</w:t>
      </w:r>
    </w:p>
    <w:p w14:paraId="00000512" w14:textId="77777777" w:rsidR="0082651E" w:rsidRPr="00D647C6" w:rsidRDefault="0082651E" w:rsidP="00022529">
      <w:pPr>
        <w:rPr>
          <w:color w:val="000000" w:themeColor="text1"/>
          <w:sz w:val="22"/>
          <w:szCs w:val="22"/>
        </w:rPr>
      </w:pPr>
    </w:p>
    <w:p w14:paraId="00000513" w14:textId="381CBE22" w:rsidR="0082651E" w:rsidRPr="00D647C6" w:rsidRDefault="00022529" w:rsidP="00022529">
      <w:pPr>
        <w:rPr>
          <w:color w:val="000000" w:themeColor="text1"/>
          <w:sz w:val="22"/>
          <w:szCs w:val="22"/>
        </w:rPr>
      </w:pPr>
      <w:r w:rsidRPr="00D647C6">
        <w:rPr>
          <w:color w:val="000000" w:themeColor="text1"/>
          <w:sz w:val="22"/>
          <w:szCs w:val="22"/>
          <w:lang w:val="en-US"/>
        </w:rPr>
        <w:t>Visually</w:t>
      </w:r>
      <w:r w:rsidR="005E1C8C" w:rsidRPr="00D647C6">
        <w:rPr>
          <w:color w:val="000000" w:themeColor="text1"/>
          <w:sz w:val="22"/>
          <w:szCs w:val="22"/>
        </w:rPr>
        <w:t xml:space="preserve"> it will be represented by a line graph</w:t>
      </w:r>
      <w:r w:rsidR="00836B3E" w:rsidRPr="00D647C6">
        <w:rPr>
          <w:color w:val="000000" w:themeColor="text1"/>
          <w:sz w:val="22"/>
          <w:szCs w:val="22"/>
          <w:lang w:val="en-US"/>
        </w:rPr>
        <w:t xml:space="preserve"> for each variable</w:t>
      </w:r>
      <w:r w:rsidR="005E1C8C" w:rsidRPr="00D647C6">
        <w:rPr>
          <w:color w:val="000000" w:themeColor="text1"/>
          <w:sz w:val="22"/>
          <w:szCs w:val="22"/>
        </w:rPr>
        <w:t>.</w:t>
      </w:r>
    </w:p>
    <w:p w14:paraId="174696DC" w14:textId="0A1626B4" w:rsidR="00022529" w:rsidRPr="00D647C6" w:rsidRDefault="00022529" w:rsidP="00022529">
      <w:pPr>
        <w:rPr>
          <w:color w:val="000000" w:themeColor="text1"/>
          <w:sz w:val="22"/>
          <w:szCs w:val="22"/>
        </w:rPr>
      </w:pPr>
    </w:p>
    <w:p w14:paraId="0ED78463" w14:textId="494A734B" w:rsidR="00022529" w:rsidRPr="00D647C6" w:rsidRDefault="00022529" w:rsidP="00022529">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15159DBE" w14:textId="1F51C7B6" w:rsidR="00022529" w:rsidRPr="00D647C6" w:rsidRDefault="00022529" w:rsidP="00022529">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both cases the results will be stratified by </w:t>
      </w:r>
      <w:r w:rsidRPr="00D647C6">
        <w:rPr>
          <w:i/>
          <w:iCs/>
          <w:color w:val="000000" w:themeColor="text1"/>
          <w:sz w:val="22"/>
          <w:szCs w:val="22"/>
        </w:rPr>
        <w:t>meaning_of_</w:t>
      </w:r>
      <w:r w:rsidRPr="00D647C6">
        <w:rPr>
          <w:i/>
          <w:iCs/>
          <w:color w:val="000000" w:themeColor="text1"/>
          <w:sz w:val="22"/>
          <w:szCs w:val="22"/>
          <w:lang w:val="en-US"/>
        </w:rPr>
        <w:t>drug</w:t>
      </w:r>
      <w:r w:rsidRPr="00D647C6">
        <w:rPr>
          <w:i/>
          <w:iCs/>
          <w:color w:val="000000" w:themeColor="text1"/>
          <w:sz w:val="22"/>
          <w:szCs w:val="22"/>
        </w:rPr>
        <w:t>_record</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795143CF" w14:textId="77777777" w:rsidR="00022529" w:rsidRPr="00D647C6" w:rsidRDefault="00022529" w:rsidP="00022529">
      <w:pPr>
        <w:ind w:left="360"/>
        <w:rPr>
          <w:color w:val="000000" w:themeColor="text1"/>
          <w:sz w:val="22"/>
          <w:szCs w:val="22"/>
        </w:rPr>
      </w:pPr>
    </w:p>
    <w:p w14:paraId="3DA34879" w14:textId="77777777" w:rsidR="00022529" w:rsidRPr="00D647C6" w:rsidRDefault="00022529" w:rsidP="00022529">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3C200F91" w14:textId="77777777" w:rsidR="00022529" w:rsidRPr="00D647C6" w:rsidRDefault="00022529" w:rsidP="00022529">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3501FDB3" w14:textId="77777777" w:rsidR="00022529" w:rsidRPr="00D647C6" w:rsidRDefault="00022529" w:rsidP="00022529">
      <w:pPr>
        <w:pBdr>
          <w:top w:val="nil"/>
          <w:left w:val="nil"/>
          <w:bottom w:val="nil"/>
          <w:right w:val="nil"/>
          <w:between w:val="nil"/>
        </w:pBdr>
        <w:ind w:left="360"/>
        <w:rPr>
          <w:color w:val="000000" w:themeColor="text1"/>
          <w:sz w:val="22"/>
          <w:szCs w:val="22"/>
        </w:rPr>
      </w:pPr>
    </w:p>
    <w:p w14:paraId="286E9592" w14:textId="51D314EA" w:rsidR="00022529" w:rsidRPr="00D647C6" w:rsidRDefault="00022529" w:rsidP="00022529">
      <w:pPr>
        <w:rPr>
          <w:color w:val="000000" w:themeColor="text1"/>
          <w:sz w:val="22"/>
          <w:szCs w:val="22"/>
        </w:rPr>
      </w:pPr>
      <w:r w:rsidRPr="00D647C6">
        <w:rPr>
          <w:color w:val="000000" w:themeColor="text1"/>
          <w:sz w:val="22"/>
          <w:szCs w:val="22"/>
        </w:rPr>
        <w:t>The results table when stratifying by meaning will contain the name of the table “</w:t>
      </w:r>
      <w:r w:rsidRPr="00D647C6">
        <w:rPr>
          <w:color w:val="000000" w:themeColor="text1"/>
          <w:sz w:val="22"/>
          <w:szCs w:val="22"/>
          <w:lang w:val="en-US"/>
        </w:rPr>
        <w:t>MEDICINES</w:t>
      </w:r>
      <w:r w:rsidRPr="00D647C6">
        <w:rPr>
          <w:color w:val="000000" w:themeColor="text1"/>
          <w:sz w:val="22"/>
          <w:szCs w:val="22"/>
        </w:rPr>
        <w:t>”, name of the variable, meaning variable, count, total and percentage. If counts and totals smaller than 5 are present in the data, those will be replaced by “&lt;5” in the results table.</w:t>
      </w:r>
    </w:p>
    <w:p w14:paraId="356CB7D7" w14:textId="77777777" w:rsidR="00022529" w:rsidRPr="00D647C6" w:rsidRDefault="00022529" w:rsidP="00022529">
      <w:pPr>
        <w:rPr>
          <w:color w:val="000000" w:themeColor="text1"/>
          <w:sz w:val="22"/>
          <w:szCs w:val="22"/>
        </w:rPr>
      </w:pPr>
      <w:r w:rsidRPr="00D647C6">
        <w:rPr>
          <w:color w:val="000000" w:themeColor="text1"/>
          <w:sz w:val="22"/>
          <w:szCs w:val="22"/>
        </w:rPr>
        <w:t xml:space="preserve">Visually the results when stratifying by meaning will be displayed by line charts and color coded by the variable name. If you want to remove a variable from the graph, you can do that by clicking in the variable you do not need. If counts and totals smaller than 5 are present in the data, those will not be plotted in the graphs. </w:t>
      </w:r>
    </w:p>
    <w:p w14:paraId="26D5769E" w14:textId="77777777" w:rsidR="00022529" w:rsidRPr="00D647C6" w:rsidRDefault="00022529" w:rsidP="00022529">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 If counts and totals smaller than 5 are present in the data, those will be replaced by “&lt;5” in the results table. If years before 1995 or future years are present in the data those will be colored red.</w:t>
      </w:r>
    </w:p>
    <w:p w14:paraId="6634581F" w14:textId="77777777" w:rsidR="00022529" w:rsidRPr="00D647C6" w:rsidRDefault="00022529" w:rsidP="00022529">
      <w:pPr>
        <w:rPr>
          <w:color w:val="000000" w:themeColor="text1"/>
          <w:sz w:val="22"/>
          <w:szCs w:val="22"/>
        </w:rPr>
      </w:pPr>
      <w:r w:rsidRPr="00D647C6">
        <w:rPr>
          <w:color w:val="000000" w:themeColor="text1"/>
          <w:sz w:val="22"/>
          <w:szCs w:val="22"/>
        </w:rPr>
        <w:t>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1995 or in the future are present in the data, those will not be plotted in the graphs.</w:t>
      </w:r>
    </w:p>
    <w:p w14:paraId="01259D78" w14:textId="77777777" w:rsidR="00022529" w:rsidRPr="00D647C6" w:rsidRDefault="00022529" w:rsidP="00022529">
      <w:pPr>
        <w:ind w:left="360"/>
        <w:rPr>
          <w:color w:val="000000" w:themeColor="text1"/>
          <w:sz w:val="22"/>
          <w:szCs w:val="22"/>
        </w:rPr>
      </w:pPr>
    </w:p>
    <w:p w14:paraId="1B16AFE8" w14:textId="77777777" w:rsidR="00022529" w:rsidRPr="00D647C6" w:rsidRDefault="00022529" w:rsidP="00022529">
      <w:pPr>
        <w:rPr>
          <w:color w:val="000000" w:themeColor="text1"/>
          <w:sz w:val="22"/>
          <w:szCs w:val="22"/>
        </w:rPr>
      </w:pPr>
      <w:r w:rsidRPr="00D647C6">
        <w:rPr>
          <w:color w:val="000000" w:themeColor="text1"/>
          <w:sz w:val="22"/>
          <w:szCs w:val="22"/>
        </w:rPr>
        <w:t>Date counts by year will be calculated as follows:</w:t>
      </w:r>
    </w:p>
    <w:p w14:paraId="50670A4F" w14:textId="1FA6D046" w:rsidR="00022529" w:rsidRPr="00D647C6" w:rsidRDefault="00022529" w:rsidP="0002252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date_prescription</w:t>
      </w:r>
      <w:r w:rsidRPr="00D647C6">
        <w:rPr>
          <w:color w:val="000000" w:themeColor="text1"/>
          <w:sz w:val="22"/>
          <w:szCs w:val="22"/>
        </w:rPr>
        <w:t>: number of complete observations</w:t>
      </w:r>
    </w:p>
    <w:p w14:paraId="1C03526E" w14:textId="207A8F38" w:rsidR="00022529" w:rsidRPr="00D647C6" w:rsidRDefault="00022529" w:rsidP="0002252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date_dispensing</w:t>
      </w:r>
      <w:r w:rsidRPr="00D647C6">
        <w:rPr>
          <w:color w:val="000000" w:themeColor="text1"/>
          <w:sz w:val="22"/>
          <w:szCs w:val="22"/>
        </w:rPr>
        <w:t>: number of complete observations</w:t>
      </w:r>
    </w:p>
    <w:p w14:paraId="467DF9F6" w14:textId="77777777" w:rsidR="00022529" w:rsidRPr="00D647C6" w:rsidRDefault="00022529" w:rsidP="00022529">
      <w:pPr>
        <w:pBdr>
          <w:top w:val="nil"/>
          <w:left w:val="nil"/>
          <w:bottom w:val="nil"/>
          <w:right w:val="nil"/>
          <w:between w:val="nil"/>
        </w:pBdr>
        <w:ind w:left="1440"/>
        <w:rPr>
          <w:color w:val="000000" w:themeColor="text1"/>
          <w:sz w:val="22"/>
          <w:szCs w:val="22"/>
        </w:rPr>
      </w:pPr>
    </w:p>
    <w:p w14:paraId="69EB2E74" w14:textId="77777777" w:rsidR="00022529" w:rsidRPr="00D647C6" w:rsidRDefault="00022529" w:rsidP="00022529">
      <w:pPr>
        <w:rPr>
          <w:color w:val="000000" w:themeColor="text1"/>
          <w:sz w:val="22"/>
          <w:szCs w:val="22"/>
        </w:rPr>
      </w:pPr>
      <w:r w:rsidRPr="00D647C6">
        <w:rPr>
          <w:color w:val="000000" w:themeColor="text1"/>
          <w:sz w:val="22"/>
          <w:szCs w:val="22"/>
        </w:rPr>
        <w:lastRenderedPageBreak/>
        <w:t>Total: Number of total observations with a recorded meaning (when stratifying by meaning) and number of total observations with a recorded meaning in a particular year(when stratifying by meaning and year).</w:t>
      </w:r>
    </w:p>
    <w:p w14:paraId="7E61FB0B" w14:textId="77777777" w:rsidR="00022529" w:rsidRPr="00D647C6" w:rsidRDefault="00022529" w:rsidP="00022529">
      <w:pPr>
        <w:rPr>
          <w:color w:val="000000" w:themeColor="text1"/>
          <w:sz w:val="22"/>
          <w:szCs w:val="22"/>
        </w:rPr>
      </w:pPr>
    </w:p>
    <w:p w14:paraId="0FE8CC36" w14:textId="77777777" w:rsidR="00022529" w:rsidRPr="00D647C6" w:rsidRDefault="00022529" w:rsidP="00022529">
      <w:pPr>
        <w:rPr>
          <w:b/>
          <w:bCs/>
          <w:color w:val="000000" w:themeColor="text1"/>
          <w:sz w:val="22"/>
          <w:szCs w:val="22"/>
        </w:rPr>
      </w:pPr>
      <w:r w:rsidRPr="00D647C6">
        <w:rPr>
          <w:b/>
          <w:bCs/>
          <w:color w:val="000000" w:themeColor="text1"/>
          <w:sz w:val="22"/>
          <w:szCs w:val="22"/>
        </w:rPr>
        <w:t>Calculation</w:t>
      </w:r>
    </w:p>
    <w:p w14:paraId="70EEE6CA" w14:textId="77777777" w:rsidR="00022529" w:rsidRPr="00D647C6" w:rsidRDefault="00022529" w:rsidP="00022529">
      <w:pPr>
        <w:rPr>
          <w:color w:val="000000" w:themeColor="text1"/>
          <w:sz w:val="22"/>
          <w:szCs w:val="22"/>
        </w:rPr>
      </w:pPr>
      <w:r w:rsidRPr="00D647C6">
        <w:rPr>
          <w:color w:val="000000" w:themeColor="text1"/>
          <w:sz w:val="22"/>
          <w:szCs w:val="22"/>
        </w:rPr>
        <w:t>An overview on how counts on step 4 and step 5 are calculated.</w:t>
      </w:r>
    </w:p>
    <w:p w14:paraId="0000051B" w14:textId="4A1C5506" w:rsidR="0082651E" w:rsidRPr="00D647C6" w:rsidRDefault="0082651E">
      <w:pPr>
        <w:rPr>
          <w:color w:val="000000" w:themeColor="text1"/>
          <w:sz w:val="22"/>
          <w:szCs w:val="22"/>
        </w:rPr>
      </w:pPr>
    </w:p>
    <w:p w14:paraId="7E2D5E43" w14:textId="7961C229"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MEDICINES</w:t>
      </w:r>
    </w:p>
    <w:p w14:paraId="2D863424" w14:textId="190469E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medicines_meaning_2categories.csv</w:t>
      </w:r>
    </w:p>
    <w:p w14:paraId="108B100A" w14:textId="52B7FE1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medicines_meaning_other.csv</w:t>
      </w:r>
    </w:p>
    <w:p w14:paraId="41F303A2" w14:textId="779BAC9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medicines_meaning_dates.csv</w:t>
      </w:r>
    </w:p>
    <w:p w14:paraId="22DF39F1" w14:textId="2A382C5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medicines_meaning_year_2categories.csv</w:t>
      </w:r>
    </w:p>
    <w:p w14:paraId="68BE8F17" w14:textId="4808D9C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medicines_meaning_year_other.csv</w:t>
      </w:r>
    </w:p>
    <w:p w14:paraId="71845C90" w14:textId="774A15F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medicines_meaning_year_dates.csv</w:t>
      </w:r>
    </w:p>
    <w:p w14:paraId="056CAE3C" w14:textId="06438C1C" w:rsidR="00836B3E" w:rsidRPr="00D647C6" w:rsidRDefault="00836B3E"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medicines_disp_num_medicinal_product_dist.csv (if available)</w:t>
      </w:r>
    </w:p>
    <w:p w14:paraId="31EAB51D" w14:textId="27D4E793" w:rsidR="00836B3E" w:rsidRPr="00D647C6" w:rsidRDefault="00836B3E"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medicines_presc_quantity_per_day_dist.csv (if available)</w:t>
      </w:r>
    </w:p>
    <w:p w14:paraId="703A3E15" w14:textId="21C59734" w:rsidR="00836B3E" w:rsidRPr="00D647C6" w:rsidRDefault="00836B3E"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medicines_presc_duration_days_dist.csv (if available)</w:t>
      </w:r>
    </w:p>
    <w:p w14:paraId="7DE00023"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15723A6D" w14:textId="671DBD2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medicines_meaning_2categories_masked.csv</w:t>
      </w:r>
    </w:p>
    <w:p w14:paraId="5A3816E0" w14:textId="7AEFA4C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medicines_meaning_other_masked.csv</w:t>
      </w:r>
    </w:p>
    <w:p w14:paraId="34D280D1" w14:textId="5690D43C"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medicines_meaning_dates_masked.csv</w:t>
      </w:r>
    </w:p>
    <w:p w14:paraId="0AA4ABEB" w14:textId="0D2AE455"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medicines_meaning_year_2categories_masked.csv</w:t>
      </w:r>
    </w:p>
    <w:p w14:paraId="6A640F9D" w14:textId="41863EE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medicines_meaning_year_other_masked.csv</w:t>
      </w:r>
    </w:p>
    <w:p w14:paraId="1BB7F18C" w14:textId="5627522C"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medicines_meaning_year_dates_masked.csv</w:t>
      </w:r>
    </w:p>
    <w:p w14:paraId="3BF697E1" w14:textId="69B96E36"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51C"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42" w:name="_Toc67318456"/>
      <w:r w:rsidRPr="00D647C6">
        <w:rPr>
          <w:rFonts w:ascii="Times New Roman" w:hAnsi="Times New Roman" w:cs="Times New Roman"/>
          <w:b/>
          <w:bCs/>
          <w:color w:val="000000" w:themeColor="text1"/>
          <w:sz w:val="22"/>
          <w:szCs w:val="22"/>
        </w:rPr>
        <w:t>PROCEDURES table</w:t>
      </w:r>
      <w:bookmarkEnd w:id="142"/>
    </w:p>
    <w:p w14:paraId="249E6859" w14:textId="77777777" w:rsidR="00A106DC" w:rsidRPr="00D647C6" w:rsidRDefault="00A106DC">
      <w:pPr>
        <w:rPr>
          <w:color w:val="000000" w:themeColor="text1"/>
          <w:sz w:val="22"/>
          <w:szCs w:val="22"/>
        </w:rPr>
      </w:pPr>
    </w:p>
    <w:p w14:paraId="4859E87D" w14:textId="47259A69" w:rsidR="00A106DC" w:rsidRPr="00D647C6" w:rsidRDefault="00A106DC" w:rsidP="00A106DC">
      <w:pPr>
        <w:pStyle w:val="Caption"/>
        <w:keepNext/>
        <w:rPr>
          <w:sz w:val="22"/>
          <w:szCs w:val="22"/>
        </w:rPr>
      </w:pPr>
      <w:bookmarkStart w:id="143" w:name="_Toc66086559"/>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8</w:t>
      </w:r>
      <w:r w:rsidRPr="00D647C6">
        <w:rPr>
          <w:sz w:val="22"/>
          <w:szCs w:val="22"/>
        </w:rPr>
        <w:fldChar w:fldCharType="end"/>
      </w:r>
      <w:r w:rsidRPr="00D647C6">
        <w:rPr>
          <w:sz w:val="22"/>
          <w:szCs w:val="22"/>
        </w:rPr>
        <w:t>. PROCEDURES table</w:t>
      </w:r>
      <w:bookmarkEnd w:id="143"/>
    </w:p>
    <w:tbl>
      <w:tblPr>
        <w:tblStyle w:val="ae"/>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2410"/>
        <w:gridCol w:w="1275"/>
        <w:gridCol w:w="1560"/>
      </w:tblGrid>
      <w:tr w:rsidR="0082651E" w:rsidRPr="00D647C6" w14:paraId="34138B11" w14:textId="77777777" w:rsidTr="00F11149">
        <w:trPr>
          <w:trHeight w:val="255"/>
        </w:trPr>
        <w:tc>
          <w:tcPr>
            <w:tcW w:w="2830" w:type="dxa"/>
            <w:shd w:val="clear" w:color="auto" w:fill="C2D69B" w:themeFill="accent3" w:themeFillTint="99"/>
          </w:tcPr>
          <w:p w14:paraId="0000051E" w14:textId="77777777" w:rsidR="0082651E" w:rsidRPr="00D647C6" w:rsidRDefault="005E1C8C">
            <w:pPr>
              <w:rPr>
                <w:b/>
                <w:color w:val="000000" w:themeColor="text1"/>
                <w:sz w:val="22"/>
                <w:szCs w:val="22"/>
              </w:rPr>
            </w:pPr>
            <w:r w:rsidRPr="00D647C6">
              <w:rPr>
                <w:b/>
                <w:color w:val="000000" w:themeColor="text1"/>
                <w:sz w:val="22"/>
                <w:szCs w:val="22"/>
              </w:rPr>
              <w:t>PROCEDURES</w:t>
            </w:r>
          </w:p>
        </w:tc>
        <w:tc>
          <w:tcPr>
            <w:tcW w:w="1418" w:type="dxa"/>
            <w:shd w:val="clear" w:color="auto" w:fill="C2D69B" w:themeFill="accent3" w:themeFillTint="99"/>
          </w:tcPr>
          <w:p w14:paraId="0000051F" w14:textId="77777777" w:rsidR="0082651E" w:rsidRPr="00D647C6" w:rsidRDefault="005E1C8C">
            <w:pPr>
              <w:rPr>
                <w:b/>
                <w:color w:val="000000" w:themeColor="text1"/>
                <w:sz w:val="22"/>
                <w:szCs w:val="22"/>
              </w:rPr>
            </w:pPr>
            <w:r w:rsidRPr="00D647C6">
              <w:rPr>
                <w:b/>
                <w:color w:val="000000" w:themeColor="text1"/>
                <w:sz w:val="22"/>
                <w:szCs w:val="22"/>
              </w:rPr>
              <w:t xml:space="preserve">Routine healthcare </w:t>
            </w:r>
          </w:p>
        </w:tc>
        <w:tc>
          <w:tcPr>
            <w:tcW w:w="5245" w:type="dxa"/>
            <w:gridSpan w:val="3"/>
            <w:shd w:val="clear" w:color="auto" w:fill="auto"/>
          </w:tcPr>
          <w:p w14:paraId="00000520" w14:textId="5B25E6D4" w:rsidR="0082651E" w:rsidRPr="00D647C6" w:rsidRDefault="005E1C8C">
            <w:pPr>
              <w:rPr>
                <w:color w:val="000000" w:themeColor="text1"/>
                <w:sz w:val="22"/>
                <w:szCs w:val="22"/>
              </w:rPr>
            </w:pPr>
            <w:r w:rsidRPr="00D647C6">
              <w:rPr>
                <w:color w:val="000000" w:themeColor="text1"/>
                <w:sz w:val="22"/>
                <w:szCs w:val="22"/>
              </w:rPr>
              <w:t>This table collects procedures administered during routine healthcare. Can be a surgery, or a diagnostic procedure, a rehabilitation procedure, a therapeutical procedure.</w:t>
            </w:r>
          </w:p>
        </w:tc>
      </w:tr>
      <w:tr w:rsidR="0082651E" w:rsidRPr="00D647C6" w14:paraId="6CCAD102" w14:textId="77777777" w:rsidTr="00F11149">
        <w:trPr>
          <w:trHeight w:val="255"/>
        </w:trPr>
        <w:tc>
          <w:tcPr>
            <w:tcW w:w="2830" w:type="dxa"/>
            <w:shd w:val="clear" w:color="auto" w:fill="auto"/>
          </w:tcPr>
          <w:p w14:paraId="00000523"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8" w:type="dxa"/>
            <w:shd w:val="clear" w:color="auto" w:fill="auto"/>
          </w:tcPr>
          <w:p w14:paraId="00000524"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410" w:type="dxa"/>
            <w:shd w:val="clear" w:color="auto" w:fill="auto"/>
          </w:tcPr>
          <w:p w14:paraId="00000525"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275" w:type="dxa"/>
            <w:shd w:val="clear" w:color="auto" w:fill="auto"/>
          </w:tcPr>
          <w:p w14:paraId="00000526"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560" w:type="dxa"/>
            <w:shd w:val="clear" w:color="auto" w:fill="auto"/>
          </w:tcPr>
          <w:p w14:paraId="00000527"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3BC11EA8" w14:textId="77777777" w:rsidTr="00F11149">
        <w:trPr>
          <w:trHeight w:val="255"/>
        </w:trPr>
        <w:tc>
          <w:tcPr>
            <w:tcW w:w="2830" w:type="dxa"/>
            <w:shd w:val="clear" w:color="auto" w:fill="F2F2F2" w:themeFill="background1" w:themeFillShade="F2"/>
            <w:vAlign w:val="bottom"/>
          </w:tcPr>
          <w:p w14:paraId="00000528"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8" w:type="dxa"/>
            <w:shd w:val="clear" w:color="auto" w:fill="F2F2F2" w:themeFill="background1" w:themeFillShade="F2"/>
            <w:vAlign w:val="center"/>
          </w:tcPr>
          <w:p w14:paraId="00000529"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52A"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2B"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F2F2F2" w:themeFill="background1" w:themeFillShade="F2"/>
            <w:vAlign w:val="bottom"/>
          </w:tcPr>
          <w:p w14:paraId="0000052C" w14:textId="77777777" w:rsidR="0082651E" w:rsidRPr="00D647C6" w:rsidRDefault="0082651E">
            <w:pPr>
              <w:rPr>
                <w:color w:val="000000" w:themeColor="text1"/>
                <w:sz w:val="22"/>
                <w:szCs w:val="22"/>
              </w:rPr>
            </w:pPr>
          </w:p>
        </w:tc>
      </w:tr>
      <w:tr w:rsidR="0082651E" w:rsidRPr="00D647C6" w14:paraId="7AC1E047" w14:textId="77777777" w:rsidTr="00F11149">
        <w:trPr>
          <w:trHeight w:val="75"/>
        </w:trPr>
        <w:tc>
          <w:tcPr>
            <w:tcW w:w="2830" w:type="dxa"/>
            <w:shd w:val="clear" w:color="auto" w:fill="F2F2F2" w:themeFill="background1" w:themeFillShade="F2"/>
            <w:vAlign w:val="bottom"/>
          </w:tcPr>
          <w:p w14:paraId="0000052D" w14:textId="77777777" w:rsidR="0082651E" w:rsidRPr="00D647C6" w:rsidRDefault="005E1C8C">
            <w:pPr>
              <w:rPr>
                <w:color w:val="000000" w:themeColor="text1"/>
                <w:sz w:val="22"/>
                <w:szCs w:val="22"/>
              </w:rPr>
            </w:pPr>
            <w:r w:rsidRPr="00D647C6">
              <w:rPr>
                <w:color w:val="000000" w:themeColor="text1"/>
                <w:sz w:val="22"/>
                <w:szCs w:val="22"/>
              </w:rPr>
              <w:t>procedure_date</w:t>
            </w:r>
          </w:p>
        </w:tc>
        <w:tc>
          <w:tcPr>
            <w:tcW w:w="1418" w:type="dxa"/>
            <w:shd w:val="clear" w:color="auto" w:fill="F2F2F2" w:themeFill="background1" w:themeFillShade="F2"/>
            <w:vAlign w:val="center"/>
          </w:tcPr>
          <w:p w14:paraId="0000052E"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52F"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30"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560" w:type="dxa"/>
            <w:shd w:val="clear" w:color="auto" w:fill="F2F2F2" w:themeFill="background1" w:themeFillShade="F2"/>
            <w:vAlign w:val="bottom"/>
          </w:tcPr>
          <w:p w14:paraId="00000531" w14:textId="77777777" w:rsidR="0082651E" w:rsidRPr="00D647C6" w:rsidRDefault="0082651E">
            <w:pPr>
              <w:rPr>
                <w:color w:val="000000" w:themeColor="text1"/>
                <w:sz w:val="22"/>
                <w:szCs w:val="22"/>
              </w:rPr>
            </w:pPr>
          </w:p>
        </w:tc>
      </w:tr>
      <w:tr w:rsidR="0082651E" w:rsidRPr="00D647C6" w14:paraId="7AC60E68" w14:textId="77777777" w:rsidTr="00F11149">
        <w:trPr>
          <w:trHeight w:val="75"/>
        </w:trPr>
        <w:tc>
          <w:tcPr>
            <w:tcW w:w="2830" w:type="dxa"/>
            <w:shd w:val="clear" w:color="auto" w:fill="F2F2F2" w:themeFill="background1" w:themeFillShade="F2"/>
            <w:vAlign w:val="bottom"/>
          </w:tcPr>
          <w:p w14:paraId="00000532" w14:textId="77777777" w:rsidR="0082651E" w:rsidRPr="00D647C6" w:rsidRDefault="005E1C8C">
            <w:pPr>
              <w:rPr>
                <w:color w:val="000000" w:themeColor="text1"/>
                <w:sz w:val="22"/>
                <w:szCs w:val="22"/>
              </w:rPr>
            </w:pPr>
            <w:r w:rsidRPr="00D647C6">
              <w:rPr>
                <w:color w:val="000000" w:themeColor="text1"/>
                <w:sz w:val="22"/>
                <w:szCs w:val="22"/>
              </w:rPr>
              <w:t>procedure_code</w:t>
            </w:r>
          </w:p>
        </w:tc>
        <w:tc>
          <w:tcPr>
            <w:tcW w:w="1418" w:type="dxa"/>
            <w:shd w:val="clear" w:color="auto" w:fill="F2F2F2" w:themeFill="background1" w:themeFillShade="F2"/>
            <w:vAlign w:val="center"/>
          </w:tcPr>
          <w:p w14:paraId="00000533"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534"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35"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F2F2F2" w:themeFill="background1" w:themeFillShade="F2"/>
            <w:vAlign w:val="bottom"/>
          </w:tcPr>
          <w:p w14:paraId="00000536" w14:textId="77777777" w:rsidR="0082651E" w:rsidRPr="00D647C6" w:rsidRDefault="0082651E">
            <w:pPr>
              <w:rPr>
                <w:color w:val="000000" w:themeColor="text1"/>
                <w:sz w:val="22"/>
                <w:szCs w:val="22"/>
              </w:rPr>
            </w:pPr>
          </w:p>
        </w:tc>
      </w:tr>
      <w:tr w:rsidR="0082651E" w:rsidRPr="00D647C6" w14:paraId="1B23AD7C" w14:textId="77777777" w:rsidTr="00F11149">
        <w:trPr>
          <w:trHeight w:val="690"/>
        </w:trPr>
        <w:tc>
          <w:tcPr>
            <w:tcW w:w="2830" w:type="dxa"/>
            <w:shd w:val="clear" w:color="auto" w:fill="F2F2F2" w:themeFill="background1" w:themeFillShade="F2"/>
            <w:vAlign w:val="bottom"/>
          </w:tcPr>
          <w:p w14:paraId="00000537" w14:textId="77777777" w:rsidR="0082651E" w:rsidRPr="00D647C6" w:rsidRDefault="005E1C8C">
            <w:pPr>
              <w:rPr>
                <w:color w:val="000000" w:themeColor="text1"/>
                <w:sz w:val="22"/>
                <w:szCs w:val="22"/>
              </w:rPr>
            </w:pPr>
            <w:r w:rsidRPr="00D647C6">
              <w:rPr>
                <w:color w:val="000000" w:themeColor="text1"/>
                <w:sz w:val="22"/>
                <w:szCs w:val="22"/>
              </w:rPr>
              <w:t>procedure_code_vocabulary</w:t>
            </w:r>
          </w:p>
        </w:tc>
        <w:tc>
          <w:tcPr>
            <w:tcW w:w="1418" w:type="dxa"/>
            <w:shd w:val="clear" w:color="auto" w:fill="F2F2F2" w:themeFill="background1" w:themeFillShade="F2"/>
            <w:vAlign w:val="center"/>
          </w:tcPr>
          <w:p w14:paraId="00000538" w14:textId="385E6B7F" w:rsidR="0082651E" w:rsidRPr="00D647C6" w:rsidRDefault="00F11149">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539"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3A"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F2F2F2" w:themeFill="background1" w:themeFillShade="F2"/>
            <w:vAlign w:val="center"/>
          </w:tcPr>
          <w:p w14:paraId="0000053B"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42C331B5" w14:textId="77777777" w:rsidTr="00F11149">
        <w:trPr>
          <w:trHeight w:val="309"/>
        </w:trPr>
        <w:tc>
          <w:tcPr>
            <w:tcW w:w="2830" w:type="dxa"/>
            <w:shd w:val="clear" w:color="auto" w:fill="auto"/>
            <w:vAlign w:val="bottom"/>
          </w:tcPr>
          <w:p w14:paraId="0000053C" w14:textId="77777777" w:rsidR="0082651E" w:rsidRPr="00D647C6" w:rsidRDefault="005E1C8C">
            <w:pPr>
              <w:rPr>
                <w:color w:val="000000" w:themeColor="text1"/>
                <w:sz w:val="22"/>
                <w:szCs w:val="22"/>
              </w:rPr>
            </w:pPr>
            <w:r w:rsidRPr="00D647C6">
              <w:rPr>
                <w:color w:val="000000" w:themeColor="text1"/>
                <w:sz w:val="22"/>
                <w:szCs w:val="22"/>
              </w:rPr>
              <w:t>visit_occurrence_id</w:t>
            </w:r>
          </w:p>
        </w:tc>
        <w:tc>
          <w:tcPr>
            <w:tcW w:w="1418" w:type="dxa"/>
            <w:shd w:val="clear" w:color="auto" w:fill="auto"/>
            <w:vAlign w:val="center"/>
          </w:tcPr>
          <w:p w14:paraId="0000053D"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53E" w14:textId="77777777" w:rsidR="0082651E" w:rsidRPr="00D647C6" w:rsidRDefault="005E1C8C">
            <w:pPr>
              <w:rPr>
                <w:color w:val="000000" w:themeColor="text1"/>
                <w:sz w:val="22"/>
                <w:szCs w:val="22"/>
              </w:rPr>
            </w:pPr>
            <w:r w:rsidRPr="00D647C6">
              <w:rPr>
                <w:color w:val="000000" w:themeColor="text1"/>
                <w:sz w:val="22"/>
                <w:szCs w:val="22"/>
              </w:rPr>
              <w:t>A foreign key linking this record to the VISIT_OCCURRENCE table</w:t>
            </w:r>
          </w:p>
        </w:tc>
        <w:tc>
          <w:tcPr>
            <w:tcW w:w="1275" w:type="dxa"/>
            <w:shd w:val="clear" w:color="auto" w:fill="auto"/>
            <w:vAlign w:val="center"/>
          </w:tcPr>
          <w:p w14:paraId="0000053F"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auto"/>
            <w:vAlign w:val="bottom"/>
          </w:tcPr>
          <w:p w14:paraId="00000540" w14:textId="77777777" w:rsidR="0082651E" w:rsidRPr="00D647C6" w:rsidRDefault="0082651E">
            <w:pPr>
              <w:rPr>
                <w:color w:val="000000" w:themeColor="text1"/>
                <w:sz w:val="22"/>
                <w:szCs w:val="22"/>
              </w:rPr>
            </w:pPr>
          </w:p>
        </w:tc>
      </w:tr>
      <w:tr w:rsidR="0082651E" w:rsidRPr="00D647C6" w14:paraId="5556C76B" w14:textId="77777777" w:rsidTr="00B86C38">
        <w:trPr>
          <w:trHeight w:val="75"/>
        </w:trPr>
        <w:tc>
          <w:tcPr>
            <w:tcW w:w="2830" w:type="dxa"/>
            <w:shd w:val="clear" w:color="auto" w:fill="F2F2F2" w:themeFill="background1" w:themeFillShade="F2"/>
            <w:vAlign w:val="bottom"/>
          </w:tcPr>
          <w:p w14:paraId="00000541" w14:textId="77777777" w:rsidR="0082651E" w:rsidRPr="00D647C6" w:rsidRDefault="005E1C8C">
            <w:pPr>
              <w:rPr>
                <w:color w:val="000000" w:themeColor="text1"/>
                <w:sz w:val="22"/>
                <w:szCs w:val="22"/>
              </w:rPr>
            </w:pPr>
            <w:r w:rsidRPr="00D647C6">
              <w:rPr>
                <w:color w:val="000000" w:themeColor="text1"/>
                <w:sz w:val="22"/>
                <w:szCs w:val="22"/>
              </w:rPr>
              <w:t>meaning_of_procedure</w:t>
            </w:r>
          </w:p>
        </w:tc>
        <w:tc>
          <w:tcPr>
            <w:tcW w:w="1418" w:type="dxa"/>
            <w:shd w:val="clear" w:color="auto" w:fill="F2F2F2" w:themeFill="background1" w:themeFillShade="F2"/>
            <w:vAlign w:val="center"/>
          </w:tcPr>
          <w:p w14:paraId="00000542"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543"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44"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F2F2F2" w:themeFill="background1" w:themeFillShade="F2"/>
            <w:vAlign w:val="center"/>
          </w:tcPr>
          <w:p w14:paraId="00000545"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7D2D2577" w14:textId="77777777" w:rsidTr="00B86C38">
        <w:trPr>
          <w:trHeight w:val="720"/>
        </w:trPr>
        <w:tc>
          <w:tcPr>
            <w:tcW w:w="2830" w:type="dxa"/>
            <w:shd w:val="clear" w:color="auto" w:fill="F2F2F2" w:themeFill="background1" w:themeFillShade="F2"/>
            <w:vAlign w:val="bottom"/>
          </w:tcPr>
          <w:p w14:paraId="00000546" w14:textId="77777777" w:rsidR="0082651E" w:rsidRPr="00D647C6" w:rsidRDefault="005E1C8C">
            <w:pPr>
              <w:rPr>
                <w:color w:val="000000" w:themeColor="text1"/>
                <w:sz w:val="22"/>
                <w:szCs w:val="22"/>
              </w:rPr>
            </w:pPr>
            <w:r w:rsidRPr="00D647C6">
              <w:rPr>
                <w:color w:val="000000" w:themeColor="text1"/>
                <w:sz w:val="22"/>
                <w:szCs w:val="22"/>
              </w:rPr>
              <w:lastRenderedPageBreak/>
              <w:t>origin_of_procedure</w:t>
            </w:r>
          </w:p>
        </w:tc>
        <w:tc>
          <w:tcPr>
            <w:tcW w:w="1418" w:type="dxa"/>
            <w:shd w:val="clear" w:color="auto" w:fill="F2F2F2" w:themeFill="background1" w:themeFillShade="F2"/>
            <w:vAlign w:val="center"/>
          </w:tcPr>
          <w:p w14:paraId="00000547"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6E897DE8" w14:textId="77777777" w:rsidR="00274378" w:rsidRPr="00D647C6" w:rsidRDefault="00274378" w:rsidP="00274378">
            <w:pPr>
              <w:rPr>
                <w:sz w:val="22"/>
                <w:szCs w:val="22"/>
              </w:rPr>
            </w:pPr>
            <w:r w:rsidRPr="00D647C6">
              <w:rPr>
                <w:color w:val="000000"/>
                <w:sz w:val="22"/>
                <w:szCs w:val="22"/>
              </w:rPr>
              <w:t>table source name that originated the procedure record</w:t>
            </w:r>
          </w:p>
          <w:p w14:paraId="00000548" w14:textId="77777777" w:rsidR="0082651E" w:rsidRPr="00D647C6" w:rsidRDefault="0082651E">
            <w:pPr>
              <w:rPr>
                <w:color w:val="000000" w:themeColor="text1"/>
                <w:sz w:val="22"/>
                <w:szCs w:val="22"/>
              </w:rPr>
            </w:pPr>
          </w:p>
        </w:tc>
        <w:tc>
          <w:tcPr>
            <w:tcW w:w="1275" w:type="dxa"/>
            <w:shd w:val="clear" w:color="auto" w:fill="F2F2F2" w:themeFill="background1" w:themeFillShade="F2"/>
            <w:vAlign w:val="center"/>
          </w:tcPr>
          <w:p w14:paraId="00000549"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60" w:type="dxa"/>
            <w:shd w:val="clear" w:color="auto" w:fill="F2F2F2" w:themeFill="background1" w:themeFillShade="F2"/>
            <w:vAlign w:val="center"/>
          </w:tcPr>
          <w:p w14:paraId="0000054A"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bl>
    <w:p w14:paraId="0000054C" w14:textId="77777777" w:rsidR="0082651E" w:rsidRPr="00D647C6" w:rsidRDefault="0082651E">
      <w:pPr>
        <w:rPr>
          <w:color w:val="000000" w:themeColor="text1"/>
          <w:sz w:val="22"/>
          <w:szCs w:val="22"/>
        </w:rPr>
      </w:pPr>
    </w:p>
    <w:p w14:paraId="0000054D" w14:textId="32333B07" w:rsidR="0082651E" w:rsidRPr="00D647C6" w:rsidRDefault="005E1C8C">
      <w:pPr>
        <w:rPr>
          <w:b/>
          <w:bCs/>
          <w:color w:val="000000" w:themeColor="text1"/>
          <w:sz w:val="22"/>
          <w:szCs w:val="22"/>
        </w:rPr>
      </w:pPr>
      <w:r w:rsidRPr="00D647C6">
        <w:rPr>
          <w:b/>
          <w:bCs/>
          <w:color w:val="000000" w:themeColor="text1"/>
          <w:sz w:val="22"/>
          <w:szCs w:val="22"/>
        </w:rPr>
        <w:t>Step 4</w:t>
      </w:r>
      <w:r w:rsidR="00737C19"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17BF1019" w14:textId="17D952BF" w:rsidR="00EE6C5F" w:rsidRPr="00D647C6" w:rsidRDefault="00EE6C5F">
      <w:pPr>
        <w:rPr>
          <w:b/>
          <w:bCs/>
          <w:color w:val="000000" w:themeColor="text1"/>
          <w:sz w:val="22"/>
          <w:szCs w:val="22"/>
        </w:rPr>
      </w:pPr>
    </w:p>
    <w:p w14:paraId="74A7BA88" w14:textId="77777777" w:rsidR="00EE6C5F" w:rsidRPr="00D647C6" w:rsidRDefault="00EE6C5F" w:rsidP="00EE6C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61ABEC30"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1B90E626" w14:textId="77777777" w:rsidR="00EE6C5F" w:rsidRPr="00D647C6" w:rsidRDefault="00EE6C5F" w:rsidP="00EE6C5F">
      <w:pPr>
        <w:pBdr>
          <w:top w:val="nil"/>
          <w:left w:val="nil"/>
          <w:bottom w:val="nil"/>
          <w:right w:val="nil"/>
          <w:between w:val="nil"/>
        </w:pBdr>
        <w:rPr>
          <w:color w:val="000000" w:themeColor="text1"/>
          <w:sz w:val="22"/>
          <w:szCs w:val="22"/>
        </w:rPr>
      </w:pPr>
    </w:p>
    <w:p w14:paraId="20DA0B2F"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67EBD992"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5E06AB86" w14:textId="77777777" w:rsidR="00EE6C5F" w:rsidRPr="00D647C6" w:rsidRDefault="00EE6C5F" w:rsidP="00EE6C5F">
      <w:pPr>
        <w:pBdr>
          <w:top w:val="nil"/>
          <w:left w:val="nil"/>
          <w:bottom w:val="nil"/>
          <w:right w:val="nil"/>
          <w:between w:val="nil"/>
        </w:pBdr>
        <w:rPr>
          <w:color w:val="000000" w:themeColor="text1"/>
          <w:sz w:val="22"/>
          <w:szCs w:val="22"/>
        </w:rPr>
      </w:pPr>
    </w:p>
    <w:p w14:paraId="07481DB1" w14:textId="32924331"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0000054E" w14:textId="77777777" w:rsidR="0082651E" w:rsidRPr="00D647C6" w:rsidRDefault="0082651E">
      <w:pPr>
        <w:rPr>
          <w:color w:val="000000" w:themeColor="text1"/>
          <w:sz w:val="22"/>
          <w:szCs w:val="22"/>
        </w:rPr>
      </w:pPr>
    </w:p>
    <w:p w14:paraId="0000054F"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550" w14:textId="77777777" w:rsidR="0082651E" w:rsidRPr="00D647C6" w:rsidRDefault="005E1C8C" w:rsidP="004C75AE">
      <w:pPr>
        <w:rPr>
          <w:color w:val="000000" w:themeColor="text1"/>
          <w:sz w:val="22"/>
          <w:szCs w:val="22"/>
        </w:rPr>
      </w:pPr>
      <w:r w:rsidRPr="00D647C6">
        <w:rPr>
          <w:color w:val="000000" w:themeColor="text1"/>
          <w:sz w:val="22"/>
          <w:szCs w:val="22"/>
        </w:rPr>
        <w:t>The PROCEDURES table does not contain any conventions that can be checked by the script.</w:t>
      </w:r>
    </w:p>
    <w:p w14:paraId="00000551" w14:textId="77777777" w:rsidR="0082651E" w:rsidRPr="00D647C6" w:rsidRDefault="0082651E">
      <w:pPr>
        <w:ind w:left="360"/>
        <w:rPr>
          <w:color w:val="000000" w:themeColor="text1"/>
          <w:sz w:val="22"/>
          <w:szCs w:val="22"/>
        </w:rPr>
      </w:pPr>
    </w:p>
    <w:p w14:paraId="00000552" w14:textId="31EE6B5C"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7DD9A434" w14:textId="77777777" w:rsidR="00B11414" w:rsidRPr="00D647C6" w:rsidRDefault="00B11414" w:rsidP="004C75AE">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249B9783" w14:textId="77777777" w:rsidR="00B11414" w:rsidRPr="00D647C6" w:rsidRDefault="00B11414" w:rsidP="004C75AE">
      <w:pPr>
        <w:rPr>
          <w:color w:val="000000" w:themeColor="text1"/>
          <w:sz w:val="22"/>
          <w:szCs w:val="22"/>
        </w:rPr>
      </w:pPr>
      <w:r w:rsidRPr="00D647C6">
        <w:rPr>
          <w:color w:val="000000" w:themeColor="text1"/>
          <w:sz w:val="22"/>
          <w:szCs w:val="22"/>
        </w:rPr>
        <w:t xml:space="preserve">Overall and by calendar year (according to the year part of </w:t>
      </w:r>
      <w:r w:rsidRPr="00D647C6">
        <w:rPr>
          <w:bCs/>
          <w:i/>
          <w:iCs/>
          <w:color w:val="000000" w:themeColor="text1"/>
          <w:sz w:val="22"/>
          <w:szCs w:val="22"/>
        </w:rPr>
        <w:t>procedure_date</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meaning_of_procedure</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0CD0B725" w14:textId="77777777" w:rsidR="00B11414" w:rsidRPr="00D647C6" w:rsidRDefault="00B11414" w:rsidP="00B11414">
      <w:pPr>
        <w:ind w:left="360"/>
        <w:rPr>
          <w:color w:val="000000" w:themeColor="text1"/>
          <w:sz w:val="22"/>
          <w:szCs w:val="22"/>
        </w:rPr>
      </w:pPr>
    </w:p>
    <w:p w14:paraId="3F71BD93" w14:textId="77777777" w:rsidR="004C75AE" w:rsidRPr="00D647C6" w:rsidRDefault="00B11414"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w:t>
      </w:r>
      <w:r w:rsidR="004C75AE" w:rsidRPr="00D647C6">
        <w:rPr>
          <w:color w:val="000000" w:themeColor="text1"/>
          <w:sz w:val="22"/>
          <w:szCs w:val="22"/>
        </w:rPr>
        <w:t xml:space="preserve"> </w:t>
      </w:r>
      <w:r w:rsidRPr="00D647C6">
        <w:rPr>
          <w:color w:val="000000" w:themeColor="text1"/>
          <w:sz w:val="22"/>
          <w:szCs w:val="22"/>
        </w:rPr>
        <w:t>displayed in the tables or graphs. This happens when a variable is completely missing for a particular meaning category.”</w:t>
      </w:r>
    </w:p>
    <w:p w14:paraId="52C1C2DA" w14:textId="66394DFD" w:rsidR="00B11414" w:rsidRPr="00D647C6" w:rsidRDefault="00B11414"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0265BA4A" w14:textId="77777777" w:rsidR="00B11414" w:rsidRPr="00D647C6" w:rsidRDefault="00B11414" w:rsidP="00B11414">
      <w:pPr>
        <w:ind w:left="360"/>
        <w:rPr>
          <w:color w:val="000000" w:themeColor="text1"/>
          <w:sz w:val="22"/>
          <w:szCs w:val="22"/>
        </w:rPr>
      </w:pPr>
    </w:p>
    <w:p w14:paraId="45F78968" w14:textId="77777777" w:rsidR="00B11414" w:rsidRPr="00D647C6" w:rsidRDefault="00B11414" w:rsidP="004C75AE">
      <w:pPr>
        <w:rPr>
          <w:color w:val="000000" w:themeColor="text1"/>
          <w:sz w:val="22"/>
          <w:szCs w:val="22"/>
        </w:rPr>
      </w:pPr>
      <w:r w:rsidRPr="00D647C6">
        <w:rPr>
          <w:color w:val="000000" w:themeColor="text1"/>
          <w:sz w:val="22"/>
          <w:szCs w:val="22"/>
        </w:rPr>
        <w:t>The results table when stratifying by meaning will contain the name of the table “PROCEDURES”,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7AB611E8" w14:textId="77777777" w:rsidR="00B11414" w:rsidRPr="00D647C6" w:rsidRDefault="00B11414"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5BEC749E" w14:textId="77777777" w:rsidR="00B11414" w:rsidRPr="00D647C6" w:rsidRDefault="00B11414" w:rsidP="004C75AE">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30989356" w14:textId="77777777" w:rsidR="00B11414" w:rsidRPr="00D647C6" w:rsidRDefault="00B11414" w:rsidP="00B11414">
      <w:pPr>
        <w:ind w:left="360"/>
        <w:rPr>
          <w:color w:val="000000" w:themeColor="text1"/>
          <w:sz w:val="22"/>
          <w:szCs w:val="22"/>
        </w:rPr>
      </w:pPr>
    </w:p>
    <w:p w14:paraId="3F170898" w14:textId="0142CAD8" w:rsidR="00B11414" w:rsidRPr="00D647C6" w:rsidRDefault="00B11414" w:rsidP="004C75AE">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w:t>
      </w:r>
      <w:r w:rsidRPr="00D647C6">
        <w:rPr>
          <w:color w:val="000000" w:themeColor="text1"/>
          <w:sz w:val="22"/>
          <w:szCs w:val="22"/>
        </w:rPr>
        <w:lastRenderedPageBreak/>
        <w:t xml:space="preserve">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00C1978B" w14:textId="2B30790A" w:rsidR="00B11414" w:rsidRPr="00D647C6" w:rsidRDefault="00B11414"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58EE4104" w14:textId="097C4ECE" w:rsidR="00B11414" w:rsidRPr="00D647C6" w:rsidRDefault="00B11414" w:rsidP="004C75AE">
      <w:pPr>
        <w:rPr>
          <w:color w:val="000000" w:themeColor="text1"/>
          <w:sz w:val="22"/>
          <w:szCs w:val="22"/>
        </w:rPr>
      </w:pPr>
      <w:r w:rsidRPr="00D647C6">
        <w:rPr>
          <w:color w:val="000000" w:themeColor="text1"/>
          <w:sz w:val="22"/>
          <w:szCs w:val="22"/>
        </w:rPr>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695246D2" w14:textId="1473D676" w:rsidR="00B11414" w:rsidRPr="00D647C6" w:rsidRDefault="00B11414" w:rsidP="00B11414">
      <w:pPr>
        <w:ind w:left="360"/>
        <w:rPr>
          <w:color w:val="000000" w:themeColor="text1"/>
          <w:sz w:val="22"/>
          <w:szCs w:val="22"/>
        </w:rPr>
      </w:pPr>
    </w:p>
    <w:p w14:paraId="35250734" w14:textId="77777777" w:rsidR="00B11414" w:rsidRPr="00D647C6" w:rsidRDefault="00B11414"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689220AB" w14:textId="1099F574" w:rsidR="00B11414" w:rsidRPr="00D647C6" w:rsidRDefault="00B11414" w:rsidP="00B11414">
      <w:pPr>
        <w:ind w:left="360"/>
        <w:rPr>
          <w:color w:val="000000" w:themeColor="text1"/>
          <w:sz w:val="22"/>
          <w:szCs w:val="22"/>
        </w:rPr>
      </w:pPr>
      <w:r w:rsidRPr="00D647C6">
        <w:rPr>
          <w:i/>
          <w:iCs/>
          <w:color w:val="000000" w:themeColor="text1"/>
          <w:sz w:val="22"/>
          <w:szCs w:val="22"/>
        </w:rPr>
        <w:t>procedure_code_vocabulary</w:t>
      </w:r>
      <w:r w:rsidRPr="00D647C6">
        <w:rPr>
          <w:color w:val="000000" w:themeColor="text1"/>
          <w:sz w:val="22"/>
          <w:szCs w:val="22"/>
        </w:rPr>
        <w:t>: number of complete observations per category</w:t>
      </w:r>
    </w:p>
    <w:p w14:paraId="48FC249A" w14:textId="77DAF0EC" w:rsidR="00B11414" w:rsidRPr="00D647C6" w:rsidRDefault="00B11414" w:rsidP="00B11414">
      <w:pPr>
        <w:ind w:left="360"/>
        <w:rPr>
          <w:color w:val="000000" w:themeColor="text1"/>
          <w:sz w:val="22"/>
          <w:szCs w:val="22"/>
        </w:rPr>
      </w:pPr>
      <w:r w:rsidRPr="00D647C6">
        <w:rPr>
          <w:i/>
          <w:iCs/>
          <w:color w:val="000000" w:themeColor="text1"/>
          <w:sz w:val="22"/>
          <w:szCs w:val="22"/>
        </w:rPr>
        <w:t>meaning_of_procedure</w:t>
      </w:r>
      <w:r w:rsidRPr="00D647C6">
        <w:rPr>
          <w:color w:val="000000" w:themeColor="text1"/>
          <w:sz w:val="22"/>
          <w:szCs w:val="22"/>
        </w:rPr>
        <w:t>: number of complete observations per category</w:t>
      </w:r>
    </w:p>
    <w:p w14:paraId="3AF71D1F" w14:textId="6A5806B7" w:rsidR="00B11414" w:rsidRPr="00D647C6" w:rsidRDefault="00B11414" w:rsidP="00B11414">
      <w:pPr>
        <w:ind w:left="360"/>
        <w:rPr>
          <w:color w:val="000000" w:themeColor="text1"/>
          <w:sz w:val="22"/>
          <w:szCs w:val="22"/>
        </w:rPr>
      </w:pPr>
      <w:r w:rsidRPr="00D647C6">
        <w:rPr>
          <w:i/>
          <w:iCs/>
          <w:color w:val="000000" w:themeColor="text1"/>
          <w:sz w:val="22"/>
          <w:szCs w:val="22"/>
        </w:rPr>
        <w:t>origin_of_procedure</w:t>
      </w:r>
      <w:r w:rsidRPr="00D647C6">
        <w:rPr>
          <w:color w:val="000000" w:themeColor="text1"/>
          <w:sz w:val="22"/>
          <w:szCs w:val="22"/>
        </w:rPr>
        <w:t>: number of complete observations per category</w:t>
      </w:r>
    </w:p>
    <w:p w14:paraId="474108CD" w14:textId="77777777" w:rsidR="00B11414" w:rsidRPr="00D647C6" w:rsidRDefault="00B11414" w:rsidP="00B11414">
      <w:pPr>
        <w:rPr>
          <w:color w:val="000000" w:themeColor="text1"/>
          <w:sz w:val="22"/>
          <w:szCs w:val="22"/>
        </w:rPr>
      </w:pPr>
    </w:p>
    <w:p w14:paraId="00000556" w14:textId="72D27679" w:rsidR="0082651E" w:rsidRPr="00D647C6" w:rsidRDefault="00B11414"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r w:rsidR="005E1C8C" w:rsidRPr="00D647C6">
        <w:rPr>
          <w:color w:val="000000" w:themeColor="text1"/>
          <w:sz w:val="22"/>
          <w:szCs w:val="22"/>
        </w:rPr>
        <w:t>:</w:t>
      </w:r>
    </w:p>
    <w:p w14:paraId="00000557" w14:textId="77777777"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558" w14:textId="54229D6A" w:rsidR="0082651E" w:rsidRPr="00D647C6" w:rsidRDefault="005E1C8C" w:rsidP="00B11414">
      <w:pPr>
        <w:ind w:left="360"/>
        <w:rPr>
          <w:color w:val="000000" w:themeColor="text1"/>
          <w:sz w:val="22"/>
          <w:szCs w:val="22"/>
        </w:rPr>
      </w:pPr>
      <w:r w:rsidRPr="00D647C6">
        <w:rPr>
          <w:i/>
          <w:iCs/>
          <w:color w:val="000000" w:themeColor="text1"/>
          <w:sz w:val="22"/>
          <w:szCs w:val="22"/>
        </w:rPr>
        <w:t>procedure_code</w:t>
      </w:r>
      <w:r w:rsidRPr="00D647C6">
        <w:rPr>
          <w:color w:val="000000" w:themeColor="text1"/>
          <w:sz w:val="22"/>
          <w:szCs w:val="22"/>
        </w:rPr>
        <w:t xml:space="preserve">: </w:t>
      </w:r>
      <w:r w:rsidR="00B11414" w:rsidRPr="00D647C6">
        <w:rPr>
          <w:color w:val="000000" w:themeColor="text1"/>
          <w:sz w:val="22"/>
          <w:szCs w:val="22"/>
        </w:rPr>
        <w:t>number of complete observations</w:t>
      </w:r>
    </w:p>
    <w:p w14:paraId="00000559" w14:textId="77777777" w:rsidR="0082651E" w:rsidRPr="00D647C6" w:rsidRDefault="005E1C8C">
      <w:pPr>
        <w:ind w:firstLine="360"/>
        <w:rPr>
          <w:color w:val="000000" w:themeColor="text1"/>
          <w:sz w:val="22"/>
          <w:szCs w:val="22"/>
        </w:rPr>
      </w:pPr>
      <w:r w:rsidRPr="00D647C6">
        <w:rPr>
          <w:i/>
          <w:iCs/>
          <w:color w:val="000000" w:themeColor="text1"/>
          <w:sz w:val="22"/>
          <w:szCs w:val="22"/>
        </w:rPr>
        <w:t>visit_occurrence_id</w:t>
      </w:r>
      <w:r w:rsidRPr="00D647C6">
        <w:rPr>
          <w:color w:val="000000" w:themeColor="text1"/>
          <w:sz w:val="22"/>
          <w:szCs w:val="22"/>
        </w:rPr>
        <w:t xml:space="preserve">: number of unique visit id </w:t>
      </w:r>
    </w:p>
    <w:p w14:paraId="0000055E" w14:textId="7B8276BB" w:rsidR="0082651E" w:rsidRPr="00D647C6" w:rsidRDefault="0082651E">
      <w:pPr>
        <w:rPr>
          <w:color w:val="000000" w:themeColor="text1"/>
          <w:sz w:val="22"/>
          <w:szCs w:val="22"/>
        </w:rPr>
      </w:pPr>
    </w:p>
    <w:p w14:paraId="5711D1C7" w14:textId="440DEBE2" w:rsidR="00B11414" w:rsidRPr="00D647C6" w:rsidRDefault="00B11414"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55F" w14:textId="77777777" w:rsidR="0082651E" w:rsidRPr="00D647C6" w:rsidRDefault="0082651E">
      <w:pPr>
        <w:rPr>
          <w:color w:val="000000" w:themeColor="text1"/>
          <w:sz w:val="22"/>
          <w:szCs w:val="22"/>
        </w:rPr>
      </w:pPr>
    </w:p>
    <w:p w14:paraId="00000560" w14:textId="36091AED" w:rsidR="0082651E" w:rsidRPr="00D647C6" w:rsidRDefault="005E1C8C">
      <w:pPr>
        <w:rPr>
          <w:b/>
          <w:bCs/>
          <w:color w:val="000000" w:themeColor="text1"/>
          <w:sz w:val="22"/>
          <w:szCs w:val="22"/>
        </w:rPr>
      </w:pPr>
      <w:r w:rsidRPr="00D647C6">
        <w:rPr>
          <w:b/>
          <w:bCs/>
          <w:color w:val="000000" w:themeColor="text1"/>
          <w:sz w:val="22"/>
          <w:szCs w:val="22"/>
        </w:rPr>
        <w:t>Step 5</w:t>
      </w:r>
      <w:r w:rsidR="00737C19"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561" w14:textId="77777777" w:rsidR="0082651E" w:rsidRPr="00D647C6" w:rsidRDefault="0082651E">
      <w:pPr>
        <w:rPr>
          <w:color w:val="000000" w:themeColor="text1"/>
          <w:sz w:val="22"/>
          <w:szCs w:val="22"/>
        </w:rPr>
      </w:pPr>
    </w:p>
    <w:p w14:paraId="00000562"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563" w14:textId="77777777" w:rsidR="0082651E" w:rsidRPr="00D647C6" w:rsidRDefault="005E1C8C" w:rsidP="004C75AE">
      <w:pPr>
        <w:rPr>
          <w:color w:val="000000" w:themeColor="text1"/>
          <w:sz w:val="22"/>
          <w:szCs w:val="22"/>
        </w:rPr>
      </w:pPr>
      <w:r w:rsidRPr="00D647C6">
        <w:rPr>
          <w:color w:val="000000" w:themeColor="text1"/>
          <w:sz w:val="22"/>
          <w:szCs w:val="22"/>
        </w:rPr>
        <w:t>There are no continuous variables in the PROCEDURES table.</w:t>
      </w:r>
    </w:p>
    <w:p w14:paraId="00000564" w14:textId="77777777" w:rsidR="0082651E" w:rsidRPr="00D647C6" w:rsidRDefault="0082651E">
      <w:pPr>
        <w:ind w:left="360"/>
        <w:rPr>
          <w:color w:val="000000" w:themeColor="text1"/>
          <w:sz w:val="22"/>
          <w:szCs w:val="22"/>
        </w:rPr>
      </w:pPr>
    </w:p>
    <w:p w14:paraId="00000565"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74A2C40C" w14:textId="75475E84" w:rsidR="00B86C38" w:rsidRPr="00D647C6" w:rsidRDefault="00B86C38" w:rsidP="004C75AE">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w:t>
      </w:r>
      <w:r w:rsidRPr="00D647C6">
        <w:rPr>
          <w:i/>
          <w:iCs/>
          <w:color w:val="000000" w:themeColor="text1"/>
          <w:sz w:val="22"/>
          <w:szCs w:val="22"/>
        </w:rPr>
        <w:t>procedure_date</w:t>
      </w:r>
      <w:r w:rsidRPr="00D647C6">
        <w:rPr>
          <w:color w:val="000000" w:themeColor="text1"/>
          <w:sz w:val="22"/>
          <w:szCs w:val="22"/>
        </w:rPr>
        <w:t xml:space="preserve">. In both cases the results will be stratified by </w:t>
      </w:r>
      <w:r w:rsidRPr="00D647C6">
        <w:rPr>
          <w:i/>
          <w:iCs/>
          <w:color w:val="000000" w:themeColor="text1"/>
          <w:sz w:val="22"/>
          <w:szCs w:val="22"/>
        </w:rPr>
        <w:t>meaning_of_procedure</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2347F014" w14:textId="77777777" w:rsidR="00B86C38" w:rsidRPr="00D647C6" w:rsidRDefault="00B86C38" w:rsidP="00B86C38">
      <w:pPr>
        <w:ind w:left="360"/>
        <w:rPr>
          <w:color w:val="000000" w:themeColor="text1"/>
          <w:sz w:val="22"/>
          <w:szCs w:val="22"/>
        </w:rPr>
      </w:pPr>
    </w:p>
    <w:p w14:paraId="25635D95" w14:textId="77777777" w:rsidR="004C75AE" w:rsidRPr="00D647C6" w:rsidRDefault="00B86C38"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28B72DDD" w14:textId="6EC20C6B" w:rsidR="00B86C38" w:rsidRPr="00D647C6" w:rsidRDefault="00B86C38"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437E2F59" w14:textId="77777777" w:rsidR="00AC2E85" w:rsidRDefault="00AC2E85" w:rsidP="004C75AE">
      <w:pPr>
        <w:rPr>
          <w:color w:val="000000" w:themeColor="text1"/>
          <w:sz w:val="22"/>
          <w:szCs w:val="22"/>
        </w:rPr>
      </w:pPr>
    </w:p>
    <w:p w14:paraId="1169EF4A" w14:textId="6D99E1F4" w:rsidR="00B86C38" w:rsidRPr="00D647C6" w:rsidRDefault="00B86C38" w:rsidP="004C75AE">
      <w:pPr>
        <w:rPr>
          <w:color w:val="000000" w:themeColor="text1"/>
          <w:sz w:val="22"/>
          <w:szCs w:val="22"/>
        </w:rPr>
      </w:pPr>
      <w:r w:rsidRPr="00D647C6">
        <w:rPr>
          <w:color w:val="000000" w:themeColor="text1"/>
          <w:sz w:val="22"/>
          <w:szCs w:val="22"/>
        </w:rPr>
        <w:t>The results table when stratifying by meaning will contain the name of the table “PROCEDURES”, name of the variable, meaning variable, count, total and percentage. If counts and totals smaller than 5 are present in the data, those will be replaced by “&lt;5” in the results table.</w:t>
      </w:r>
    </w:p>
    <w:p w14:paraId="280D9245" w14:textId="2D4612EE" w:rsidR="00B86C38" w:rsidRPr="00D647C6" w:rsidRDefault="00B86C38" w:rsidP="004C75AE">
      <w:pPr>
        <w:rPr>
          <w:color w:val="000000" w:themeColor="text1"/>
          <w:sz w:val="22"/>
          <w:szCs w:val="22"/>
        </w:rPr>
      </w:pPr>
      <w:r w:rsidRPr="00D647C6">
        <w:rPr>
          <w:color w:val="000000" w:themeColor="text1"/>
          <w:sz w:val="22"/>
          <w:szCs w:val="22"/>
        </w:rPr>
        <w:t>Visually the results when stratifying by meaning will be displayed by line charts and color coded by the variable</w:t>
      </w:r>
      <w:r w:rsidR="001C5DBB" w:rsidRPr="00D647C6">
        <w:rPr>
          <w:color w:val="000000" w:themeColor="text1"/>
          <w:sz w:val="22"/>
          <w:szCs w:val="22"/>
        </w:rPr>
        <w:t xml:space="preserve"> name</w:t>
      </w:r>
      <w:r w:rsidRPr="00D647C6">
        <w:rPr>
          <w:color w:val="000000" w:themeColor="text1"/>
          <w:sz w:val="22"/>
          <w:szCs w:val="22"/>
        </w:rPr>
        <w:t xml:space="preserve">. If you want to remove a variable from the graph, you can do that by clicking in the </w:t>
      </w:r>
      <w:r w:rsidRPr="00D647C6">
        <w:rPr>
          <w:color w:val="000000" w:themeColor="text1"/>
          <w:sz w:val="22"/>
          <w:szCs w:val="22"/>
        </w:rPr>
        <w:lastRenderedPageBreak/>
        <w:t xml:space="preserve">variable you do not need. If counts and totals smaller than 5 are present in the data, those will not be plotted in the graphs. </w:t>
      </w:r>
    </w:p>
    <w:p w14:paraId="2BB1373C" w14:textId="5D718398" w:rsidR="00B86C38" w:rsidRPr="00D647C6" w:rsidRDefault="00B86C38" w:rsidP="004C75AE">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48A0CE4A" w14:textId="2A41AEA3" w:rsidR="00B86C38" w:rsidRPr="00D647C6" w:rsidRDefault="00B86C38" w:rsidP="004C75AE">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5C16D063" w14:textId="77777777" w:rsidR="00B86C38" w:rsidRPr="00D647C6" w:rsidRDefault="00B86C38" w:rsidP="00B86C38">
      <w:pPr>
        <w:ind w:left="360"/>
        <w:rPr>
          <w:color w:val="000000" w:themeColor="text1"/>
          <w:sz w:val="22"/>
          <w:szCs w:val="22"/>
        </w:rPr>
      </w:pPr>
    </w:p>
    <w:p w14:paraId="72454831" w14:textId="77777777" w:rsidR="00B86C38" w:rsidRPr="00D647C6" w:rsidRDefault="00B86C38" w:rsidP="004C75AE">
      <w:pPr>
        <w:rPr>
          <w:color w:val="000000" w:themeColor="text1"/>
          <w:sz w:val="22"/>
          <w:szCs w:val="22"/>
        </w:rPr>
      </w:pPr>
      <w:r w:rsidRPr="00D647C6">
        <w:rPr>
          <w:color w:val="000000" w:themeColor="text1"/>
          <w:sz w:val="22"/>
          <w:szCs w:val="22"/>
        </w:rPr>
        <w:t>Date counts by year will be calculated as follows:</w:t>
      </w:r>
    </w:p>
    <w:p w14:paraId="0DCF0F86" w14:textId="0E1E91F5" w:rsidR="00B86C38" w:rsidRPr="00D647C6" w:rsidRDefault="00B86C38"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procedure_date</w:t>
      </w:r>
      <w:r w:rsidRPr="00D647C6">
        <w:rPr>
          <w:color w:val="000000" w:themeColor="text1"/>
          <w:sz w:val="22"/>
          <w:szCs w:val="22"/>
        </w:rPr>
        <w:t>: number of complete observations</w:t>
      </w:r>
    </w:p>
    <w:p w14:paraId="5B934113" w14:textId="77777777" w:rsidR="00B86C38" w:rsidRPr="00D647C6" w:rsidRDefault="00B86C38" w:rsidP="00B86C38">
      <w:pPr>
        <w:pBdr>
          <w:top w:val="nil"/>
          <w:left w:val="nil"/>
          <w:bottom w:val="nil"/>
          <w:right w:val="nil"/>
          <w:between w:val="nil"/>
        </w:pBdr>
        <w:ind w:left="1440"/>
        <w:rPr>
          <w:color w:val="000000" w:themeColor="text1"/>
          <w:sz w:val="22"/>
          <w:szCs w:val="22"/>
        </w:rPr>
      </w:pPr>
    </w:p>
    <w:p w14:paraId="3B3454FD" w14:textId="77777777" w:rsidR="00B86C38" w:rsidRPr="00D647C6" w:rsidRDefault="00B86C38" w:rsidP="004C75AE">
      <w:pPr>
        <w:rPr>
          <w:color w:val="000000" w:themeColor="text1"/>
          <w:sz w:val="22"/>
          <w:szCs w:val="22"/>
        </w:rPr>
      </w:pPr>
      <w:r w:rsidRPr="00D647C6">
        <w:rPr>
          <w:color w:val="000000" w:themeColor="text1"/>
          <w:sz w:val="22"/>
          <w:szCs w:val="22"/>
        </w:rPr>
        <w:t xml:space="preserve"> Total: Number of total observations with a recorded meaning (when stratifying by meaning) and number of total observations with a recorded meaning in a particular year(when stratifying by meaning and year).</w:t>
      </w:r>
    </w:p>
    <w:p w14:paraId="7DCBBD77" w14:textId="77777777" w:rsidR="00B86C38" w:rsidRPr="00D647C6" w:rsidRDefault="00B86C38" w:rsidP="00EE6C5F">
      <w:pPr>
        <w:rPr>
          <w:b/>
          <w:bCs/>
          <w:color w:val="000000" w:themeColor="text1"/>
          <w:sz w:val="22"/>
          <w:szCs w:val="22"/>
        </w:rPr>
      </w:pPr>
    </w:p>
    <w:p w14:paraId="0C3083FB" w14:textId="77777777" w:rsidR="00B86C38" w:rsidRPr="00D647C6" w:rsidRDefault="00B86C38" w:rsidP="004C75AE">
      <w:pPr>
        <w:rPr>
          <w:b/>
          <w:bCs/>
          <w:color w:val="000000" w:themeColor="text1"/>
          <w:sz w:val="22"/>
          <w:szCs w:val="22"/>
        </w:rPr>
      </w:pPr>
      <w:r w:rsidRPr="00D647C6">
        <w:rPr>
          <w:b/>
          <w:bCs/>
          <w:color w:val="000000" w:themeColor="text1"/>
          <w:sz w:val="22"/>
          <w:szCs w:val="22"/>
        </w:rPr>
        <w:t>Calculation</w:t>
      </w:r>
    </w:p>
    <w:p w14:paraId="3C43F080" w14:textId="77777777" w:rsidR="00B86C38" w:rsidRPr="00D647C6" w:rsidRDefault="00B86C38" w:rsidP="004C75AE">
      <w:pPr>
        <w:rPr>
          <w:color w:val="000000" w:themeColor="text1"/>
          <w:sz w:val="22"/>
          <w:szCs w:val="22"/>
        </w:rPr>
      </w:pPr>
      <w:r w:rsidRPr="00D647C6">
        <w:rPr>
          <w:color w:val="000000" w:themeColor="text1"/>
          <w:sz w:val="22"/>
          <w:szCs w:val="22"/>
        </w:rPr>
        <w:t>An overview on how counts on step 4 and step 5 are calculated.</w:t>
      </w:r>
    </w:p>
    <w:p w14:paraId="0000056A" w14:textId="26D39907" w:rsidR="0082651E" w:rsidRPr="00D647C6" w:rsidRDefault="0082651E">
      <w:pPr>
        <w:rPr>
          <w:color w:val="000000" w:themeColor="text1"/>
          <w:sz w:val="22"/>
          <w:szCs w:val="22"/>
        </w:rPr>
      </w:pPr>
    </w:p>
    <w:p w14:paraId="5733D500" w14:textId="52ABC6D8"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PROCEDURES</w:t>
      </w:r>
    </w:p>
    <w:p w14:paraId="7A7F4DDE" w14:textId="70E0A603"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procedures_meaning_2categories.csv</w:t>
      </w:r>
    </w:p>
    <w:p w14:paraId="00DB3AEF" w14:textId="3CBC226F"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procedures_meaning_other.csv</w:t>
      </w:r>
    </w:p>
    <w:p w14:paraId="75708AE8" w14:textId="1881C74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procedures_meaning_dates.csv</w:t>
      </w:r>
    </w:p>
    <w:p w14:paraId="798DED4D" w14:textId="45C5D4AA"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procedures_meaning_year_2categories.csv</w:t>
      </w:r>
    </w:p>
    <w:p w14:paraId="54D5947D" w14:textId="517C659C"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procedures_meaning_year_other.csv</w:t>
      </w:r>
    </w:p>
    <w:p w14:paraId="20AE6072" w14:textId="2C52E212"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procedures_meaning_year_dates.csv</w:t>
      </w:r>
    </w:p>
    <w:p w14:paraId="5CB6B181" w14:textId="1C1250E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67C495A0" w14:textId="02B7A290"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procedures_meaning_2categories_masked.csv</w:t>
      </w:r>
    </w:p>
    <w:p w14:paraId="7BAD0D50" w14:textId="59E40F81"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procedures_meaning_other_masked.csv</w:t>
      </w:r>
    </w:p>
    <w:p w14:paraId="38E4AF5F" w14:textId="1D33B39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procedures_meaning_dates_masked.csv</w:t>
      </w:r>
    </w:p>
    <w:p w14:paraId="3828AC59" w14:textId="637E6028"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procedures_meaning_year_2categories_masked.csv</w:t>
      </w:r>
    </w:p>
    <w:p w14:paraId="0B68AE33" w14:textId="023BBB5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procedures_meaning_year_other_masked.csv</w:t>
      </w:r>
    </w:p>
    <w:p w14:paraId="49EF822A" w14:textId="488FE10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procedures_meaning_year_dates_masked.csv</w:t>
      </w:r>
    </w:p>
    <w:p w14:paraId="1EA2661B" w14:textId="45A2A37A" w:rsidR="00771895" w:rsidRPr="00AC2E85"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56B"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44" w:name="_Toc67318457"/>
      <w:r w:rsidRPr="00D647C6">
        <w:rPr>
          <w:rFonts w:ascii="Times New Roman" w:hAnsi="Times New Roman" w:cs="Times New Roman"/>
          <w:b/>
          <w:bCs/>
          <w:color w:val="000000" w:themeColor="text1"/>
          <w:sz w:val="22"/>
          <w:szCs w:val="22"/>
        </w:rPr>
        <w:t>VACCINES table</w:t>
      </w:r>
      <w:bookmarkEnd w:id="144"/>
    </w:p>
    <w:p w14:paraId="1EFD65C3" w14:textId="77777777" w:rsidR="00A106DC" w:rsidRPr="00D647C6" w:rsidRDefault="00A106DC">
      <w:pPr>
        <w:rPr>
          <w:color w:val="000000" w:themeColor="text1"/>
          <w:sz w:val="22"/>
          <w:szCs w:val="22"/>
        </w:rPr>
      </w:pPr>
    </w:p>
    <w:p w14:paraId="75E78483" w14:textId="7B626244" w:rsidR="00A106DC" w:rsidRPr="00D647C6" w:rsidRDefault="00A106DC" w:rsidP="00A106DC">
      <w:pPr>
        <w:pStyle w:val="Caption"/>
        <w:keepNext/>
        <w:rPr>
          <w:sz w:val="22"/>
          <w:szCs w:val="22"/>
        </w:rPr>
      </w:pPr>
      <w:bookmarkStart w:id="145" w:name="_Toc66086560"/>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9</w:t>
      </w:r>
      <w:r w:rsidRPr="00D647C6">
        <w:rPr>
          <w:sz w:val="22"/>
          <w:szCs w:val="22"/>
        </w:rPr>
        <w:fldChar w:fldCharType="end"/>
      </w:r>
      <w:r w:rsidRPr="00D647C6">
        <w:rPr>
          <w:sz w:val="22"/>
          <w:szCs w:val="22"/>
        </w:rPr>
        <w:t>. VACCINES table</w:t>
      </w:r>
      <w:bookmarkEnd w:id="145"/>
    </w:p>
    <w:tbl>
      <w:tblPr>
        <w:tblStyle w:val="af"/>
        <w:tblW w:w="9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843"/>
        <w:gridCol w:w="2693"/>
        <w:gridCol w:w="1418"/>
        <w:gridCol w:w="1585"/>
      </w:tblGrid>
      <w:tr w:rsidR="0082651E" w:rsidRPr="00D647C6" w14:paraId="48033F04" w14:textId="77777777" w:rsidTr="00B86C38">
        <w:trPr>
          <w:trHeight w:val="300"/>
        </w:trPr>
        <w:tc>
          <w:tcPr>
            <w:tcW w:w="2405" w:type="dxa"/>
            <w:shd w:val="clear" w:color="auto" w:fill="C2D69B" w:themeFill="accent3" w:themeFillTint="99"/>
          </w:tcPr>
          <w:p w14:paraId="0000056D" w14:textId="77777777" w:rsidR="0082651E" w:rsidRPr="00D647C6" w:rsidRDefault="005E1C8C">
            <w:pPr>
              <w:rPr>
                <w:b/>
                <w:color w:val="000000" w:themeColor="text1"/>
                <w:sz w:val="22"/>
                <w:szCs w:val="22"/>
              </w:rPr>
            </w:pPr>
            <w:r w:rsidRPr="00D647C6">
              <w:rPr>
                <w:b/>
                <w:color w:val="000000" w:themeColor="text1"/>
                <w:sz w:val="22"/>
                <w:szCs w:val="22"/>
              </w:rPr>
              <w:t>VACCINES</w:t>
            </w:r>
          </w:p>
        </w:tc>
        <w:tc>
          <w:tcPr>
            <w:tcW w:w="1843" w:type="dxa"/>
            <w:shd w:val="clear" w:color="auto" w:fill="C2D69B" w:themeFill="accent3" w:themeFillTint="99"/>
          </w:tcPr>
          <w:p w14:paraId="0000056E" w14:textId="77777777" w:rsidR="0082651E" w:rsidRPr="00D647C6" w:rsidRDefault="005E1C8C">
            <w:pPr>
              <w:rPr>
                <w:b/>
                <w:color w:val="000000" w:themeColor="text1"/>
                <w:sz w:val="22"/>
                <w:szCs w:val="22"/>
              </w:rPr>
            </w:pPr>
            <w:r w:rsidRPr="00D647C6">
              <w:rPr>
                <w:b/>
                <w:color w:val="000000" w:themeColor="text1"/>
                <w:sz w:val="22"/>
                <w:szCs w:val="22"/>
              </w:rPr>
              <w:t>Routine healthcare data</w:t>
            </w:r>
          </w:p>
        </w:tc>
        <w:tc>
          <w:tcPr>
            <w:tcW w:w="5696" w:type="dxa"/>
            <w:gridSpan w:val="3"/>
            <w:shd w:val="clear" w:color="auto" w:fill="auto"/>
          </w:tcPr>
          <w:p w14:paraId="0000056F" w14:textId="77777777" w:rsidR="0082651E" w:rsidRPr="00D647C6" w:rsidRDefault="005E1C8C">
            <w:pPr>
              <w:rPr>
                <w:color w:val="000000" w:themeColor="text1"/>
                <w:sz w:val="22"/>
                <w:szCs w:val="22"/>
              </w:rPr>
            </w:pPr>
            <w:r w:rsidRPr="00D647C6">
              <w:rPr>
                <w:color w:val="000000" w:themeColor="text1"/>
                <w:sz w:val="22"/>
                <w:szCs w:val="22"/>
              </w:rPr>
              <w:t>This table collects dispensations or administrations of vaccines.</w:t>
            </w:r>
          </w:p>
          <w:p w14:paraId="00000570" w14:textId="77777777" w:rsidR="0082651E" w:rsidRPr="00D647C6" w:rsidRDefault="0082651E">
            <w:pPr>
              <w:rPr>
                <w:b/>
                <w:color w:val="000000" w:themeColor="text1"/>
                <w:sz w:val="22"/>
                <w:szCs w:val="22"/>
              </w:rPr>
            </w:pPr>
          </w:p>
        </w:tc>
      </w:tr>
      <w:tr w:rsidR="0082651E" w:rsidRPr="00D647C6" w14:paraId="3F954ECD" w14:textId="77777777" w:rsidTr="00B86C38">
        <w:trPr>
          <w:trHeight w:val="300"/>
        </w:trPr>
        <w:tc>
          <w:tcPr>
            <w:tcW w:w="2405" w:type="dxa"/>
            <w:shd w:val="clear" w:color="auto" w:fill="auto"/>
          </w:tcPr>
          <w:p w14:paraId="00000573"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843" w:type="dxa"/>
            <w:shd w:val="clear" w:color="auto" w:fill="auto"/>
          </w:tcPr>
          <w:p w14:paraId="00000574"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693" w:type="dxa"/>
            <w:shd w:val="clear" w:color="auto" w:fill="auto"/>
          </w:tcPr>
          <w:p w14:paraId="00000575"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418" w:type="dxa"/>
            <w:shd w:val="clear" w:color="auto" w:fill="auto"/>
          </w:tcPr>
          <w:p w14:paraId="00000576"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585" w:type="dxa"/>
            <w:shd w:val="clear" w:color="auto" w:fill="auto"/>
          </w:tcPr>
          <w:p w14:paraId="00000577"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5DFCD9D9" w14:textId="77777777" w:rsidTr="00B86C38">
        <w:trPr>
          <w:trHeight w:val="300"/>
        </w:trPr>
        <w:tc>
          <w:tcPr>
            <w:tcW w:w="2405" w:type="dxa"/>
            <w:shd w:val="clear" w:color="auto" w:fill="F2F2F2" w:themeFill="background1" w:themeFillShade="F2"/>
            <w:vAlign w:val="bottom"/>
          </w:tcPr>
          <w:p w14:paraId="00000578"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843" w:type="dxa"/>
            <w:shd w:val="clear" w:color="auto" w:fill="F2F2F2" w:themeFill="background1" w:themeFillShade="F2"/>
            <w:vAlign w:val="bottom"/>
          </w:tcPr>
          <w:p w14:paraId="00000579" w14:textId="77777777" w:rsidR="0082651E" w:rsidRPr="00D647C6" w:rsidRDefault="005E1C8C">
            <w:pPr>
              <w:rPr>
                <w:color w:val="000000" w:themeColor="text1"/>
                <w:sz w:val="22"/>
                <w:szCs w:val="22"/>
              </w:rPr>
            </w:pPr>
            <w:r w:rsidRPr="00D647C6">
              <w:rPr>
                <w:color w:val="000000" w:themeColor="text1"/>
                <w:sz w:val="22"/>
                <w:szCs w:val="22"/>
              </w:rPr>
              <w:t>Yes</w:t>
            </w:r>
          </w:p>
        </w:tc>
        <w:tc>
          <w:tcPr>
            <w:tcW w:w="2693" w:type="dxa"/>
            <w:shd w:val="clear" w:color="auto" w:fill="F2F2F2" w:themeFill="background1" w:themeFillShade="F2"/>
            <w:vAlign w:val="bottom"/>
          </w:tcPr>
          <w:p w14:paraId="0000057A"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center"/>
          </w:tcPr>
          <w:p w14:paraId="0000057B" w14:textId="4E55CBFF" w:rsidR="0082651E" w:rsidRPr="00D647C6" w:rsidRDefault="00836B3E">
            <w:pPr>
              <w:rPr>
                <w:color w:val="000000" w:themeColor="text1"/>
                <w:sz w:val="22"/>
                <w:szCs w:val="22"/>
                <w:lang w:val="en-US"/>
              </w:rPr>
            </w:pPr>
            <w:r w:rsidRPr="00D647C6">
              <w:rPr>
                <w:color w:val="000000" w:themeColor="text1"/>
                <w:sz w:val="22"/>
                <w:szCs w:val="22"/>
                <w:lang w:val="en-US"/>
              </w:rPr>
              <w:t>Character</w:t>
            </w:r>
          </w:p>
        </w:tc>
        <w:tc>
          <w:tcPr>
            <w:tcW w:w="1585" w:type="dxa"/>
            <w:shd w:val="clear" w:color="auto" w:fill="F2F2F2" w:themeFill="background1" w:themeFillShade="F2"/>
            <w:vAlign w:val="bottom"/>
          </w:tcPr>
          <w:p w14:paraId="0000057C" w14:textId="77777777" w:rsidR="0082651E" w:rsidRPr="00D647C6" w:rsidRDefault="0082651E">
            <w:pPr>
              <w:rPr>
                <w:color w:val="000000" w:themeColor="text1"/>
                <w:sz w:val="22"/>
                <w:szCs w:val="22"/>
              </w:rPr>
            </w:pPr>
          </w:p>
        </w:tc>
      </w:tr>
      <w:tr w:rsidR="0082651E" w:rsidRPr="00D647C6" w14:paraId="483E4FB2" w14:textId="77777777" w:rsidTr="00B86C38">
        <w:trPr>
          <w:trHeight w:val="358"/>
        </w:trPr>
        <w:tc>
          <w:tcPr>
            <w:tcW w:w="2405" w:type="dxa"/>
            <w:shd w:val="clear" w:color="auto" w:fill="F2F2F2" w:themeFill="background1" w:themeFillShade="F2"/>
            <w:vAlign w:val="bottom"/>
          </w:tcPr>
          <w:p w14:paraId="0000057D" w14:textId="77777777" w:rsidR="0082651E" w:rsidRPr="00D647C6" w:rsidRDefault="005E1C8C">
            <w:pPr>
              <w:rPr>
                <w:color w:val="000000" w:themeColor="text1"/>
                <w:sz w:val="22"/>
                <w:szCs w:val="22"/>
              </w:rPr>
            </w:pPr>
            <w:r w:rsidRPr="00D647C6">
              <w:rPr>
                <w:color w:val="000000" w:themeColor="text1"/>
                <w:sz w:val="22"/>
                <w:szCs w:val="22"/>
              </w:rPr>
              <w:t>vx_record_date</w:t>
            </w:r>
          </w:p>
        </w:tc>
        <w:tc>
          <w:tcPr>
            <w:tcW w:w="1843" w:type="dxa"/>
            <w:shd w:val="clear" w:color="auto" w:fill="F2F2F2" w:themeFill="background1" w:themeFillShade="F2"/>
            <w:vAlign w:val="bottom"/>
          </w:tcPr>
          <w:p w14:paraId="0000057E" w14:textId="77777777" w:rsidR="0082651E" w:rsidRPr="00D647C6" w:rsidRDefault="005E1C8C">
            <w:pPr>
              <w:rPr>
                <w:color w:val="000000" w:themeColor="text1"/>
                <w:sz w:val="22"/>
                <w:szCs w:val="22"/>
              </w:rPr>
            </w:pPr>
            <w:r w:rsidRPr="00D647C6">
              <w:rPr>
                <w:color w:val="000000" w:themeColor="text1"/>
                <w:sz w:val="22"/>
                <w:szCs w:val="22"/>
              </w:rPr>
              <w:t>Yes, if vx_admin_date is missing</w:t>
            </w:r>
          </w:p>
        </w:tc>
        <w:tc>
          <w:tcPr>
            <w:tcW w:w="2693" w:type="dxa"/>
            <w:shd w:val="clear" w:color="auto" w:fill="F2F2F2" w:themeFill="background1" w:themeFillShade="F2"/>
            <w:vAlign w:val="bottom"/>
          </w:tcPr>
          <w:p w14:paraId="0000057F"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center"/>
          </w:tcPr>
          <w:p w14:paraId="00000580"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585" w:type="dxa"/>
            <w:shd w:val="clear" w:color="auto" w:fill="F2F2F2" w:themeFill="background1" w:themeFillShade="F2"/>
            <w:vAlign w:val="bottom"/>
          </w:tcPr>
          <w:p w14:paraId="00000581" w14:textId="77777777" w:rsidR="0082651E" w:rsidRPr="00D647C6" w:rsidRDefault="0082651E">
            <w:pPr>
              <w:rPr>
                <w:color w:val="000000" w:themeColor="text1"/>
                <w:sz w:val="22"/>
                <w:szCs w:val="22"/>
              </w:rPr>
            </w:pPr>
          </w:p>
        </w:tc>
      </w:tr>
      <w:tr w:rsidR="0082651E" w:rsidRPr="00D647C6" w14:paraId="19842ECA" w14:textId="77777777" w:rsidTr="00B86C38">
        <w:trPr>
          <w:trHeight w:val="300"/>
        </w:trPr>
        <w:tc>
          <w:tcPr>
            <w:tcW w:w="2405" w:type="dxa"/>
            <w:shd w:val="clear" w:color="auto" w:fill="F2F2F2" w:themeFill="background1" w:themeFillShade="F2"/>
            <w:vAlign w:val="bottom"/>
          </w:tcPr>
          <w:p w14:paraId="00000582" w14:textId="77777777" w:rsidR="0082651E" w:rsidRPr="00D647C6" w:rsidRDefault="005E1C8C">
            <w:pPr>
              <w:rPr>
                <w:color w:val="000000" w:themeColor="text1"/>
                <w:sz w:val="22"/>
                <w:szCs w:val="22"/>
              </w:rPr>
            </w:pPr>
            <w:r w:rsidRPr="00D647C6">
              <w:rPr>
                <w:color w:val="000000" w:themeColor="text1"/>
                <w:sz w:val="22"/>
                <w:szCs w:val="22"/>
              </w:rPr>
              <w:lastRenderedPageBreak/>
              <w:t>vx_admin_date</w:t>
            </w:r>
          </w:p>
        </w:tc>
        <w:tc>
          <w:tcPr>
            <w:tcW w:w="1843" w:type="dxa"/>
            <w:shd w:val="clear" w:color="auto" w:fill="F2F2F2" w:themeFill="background1" w:themeFillShade="F2"/>
            <w:vAlign w:val="bottom"/>
          </w:tcPr>
          <w:p w14:paraId="00000583" w14:textId="10050C6C" w:rsidR="0082651E" w:rsidRPr="00D647C6" w:rsidRDefault="005E1C8C">
            <w:pPr>
              <w:rPr>
                <w:color w:val="000000" w:themeColor="text1"/>
                <w:sz w:val="22"/>
                <w:szCs w:val="22"/>
              </w:rPr>
            </w:pPr>
            <w:r w:rsidRPr="00D647C6">
              <w:rPr>
                <w:color w:val="000000" w:themeColor="text1"/>
                <w:sz w:val="22"/>
                <w:szCs w:val="22"/>
              </w:rPr>
              <w:t>Yes, if v</w:t>
            </w:r>
            <w:r w:rsidR="00B86C38" w:rsidRPr="00D647C6">
              <w:rPr>
                <w:color w:val="000000" w:themeColor="text1"/>
                <w:sz w:val="22"/>
                <w:szCs w:val="22"/>
              </w:rPr>
              <w:t>x</w:t>
            </w:r>
            <w:r w:rsidRPr="00D647C6">
              <w:rPr>
                <w:color w:val="000000" w:themeColor="text1"/>
                <w:sz w:val="22"/>
                <w:szCs w:val="22"/>
              </w:rPr>
              <w:t>_record_date is missing</w:t>
            </w:r>
          </w:p>
        </w:tc>
        <w:tc>
          <w:tcPr>
            <w:tcW w:w="2693" w:type="dxa"/>
            <w:shd w:val="clear" w:color="auto" w:fill="F2F2F2" w:themeFill="background1" w:themeFillShade="F2"/>
            <w:vAlign w:val="bottom"/>
          </w:tcPr>
          <w:p w14:paraId="00000584"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center"/>
          </w:tcPr>
          <w:p w14:paraId="00000585"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585" w:type="dxa"/>
            <w:shd w:val="clear" w:color="auto" w:fill="F2F2F2" w:themeFill="background1" w:themeFillShade="F2"/>
            <w:vAlign w:val="bottom"/>
          </w:tcPr>
          <w:p w14:paraId="00000586" w14:textId="77777777" w:rsidR="0082651E" w:rsidRPr="00D647C6" w:rsidRDefault="0082651E">
            <w:pPr>
              <w:rPr>
                <w:color w:val="000000" w:themeColor="text1"/>
                <w:sz w:val="22"/>
                <w:szCs w:val="22"/>
              </w:rPr>
            </w:pPr>
          </w:p>
        </w:tc>
      </w:tr>
      <w:tr w:rsidR="0082651E" w:rsidRPr="00D647C6" w14:paraId="7F03CE06" w14:textId="77777777" w:rsidTr="00B86C38">
        <w:trPr>
          <w:trHeight w:val="300"/>
        </w:trPr>
        <w:tc>
          <w:tcPr>
            <w:tcW w:w="2405" w:type="dxa"/>
            <w:shd w:val="clear" w:color="auto" w:fill="F2F2F2" w:themeFill="background1" w:themeFillShade="F2"/>
            <w:vAlign w:val="bottom"/>
          </w:tcPr>
          <w:p w14:paraId="00000587" w14:textId="77777777" w:rsidR="0082651E" w:rsidRPr="00D647C6" w:rsidRDefault="005E1C8C">
            <w:pPr>
              <w:rPr>
                <w:color w:val="000000" w:themeColor="text1"/>
                <w:sz w:val="22"/>
                <w:szCs w:val="22"/>
              </w:rPr>
            </w:pPr>
            <w:r w:rsidRPr="00D647C6">
              <w:rPr>
                <w:color w:val="000000" w:themeColor="text1"/>
                <w:sz w:val="22"/>
                <w:szCs w:val="22"/>
              </w:rPr>
              <w:t>vx_atc</w:t>
            </w:r>
          </w:p>
        </w:tc>
        <w:tc>
          <w:tcPr>
            <w:tcW w:w="1843" w:type="dxa"/>
            <w:shd w:val="clear" w:color="auto" w:fill="F2F2F2" w:themeFill="background1" w:themeFillShade="F2"/>
            <w:vAlign w:val="bottom"/>
          </w:tcPr>
          <w:p w14:paraId="00000588" w14:textId="77777777" w:rsidR="0082651E" w:rsidRPr="00D647C6" w:rsidRDefault="005E1C8C">
            <w:pPr>
              <w:rPr>
                <w:color w:val="000000" w:themeColor="text1"/>
                <w:sz w:val="22"/>
                <w:szCs w:val="22"/>
              </w:rPr>
            </w:pPr>
            <w:r w:rsidRPr="00D647C6">
              <w:rPr>
                <w:color w:val="000000" w:themeColor="text1"/>
                <w:sz w:val="22"/>
                <w:szCs w:val="22"/>
              </w:rPr>
              <w:t>Yes, if vx_type is missing</w:t>
            </w:r>
          </w:p>
        </w:tc>
        <w:tc>
          <w:tcPr>
            <w:tcW w:w="2693" w:type="dxa"/>
            <w:shd w:val="clear" w:color="auto" w:fill="F2F2F2" w:themeFill="background1" w:themeFillShade="F2"/>
            <w:vAlign w:val="bottom"/>
          </w:tcPr>
          <w:p w14:paraId="00000589"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bottom"/>
          </w:tcPr>
          <w:p w14:paraId="0000058A"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F2F2F2" w:themeFill="background1" w:themeFillShade="F2"/>
            <w:vAlign w:val="bottom"/>
          </w:tcPr>
          <w:p w14:paraId="0000058B" w14:textId="586EC12B" w:rsidR="0082651E" w:rsidRPr="00D647C6" w:rsidRDefault="0082651E">
            <w:pPr>
              <w:rPr>
                <w:color w:val="000000" w:themeColor="text1"/>
                <w:sz w:val="22"/>
                <w:szCs w:val="22"/>
              </w:rPr>
            </w:pPr>
          </w:p>
        </w:tc>
      </w:tr>
      <w:tr w:rsidR="0082651E" w:rsidRPr="00D647C6" w14:paraId="5003C9CB" w14:textId="77777777" w:rsidTr="00B86C38">
        <w:trPr>
          <w:trHeight w:val="417"/>
        </w:trPr>
        <w:tc>
          <w:tcPr>
            <w:tcW w:w="2405" w:type="dxa"/>
            <w:shd w:val="clear" w:color="auto" w:fill="F2F2F2" w:themeFill="background1" w:themeFillShade="F2"/>
            <w:vAlign w:val="bottom"/>
          </w:tcPr>
          <w:p w14:paraId="0000058C" w14:textId="77777777" w:rsidR="0082651E" w:rsidRPr="00D647C6" w:rsidRDefault="005E1C8C">
            <w:pPr>
              <w:rPr>
                <w:color w:val="000000" w:themeColor="text1"/>
                <w:sz w:val="22"/>
                <w:szCs w:val="22"/>
              </w:rPr>
            </w:pPr>
            <w:r w:rsidRPr="00D647C6">
              <w:rPr>
                <w:color w:val="000000" w:themeColor="text1"/>
                <w:sz w:val="22"/>
                <w:szCs w:val="22"/>
              </w:rPr>
              <w:t>vx_type</w:t>
            </w:r>
          </w:p>
        </w:tc>
        <w:tc>
          <w:tcPr>
            <w:tcW w:w="1843" w:type="dxa"/>
            <w:shd w:val="clear" w:color="auto" w:fill="F2F2F2" w:themeFill="background1" w:themeFillShade="F2"/>
            <w:vAlign w:val="bottom"/>
          </w:tcPr>
          <w:p w14:paraId="0000058D" w14:textId="77777777" w:rsidR="0082651E" w:rsidRPr="00D647C6" w:rsidRDefault="005E1C8C">
            <w:pPr>
              <w:rPr>
                <w:color w:val="000000" w:themeColor="text1"/>
                <w:sz w:val="22"/>
                <w:szCs w:val="22"/>
              </w:rPr>
            </w:pPr>
            <w:r w:rsidRPr="00D647C6">
              <w:rPr>
                <w:color w:val="000000" w:themeColor="text1"/>
                <w:sz w:val="22"/>
                <w:szCs w:val="22"/>
              </w:rPr>
              <w:t>Yes, if vx_atc is missing</w:t>
            </w:r>
          </w:p>
        </w:tc>
        <w:tc>
          <w:tcPr>
            <w:tcW w:w="2693" w:type="dxa"/>
            <w:shd w:val="clear" w:color="auto" w:fill="F2F2F2" w:themeFill="background1" w:themeFillShade="F2"/>
            <w:vAlign w:val="bottom"/>
          </w:tcPr>
          <w:p w14:paraId="0000058E"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bottom"/>
          </w:tcPr>
          <w:p w14:paraId="0000058F"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F2F2F2" w:themeFill="background1" w:themeFillShade="F2"/>
            <w:vAlign w:val="bottom"/>
          </w:tcPr>
          <w:p w14:paraId="00000590"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3C615646" w14:textId="77777777" w:rsidTr="00B86C38">
        <w:trPr>
          <w:trHeight w:val="300"/>
        </w:trPr>
        <w:tc>
          <w:tcPr>
            <w:tcW w:w="2405" w:type="dxa"/>
            <w:shd w:val="clear" w:color="auto" w:fill="auto"/>
            <w:vAlign w:val="bottom"/>
          </w:tcPr>
          <w:p w14:paraId="00000591" w14:textId="77777777" w:rsidR="0082651E" w:rsidRPr="00D647C6" w:rsidRDefault="005E1C8C">
            <w:pPr>
              <w:rPr>
                <w:color w:val="000000" w:themeColor="text1"/>
                <w:sz w:val="22"/>
                <w:szCs w:val="22"/>
              </w:rPr>
            </w:pPr>
            <w:r w:rsidRPr="00D647C6">
              <w:rPr>
                <w:color w:val="000000" w:themeColor="text1"/>
                <w:sz w:val="22"/>
                <w:szCs w:val="22"/>
              </w:rPr>
              <w:t>vx_text</w:t>
            </w:r>
          </w:p>
        </w:tc>
        <w:tc>
          <w:tcPr>
            <w:tcW w:w="1843" w:type="dxa"/>
            <w:shd w:val="clear" w:color="auto" w:fill="auto"/>
            <w:vAlign w:val="bottom"/>
          </w:tcPr>
          <w:p w14:paraId="00000592"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93" w14:textId="77777777" w:rsidR="0082651E" w:rsidRPr="00D647C6" w:rsidRDefault="0082651E">
            <w:pPr>
              <w:rPr>
                <w:color w:val="000000" w:themeColor="text1"/>
                <w:sz w:val="22"/>
                <w:szCs w:val="22"/>
              </w:rPr>
            </w:pPr>
          </w:p>
        </w:tc>
        <w:tc>
          <w:tcPr>
            <w:tcW w:w="1418" w:type="dxa"/>
            <w:shd w:val="clear" w:color="auto" w:fill="auto"/>
            <w:vAlign w:val="bottom"/>
          </w:tcPr>
          <w:p w14:paraId="00000594"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95" w14:textId="77777777" w:rsidR="0082651E" w:rsidRPr="00D647C6" w:rsidRDefault="0082651E">
            <w:pPr>
              <w:rPr>
                <w:color w:val="000000" w:themeColor="text1"/>
                <w:sz w:val="22"/>
                <w:szCs w:val="22"/>
              </w:rPr>
            </w:pPr>
          </w:p>
        </w:tc>
      </w:tr>
      <w:tr w:rsidR="0082651E" w:rsidRPr="00D647C6" w14:paraId="7D3799FC" w14:textId="77777777" w:rsidTr="00B86C38">
        <w:trPr>
          <w:trHeight w:val="300"/>
        </w:trPr>
        <w:tc>
          <w:tcPr>
            <w:tcW w:w="2405" w:type="dxa"/>
            <w:shd w:val="clear" w:color="auto" w:fill="auto"/>
            <w:vAlign w:val="center"/>
          </w:tcPr>
          <w:p w14:paraId="00000596" w14:textId="77777777" w:rsidR="0082651E" w:rsidRPr="00D647C6" w:rsidRDefault="005E1C8C">
            <w:pPr>
              <w:rPr>
                <w:color w:val="000000" w:themeColor="text1"/>
                <w:sz w:val="22"/>
                <w:szCs w:val="22"/>
              </w:rPr>
            </w:pPr>
            <w:r w:rsidRPr="00D647C6">
              <w:rPr>
                <w:color w:val="000000" w:themeColor="text1"/>
                <w:sz w:val="22"/>
                <w:szCs w:val="22"/>
              </w:rPr>
              <w:t>product_code</w:t>
            </w:r>
          </w:p>
        </w:tc>
        <w:tc>
          <w:tcPr>
            <w:tcW w:w="1843" w:type="dxa"/>
            <w:shd w:val="clear" w:color="auto" w:fill="auto"/>
            <w:vAlign w:val="bottom"/>
          </w:tcPr>
          <w:p w14:paraId="00000597"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98" w14:textId="624DA98F" w:rsidR="0082651E" w:rsidRPr="00D647C6" w:rsidRDefault="005E1C8C">
            <w:pPr>
              <w:rPr>
                <w:color w:val="000000" w:themeColor="text1"/>
                <w:sz w:val="22"/>
                <w:szCs w:val="22"/>
              </w:rPr>
            </w:pPr>
            <w:r w:rsidRPr="00D647C6">
              <w:rPr>
                <w:color w:val="000000" w:themeColor="text1"/>
                <w:sz w:val="22"/>
                <w:szCs w:val="22"/>
              </w:rPr>
              <w:t>external key to PRODUCT</w:t>
            </w:r>
            <w:r w:rsidR="00B86C38" w:rsidRPr="00D647C6">
              <w:rPr>
                <w:color w:val="000000" w:themeColor="text1"/>
                <w:sz w:val="22"/>
                <w:szCs w:val="22"/>
              </w:rPr>
              <w:t>S</w:t>
            </w:r>
          </w:p>
        </w:tc>
        <w:tc>
          <w:tcPr>
            <w:tcW w:w="1418" w:type="dxa"/>
            <w:shd w:val="clear" w:color="auto" w:fill="auto"/>
            <w:vAlign w:val="bottom"/>
          </w:tcPr>
          <w:p w14:paraId="00000599"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9A" w14:textId="77777777" w:rsidR="0082651E" w:rsidRPr="00D647C6" w:rsidRDefault="0082651E">
            <w:pPr>
              <w:rPr>
                <w:color w:val="000000" w:themeColor="text1"/>
                <w:sz w:val="22"/>
                <w:szCs w:val="22"/>
              </w:rPr>
            </w:pPr>
          </w:p>
        </w:tc>
      </w:tr>
      <w:tr w:rsidR="0082651E" w:rsidRPr="00D647C6" w14:paraId="591B6197" w14:textId="77777777" w:rsidTr="00B86C38">
        <w:trPr>
          <w:trHeight w:val="300"/>
        </w:trPr>
        <w:tc>
          <w:tcPr>
            <w:tcW w:w="2405" w:type="dxa"/>
            <w:shd w:val="clear" w:color="auto" w:fill="F2F2F2" w:themeFill="background1" w:themeFillShade="F2"/>
            <w:vAlign w:val="bottom"/>
          </w:tcPr>
          <w:p w14:paraId="0000059B" w14:textId="77777777" w:rsidR="0082651E" w:rsidRPr="00D647C6" w:rsidRDefault="005E1C8C">
            <w:pPr>
              <w:rPr>
                <w:color w:val="000000" w:themeColor="text1"/>
                <w:sz w:val="22"/>
                <w:szCs w:val="22"/>
              </w:rPr>
            </w:pPr>
            <w:r w:rsidRPr="00D647C6">
              <w:rPr>
                <w:color w:val="000000" w:themeColor="text1"/>
                <w:sz w:val="22"/>
                <w:szCs w:val="22"/>
              </w:rPr>
              <w:t>origin_of_vx_record</w:t>
            </w:r>
          </w:p>
        </w:tc>
        <w:tc>
          <w:tcPr>
            <w:tcW w:w="1843" w:type="dxa"/>
            <w:shd w:val="clear" w:color="auto" w:fill="F2F2F2" w:themeFill="background1" w:themeFillShade="F2"/>
            <w:vAlign w:val="bottom"/>
          </w:tcPr>
          <w:p w14:paraId="0000059C" w14:textId="77777777" w:rsidR="0082651E" w:rsidRPr="00D647C6" w:rsidRDefault="005E1C8C">
            <w:pPr>
              <w:rPr>
                <w:color w:val="000000" w:themeColor="text1"/>
                <w:sz w:val="22"/>
                <w:szCs w:val="22"/>
              </w:rPr>
            </w:pPr>
            <w:r w:rsidRPr="00D647C6">
              <w:rPr>
                <w:color w:val="000000" w:themeColor="text1"/>
                <w:sz w:val="22"/>
                <w:szCs w:val="22"/>
              </w:rPr>
              <w:t>Yes</w:t>
            </w:r>
          </w:p>
        </w:tc>
        <w:tc>
          <w:tcPr>
            <w:tcW w:w="2693" w:type="dxa"/>
            <w:shd w:val="clear" w:color="auto" w:fill="F2F2F2" w:themeFill="background1" w:themeFillShade="F2"/>
            <w:vAlign w:val="bottom"/>
          </w:tcPr>
          <w:p w14:paraId="5A27E96C" w14:textId="77324A00" w:rsidR="00274378" w:rsidRPr="00D647C6" w:rsidRDefault="00274378" w:rsidP="00274378">
            <w:pPr>
              <w:rPr>
                <w:sz w:val="22"/>
                <w:szCs w:val="22"/>
              </w:rPr>
            </w:pPr>
            <w:r w:rsidRPr="00D647C6">
              <w:rPr>
                <w:color w:val="000000"/>
                <w:sz w:val="22"/>
                <w:szCs w:val="22"/>
              </w:rPr>
              <w:t xml:space="preserve">table source name that originated the </w:t>
            </w:r>
            <w:r w:rsidRPr="00D647C6">
              <w:rPr>
                <w:color w:val="000000"/>
                <w:sz w:val="22"/>
                <w:szCs w:val="22"/>
                <w:lang w:val="en-US"/>
              </w:rPr>
              <w:t>vaccine</w:t>
            </w:r>
            <w:r w:rsidRPr="00D647C6">
              <w:rPr>
                <w:color w:val="000000"/>
                <w:sz w:val="22"/>
                <w:szCs w:val="22"/>
              </w:rPr>
              <w:t xml:space="preserve"> record</w:t>
            </w:r>
          </w:p>
          <w:p w14:paraId="0000059D" w14:textId="13D7D58B" w:rsidR="0082651E" w:rsidRPr="00D647C6" w:rsidRDefault="0082651E">
            <w:pPr>
              <w:rPr>
                <w:color w:val="000000" w:themeColor="text1"/>
                <w:sz w:val="22"/>
                <w:szCs w:val="22"/>
              </w:rPr>
            </w:pPr>
          </w:p>
        </w:tc>
        <w:tc>
          <w:tcPr>
            <w:tcW w:w="1418" w:type="dxa"/>
            <w:shd w:val="clear" w:color="auto" w:fill="F2F2F2" w:themeFill="background1" w:themeFillShade="F2"/>
            <w:vAlign w:val="bottom"/>
          </w:tcPr>
          <w:p w14:paraId="0000059E"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F2F2F2" w:themeFill="background1" w:themeFillShade="F2"/>
            <w:vAlign w:val="bottom"/>
          </w:tcPr>
          <w:p w14:paraId="0000059F"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0A7BC03D" w14:textId="77777777" w:rsidTr="00B86C38">
        <w:trPr>
          <w:trHeight w:val="300"/>
        </w:trPr>
        <w:tc>
          <w:tcPr>
            <w:tcW w:w="2405" w:type="dxa"/>
            <w:shd w:val="clear" w:color="auto" w:fill="F2F2F2" w:themeFill="background1" w:themeFillShade="F2"/>
            <w:vAlign w:val="bottom"/>
          </w:tcPr>
          <w:p w14:paraId="000005A0" w14:textId="77777777" w:rsidR="0082651E" w:rsidRPr="00D647C6" w:rsidRDefault="005E1C8C">
            <w:pPr>
              <w:rPr>
                <w:color w:val="000000" w:themeColor="text1"/>
                <w:sz w:val="22"/>
                <w:szCs w:val="22"/>
              </w:rPr>
            </w:pPr>
            <w:r w:rsidRPr="00D647C6">
              <w:rPr>
                <w:color w:val="000000" w:themeColor="text1"/>
                <w:sz w:val="22"/>
                <w:szCs w:val="22"/>
              </w:rPr>
              <w:t>meaning_of_vx_record</w:t>
            </w:r>
          </w:p>
        </w:tc>
        <w:tc>
          <w:tcPr>
            <w:tcW w:w="1843" w:type="dxa"/>
            <w:shd w:val="clear" w:color="auto" w:fill="F2F2F2" w:themeFill="background1" w:themeFillShade="F2"/>
            <w:vAlign w:val="bottom"/>
          </w:tcPr>
          <w:p w14:paraId="000005A1" w14:textId="2C82D6EE" w:rsidR="0082651E" w:rsidRPr="00D647C6" w:rsidRDefault="00B86C38">
            <w:pPr>
              <w:rPr>
                <w:color w:val="000000" w:themeColor="text1"/>
                <w:sz w:val="22"/>
                <w:szCs w:val="22"/>
              </w:rPr>
            </w:pPr>
            <w:r w:rsidRPr="00D647C6">
              <w:rPr>
                <w:color w:val="000000" w:themeColor="text1"/>
                <w:sz w:val="22"/>
                <w:szCs w:val="22"/>
              </w:rPr>
              <w:t>Yes</w:t>
            </w:r>
          </w:p>
        </w:tc>
        <w:tc>
          <w:tcPr>
            <w:tcW w:w="2693" w:type="dxa"/>
            <w:shd w:val="clear" w:color="auto" w:fill="F2F2F2" w:themeFill="background1" w:themeFillShade="F2"/>
            <w:vAlign w:val="bottom"/>
          </w:tcPr>
          <w:p w14:paraId="000005A2" w14:textId="77777777" w:rsidR="0082651E" w:rsidRPr="00D647C6" w:rsidRDefault="0082651E">
            <w:pPr>
              <w:rPr>
                <w:color w:val="000000" w:themeColor="text1"/>
                <w:sz w:val="22"/>
                <w:szCs w:val="22"/>
              </w:rPr>
            </w:pPr>
          </w:p>
        </w:tc>
        <w:tc>
          <w:tcPr>
            <w:tcW w:w="1418" w:type="dxa"/>
            <w:shd w:val="clear" w:color="auto" w:fill="F2F2F2" w:themeFill="background1" w:themeFillShade="F2"/>
            <w:vAlign w:val="bottom"/>
          </w:tcPr>
          <w:p w14:paraId="000005A3"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F2F2F2" w:themeFill="background1" w:themeFillShade="F2"/>
            <w:vAlign w:val="bottom"/>
          </w:tcPr>
          <w:p w14:paraId="000005A4"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488AAA98" w14:textId="77777777" w:rsidTr="00B86C38">
        <w:trPr>
          <w:trHeight w:val="300"/>
        </w:trPr>
        <w:tc>
          <w:tcPr>
            <w:tcW w:w="2405" w:type="dxa"/>
            <w:shd w:val="clear" w:color="auto" w:fill="auto"/>
            <w:vAlign w:val="bottom"/>
          </w:tcPr>
          <w:p w14:paraId="000005A5" w14:textId="77777777" w:rsidR="0082651E" w:rsidRPr="00D647C6" w:rsidRDefault="005E1C8C">
            <w:pPr>
              <w:rPr>
                <w:color w:val="000000" w:themeColor="text1"/>
                <w:sz w:val="22"/>
                <w:szCs w:val="22"/>
              </w:rPr>
            </w:pPr>
            <w:r w:rsidRPr="00D647C6">
              <w:rPr>
                <w:color w:val="000000" w:themeColor="text1"/>
                <w:sz w:val="22"/>
                <w:szCs w:val="22"/>
              </w:rPr>
              <w:t>vx_dose</w:t>
            </w:r>
          </w:p>
        </w:tc>
        <w:tc>
          <w:tcPr>
            <w:tcW w:w="1843" w:type="dxa"/>
            <w:shd w:val="clear" w:color="auto" w:fill="auto"/>
            <w:vAlign w:val="bottom"/>
          </w:tcPr>
          <w:p w14:paraId="000005A6"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A7" w14:textId="6AE7A2B2" w:rsidR="0082651E" w:rsidRPr="00D647C6" w:rsidRDefault="005E1C8C">
            <w:pPr>
              <w:rPr>
                <w:color w:val="000000" w:themeColor="text1"/>
                <w:sz w:val="22"/>
                <w:szCs w:val="22"/>
              </w:rPr>
            </w:pPr>
            <w:r w:rsidRPr="00D647C6">
              <w:rPr>
                <w:color w:val="000000" w:themeColor="text1"/>
                <w:sz w:val="22"/>
                <w:szCs w:val="22"/>
              </w:rPr>
              <w:t xml:space="preserve">Dose, particularly for childhood vaccines (1, 2, 3, Booster, </w:t>
            </w:r>
            <w:r w:rsidR="00B86C38" w:rsidRPr="00D647C6">
              <w:rPr>
                <w:color w:val="000000" w:themeColor="text1"/>
                <w:sz w:val="22"/>
                <w:szCs w:val="22"/>
              </w:rPr>
              <w:t>etc.</w:t>
            </w:r>
            <w:r w:rsidRPr="00D647C6">
              <w:rPr>
                <w:color w:val="000000" w:themeColor="text1"/>
                <w:sz w:val="22"/>
                <w:szCs w:val="22"/>
              </w:rPr>
              <w:t>)</w:t>
            </w:r>
          </w:p>
        </w:tc>
        <w:tc>
          <w:tcPr>
            <w:tcW w:w="1418" w:type="dxa"/>
            <w:shd w:val="clear" w:color="auto" w:fill="auto"/>
            <w:vAlign w:val="bottom"/>
          </w:tcPr>
          <w:p w14:paraId="000005A8"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A9"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0ABF592C" w14:textId="77777777" w:rsidTr="00B86C38">
        <w:trPr>
          <w:trHeight w:val="300"/>
        </w:trPr>
        <w:tc>
          <w:tcPr>
            <w:tcW w:w="2405" w:type="dxa"/>
            <w:shd w:val="clear" w:color="auto" w:fill="auto"/>
            <w:vAlign w:val="bottom"/>
          </w:tcPr>
          <w:p w14:paraId="000005AA" w14:textId="77777777" w:rsidR="0082651E" w:rsidRPr="00D647C6" w:rsidRDefault="005E1C8C">
            <w:pPr>
              <w:rPr>
                <w:color w:val="000000" w:themeColor="text1"/>
                <w:sz w:val="22"/>
                <w:szCs w:val="22"/>
              </w:rPr>
            </w:pPr>
            <w:r w:rsidRPr="00D647C6">
              <w:rPr>
                <w:color w:val="000000" w:themeColor="text1"/>
                <w:sz w:val="22"/>
                <w:szCs w:val="22"/>
              </w:rPr>
              <w:t>vx_manufacturer</w:t>
            </w:r>
          </w:p>
        </w:tc>
        <w:tc>
          <w:tcPr>
            <w:tcW w:w="1843" w:type="dxa"/>
            <w:shd w:val="clear" w:color="auto" w:fill="auto"/>
            <w:vAlign w:val="bottom"/>
          </w:tcPr>
          <w:p w14:paraId="000005AB"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AC" w14:textId="77777777" w:rsidR="0082651E" w:rsidRPr="00D647C6" w:rsidRDefault="005E1C8C">
            <w:pPr>
              <w:rPr>
                <w:color w:val="000000" w:themeColor="text1"/>
                <w:sz w:val="22"/>
                <w:szCs w:val="22"/>
              </w:rPr>
            </w:pPr>
            <w:r w:rsidRPr="00D647C6">
              <w:rPr>
                <w:color w:val="000000" w:themeColor="text1"/>
                <w:sz w:val="22"/>
                <w:szCs w:val="22"/>
              </w:rPr>
              <w:t>Name of vaccine manufacturer</w:t>
            </w:r>
          </w:p>
        </w:tc>
        <w:tc>
          <w:tcPr>
            <w:tcW w:w="1418" w:type="dxa"/>
            <w:shd w:val="clear" w:color="auto" w:fill="auto"/>
            <w:vAlign w:val="bottom"/>
          </w:tcPr>
          <w:p w14:paraId="000005AD"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AE" w14:textId="77777777" w:rsidR="0082651E" w:rsidRPr="00D647C6" w:rsidRDefault="0082651E">
            <w:pPr>
              <w:rPr>
                <w:color w:val="000000" w:themeColor="text1"/>
                <w:sz w:val="22"/>
                <w:szCs w:val="22"/>
              </w:rPr>
            </w:pPr>
          </w:p>
        </w:tc>
      </w:tr>
      <w:tr w:rsidR="0082651E" w:rsidRPr="00D647C6" w14:paraId="69CC9931" w14:textId="77777777" w:rsidTr="00B86C38">
        <w:trPr>
          <w:trHeight w:val="300"/>
        </w:trPr>
        <w:tc>
          <w:tcPr>
            <w:tcW w:w="2405" w:type="dxa"/>
            <w:shd w:val="clear" w:color="auto" w:fill="auto"/>
            <w:vAlign w:val="bottom"/>
          </w:tcPr>
          <w:p w14:paraId="000005AF" w14:textId="77777777" w:rsidR="0082651E" w:rsidRPr="00D647C6" w:rsidRDefault="005E1C8C">
            <w:pPr>
              <w:rPr>
                <w:color w:val="000000" w:themeColor="text1"/>
                <w:sz w:val="22"/>
                <w:szCs w:val="22"/>
              </w:rPr>
            </w:pPr>
            <w:r w:rsidRPr="00D647C6">
              <w:rPr>
                <w:color w:val="000000" w:themeColor="text1"/>
                <w:sz w:val="22"/>
                <w:szCs w:val="22"/>
              </w:rPr>
              <w:t>vx_lot_num</w:t>
            </w:r>
          </w:p>
        </w:tc>
        <w:tc>
          <w:tcPr>
            <w:tcW w:w="1843" w:type="dxa"/>
            <w:shd w:val="clear" w:color="auto" w:fill="auto"/>
            <w:vAlign w:val="bottom"/>
          </w:tcPr>
          <w:p w14:paraId="000005B0"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B1" w14:textId="77777777" w:rsidR="0082651E" w:rsidRPr="00D647C6" w:rsidRDefault="0082651E">
            <w:pPr>
              <w:rPr>
                <w:color w:val="000000" w:themeColor="text1"/>
                <w:sz w:val="22"/>
                <w:szCs w:val="22"/>
              </w:rPr>
            </w:pPr>
          </w:p>
        </w:tc>
        <w:tc>
          <w:tcPr>
            <w:tcW w:w="1418" w:type="dxa"/>
            <w:shd w:val="clear" w:color="auto" w:fill="auto"/>
            <w:vAlign w:val="bottom"/>
          </w:tcPr>
          <w:p w14:paraId="000005B2"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B3" w14:textId="77777777" w:rsidR="0082651E" w:rsidRPr="00D647C6" w:rsidRDefault="0082651E">
            <w:pPr>
              <w:rPr>
                <w:color w:val="000000" w:themeColor="text1"/>
                <w:sz w:val="22"/>
                <w:szCs w:val="22"/>
              </w:rPr>
            </w:pPr>
          </w:p>
        </w:tc>
      </w:tr>
      <w:tr w:rsidR="0082651E" w:rsidRPr="00D647C6" w14:paraId="691DCD15" w14:textId="77777777" w:rsidTr="00B86C38">
        <w:trPr>
          <w:trHeight w:val="300"/>
        </w:trPr>
        <w:tc>
          <w:tcPr>
            <w:tcW w:w="2405" w:type="dxa"/>
            <w:shd w:val="clear" w:color="auto" w:fill="auto"/>
            <w:vAlign w:val="bottom"/>
          </w:tcPr>
          <w:p w14:paraId="000005B4" w14:textId="77777777" w:rsidR="0082651E" w:rsidRPr="00D647C6" w:rsidRDefault="005E1C8C">
            <w:pPr>
              <w:rPr>
                <w:color w:val="000000" w:themeColor="text1"/>
                <w:sz w:val="22"/>
                <w:szCs w:val="22"/>
              </w:rPr>
            </w:pPr>
            <w:r w:rsidRPr="00D647C6">
              <w:rPr>
                <w:color w:val="000000" w:themeColor="text1"/>
                <w:sz w:val="22"/>
                <w:szCs w:val="22"/>
              </w:rPr>
              <w:t>visit_occurrence_id</w:t>
            </w:r>
          </w:p>
        </w:tc>
        <w:tc>
          <w:tcPr>
            <w:tcW w:w="1843" w:type="dxa"/>
            <w:shd w:val="clear" w:color="auto" w:fill="auto"/>
            <w:vAlign w:val="bottom"/>
          </w:tcPr>
          <w:p w14:paraId="000005B5" w14:textId="77777777" w:rsidR="0082651E" w:rsidRPr="00D647C6" w:rsidRDefault="005E1C8C">
            <w:pPr>
              <w:rPr>
                <w:color w:val="000000" w:themeColor="text1"/>
                <w:sz w:val="22"/>
                <w:szCs w:val="22"/>
              </w:rPr>
            </w:pPr>
            <w:r w:rsidRPr="00D647C6">
              <w:rPr>
                <w:color w:val="000000" w:themeColor="text1"/>
                <w:sz w:val="22"/>
                <w:szCs w:val="22"/>
              </w:rPr>
              <w:t>No</w:t>
            </w:r>
          </w:p>
        </w:tc>
        <w:tc>
          <w:tcPr>
            <w:tcW w:w="2693" w:type="dxa"/>
            <w:shd w:val="clear" w:color="auto" w:fill="auto"/>
            <w:vAlign w:val="bottom"/>
          </w:tcPr>
          <w:p w14:paraId="000005B6" w14:textId="77777777" w:rsidR="0082651E" w:rsidRPr="00D647C6" w:rsidRDefault="005E1C8C">
            <w:pPr>
              <w:rPr>
                <w:color w:val="000000" w:themeColor="text1"/>
                <w:sz w:val="22"/>
                <w:szCs w:val="22"/>
              </w:rPr>
            </w:pPr>
            <w:r w:rsidRPr="00D647C6">
              <w:rPr>
                <w:color w:val="000000" w:themeColor="text1"/>
                <w:sz w:val="22"/>
                <w:szCs w:val="22"/>
              </w:rPr>
              <w:t>external key to VISIT_OCCURRENCE</w:t>
            </w:r>
          </w:p>
        </w:tc>
        <w:tc>
          <w:tcPr>
            <w:tcW w:w="1418" w:type="dxa"/>
            <w:shd w:val="clear" w:color="auto" w:fill="auto"/>
            <w:vAlign w:val="bottom"/>
          </w:tcPr>
          <w:p w14:paraId="000005B7"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5" w:type="dxa"/>
            <w:shd w:val="clear" w:color="auto" w:fill="auto"/>
            <w:vAlign w:val="bottom"/>
          </w:tcPr>
          <w:p w14:paraId="000005B8" w14:textId="77777777" w:rsidR="0082651E" w:rsidRPr="00D647C6" w:rsidRDefault="0082651E">
            <w:pPr>
              <w:rPr>
                <w:color w:val="000000" w:themeColor="text1"/>
                <w:sz w:val="22"/>
                <w:szCs w:val="22"/>
              </w:rPr>
            </w:pPr>
          </w:p>
        </w:tc>
      </w:tr>
    </w:tbl>
    <w:p w14:paraId="000005BA" w14:textId="77777777" w:rsidR="0082651E" w:rsidRPr="00D647C6" w:rsidRDefault="0082651E">
      <w:pPr>
        <w:rPr>
          <w:color w:val="000000" w:themeColor="text1"/>
          <w:sz w:val="22"/>
          <w:szCs w:val="22"/>
        </w:rPr>
      </w:pPr>
    </w:p>
    <w:p w14:paraId="000005BB" w14:textId="0348F5A3" w:rsidR="0082651E" w:rsidRPr="00D647C6" w:rsidRDefault="005E1C8C">
      <w:pPr>
        <w:rPr>
          <w:b/>
          <w:bCs/>
          <w:color w:val="000000" w:themeColor="text1"/>
          <w:sz w:val="22"/>
          <w:szCs w:val="22"/>
        </w:rPr>
      </w:pPr>
      <w:r w:rsidRPr="00D647C6">
        <w:rPr>
          <w:b/>
          <w:bCs/>
          <w:color w:val="000000" w:themeColor="text1"/>
          <w:sz w:val="22"/>
          <w:szCs w:val="22"/>
        </w:rPr>
        <w:t>Step 4</w:t>
      </w:r>
      <w:r w:rsidR="00737C19"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000005BC" w14:textId="1A09BB8D" w:rsidR="0082651E" w:rsidRPr="00D647C6" w:rsidRDefault="0082651E">
      <w:pPr>
        <w:rPr>
          <w:color w:val="000000" w:themeColor="text1"/>
          <w:sz w:val="22"/>
          <w:szCs w:val="22"/>
        </w:rPr>
      </w:pPr>
    </w:p>
    <w:p w14:paraId="242BDE37" w14:textId="77777777" w:rsidR="00EE6C5F" w:rsidRPr="00D647C6" w:rsidRDefault="00EE6C5F" w:rsidP="00EE6C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41F8AA7E"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7BB16B54" w14:textId="77777777" w:rsidR="00EE6C5F" w:rsidRPr="00D647C6" w:rsidRDefault="00EE6C5F" w:rsidP="00EE6C5F">
      <w:pPr>
        <w:pBdr>
          <w:top w:val="nil"/>
          <w:left w:val="nil"/>
          <w:bottom w:val="nil"/>
          <w:right w:val="nil"/>
          <w:between w:val="nil"/>
        </w:pBdr>
        <w:rPr>
          <w:color w:val="000000" w:themeColor="text1"/>
          <w:sz w:val="22"/>
          <w:szCs w:val="22"/>
        </w:rPr>
      </w:pPr>
    </w:p>
    <w:p w14:paraId="606F6143"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2BF328F9" w14:textId="77777777" w:rsidR="00EE6C5F" w:rsidRPr="00D647C6" w:rsidRDefault="00EE6C5F" w:rsidP="00EE6C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2A77A5EF" w14:textId="77777777" w:rsidR="00EE6C5F" w:rsidRPr="00D647C6" w:rsidRDefault="00EE6C5F" w:rsidP="00EE6C5F">
      <w:pPr>
        <w:pBdr>
          <w:top w:val="nil"/>
          <w:left w:val="nil"/>
          <w:bottom w:val="nil"/>
          <w:right w:val="nil"/>
          <w:between w:val="nil"/>
        </w:pBdr>
        <w:rPr>
          <w:color w:val="000000" w:themeColor="text1"/>
          <w:sz w:val="22"/>
          <w:szCs w:val="22"/>
        </w:rPr>
      </w:pPr>
    </w:p>
    <w:p w14:paraId="4B25949F" w14:textId="77777777" w:rsidR="00EE6C5F" w:rsidRPr="00D647C6" w:rsidRDefault="00EE6C5F" w:rsidP="00EE6C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026CD4C9" w14:textId="77777777" w:rsidR="00EE6C5F" w:rsidRPr="00D647C6" w:rsidRDefault="00EE6C5F">
      <w:pPr>
        <w:rPr>
          <w:color w:val="000000" w:themeColor="text1"/>
          <w:sz w:val="22"/>
          <w:szCs w:val="22"/>
        </w:rPr>
      </w:pPr>
    </w:p>
    <w:p w14:paraId="000005BD"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5BE" w14:textId="77777777" w:rsidR="0082651E" w:rsidRPr="00D647C6" w:rsidRDefault="005E1C8C" w:rsidP="004C75AE">
      <w:pPr>
        <w:rPr>
          <w:color w:val="000000" w:themeColor="text1"/>
          <w:sz w:val="22"/>
          <w:szCs w:val="22"/>
        </w:rPr>
      </w:pPr>
      <w:r w:rsidRPr="00D647C6">
        <w:rPr>
          <w:color w:val="000000" w:themeColor="text1"/>
          <w:sz w:val="22"/>
          <w:szCs w:val="22"/>
        </w:rPr>
        <w:t>The VACCINES table has 2 conventions that can be checked by the script. These conventions will be mentioned in the beginning of this section of the report and is as follows:</w:t>
      </w:r>
    </w:p>
    <w:p w14:paraId="000005BF" w14:textId="77777777" w:rsidR="0082651E" w:rsidRPr="00D647C6" w:rsidRDefault="0082651E">
      <w:pPr>
        <w:pBdr>
          <w:top w:val="nil"/>
          <w:left w:val="nil"/>
          <w:bottom w:val="nil"/>
          <w:right w:val="nil"/>
          <w:between w:val="nil"/>
        </w:pBdr>
        <w:ind w:left="720"/>
        <w:rPr>
          <w:color w:val="000000" w:themeColor="text1"/>
          <w:sz w:val="22"/>
          <w:szCs w:val="22"/>
          <w:highlight w:val="white"/>
        </w:rPr>
      </w:pPr>
    </w:p>
    <w:p w14:paraId="03E709BC" w14:textId="77777777" w:rsidR="004C75AE" w:rsidRPr="00D647C6" w:rsidRDefault="005E1C8C" w:rsidP="001E0092">
      <w:pPr>
        <w:pStyle w:val="ListParagraph"/>
        <w:numPr>
          <w:ilvl w:val="0"/>
          <w:numId w:val="24"/>
        </w:numPr>
        <w:pBdr>
          <w:top w:val="nil"/>
          <w:left w:val="nil"/>
          <w:bottom w:val="nil"/>
          <w:right w:val="nil"/>
          <w:between w:val="nil"/>
        </w:pBdr>
        <w:rPr>
          <w:rFonts w:ascii="Times New Roman" w:hAnsi="Times New Roman"/>
          <w:color w:val="000000" w:themeColor="text1"/>
          <w:sz w:val="22"/>
          <w:highlight w:val="white"/>
        </w:rPr>
      </w:pPr>
      <w:r w:rsidRPr="00D647C6">
        <w:rPr>
          <w:rFonts w:ascii="Times New Roman" w:hAnsi="Times New Roman"/>
          <w:color w:val="000000" w:themeColor="text1"/>
          <w:sz w:val="22"/>
          <w:highlight w:val="white"/>
        </w:rPr>
        <w:t xml:space="preserve">At least one of </w:t>
      </w:r>
      <w:proofErr w:type="spellStart"/>
      <w:r w:rsidRPr="00D647C6">
        <w:rPr>
          <w:rFonts w:ascii="Times New Roman" w:hAnsi="Times New Roman"/>
          <w:i/>
          <w:iCs/>
          <w:color w:val="000000" w:themeColor="text1"/>
          <w:sz w:val="22"/>
          <w:highlight w:val="white"/>
        </w:rPr>
        <w:t>vx_record_date</w:t>
      </w:r>
      <w:proofErr w:type="spellEnd"/>
      <w:r w:rsidRPr="00D647C6">
        <w:rPr>
          <w:rFonts w:ascii="Times New Roman" w:hAnsi="Times New Roman"/>
          <w:color w:val="000000" w:themeColor="text1"/>
          <w:sz w:val="22"/>
          <w:highlight w:val="white"/>
        </w:rPr>
        <w:t xml:space="preserve"> and </w:t>
      </w:r>
      <w:proofErr w:type="spellStart"/>
      <w:r w:rsidRPr="00D647C6">
        <w:rPr>
          <w:rFonts w:ascii="Times New Roman" w:hAnsi="Times New Roman"/>
          <w:i/>
          <w:iCs/>
          <w:color w:val="000000" w:themeColor="text1"/>
          <w:sz w:val="22"/>
          <w:highlight w:val="white"/>
        </w:rPr>
        <w:t>vx_admin_date</w:t>
      </w:r>
      <w:proofErr w:type="spellEnd"/>
      <w:r w:rsidRPr="00D647C6">
        <w:rPr>
          <w:rFonts w:ascii="Times New Roman" w:hAnsi="Times New Roman"/>
          <w:color w:val="000000" w:themeColor="text1"/>
          <w:sz w:val="22"/>
          <w:highlight w:val="white"/>
        </w:rPr>
        <w:t xml:space="preserve"> must be populated. If both are available both should be populated.</w:t>
      </w:r>
    </w:p>
    <w:p w14:paraId="000005C1" w14:textId="69E4A6FC" w:rsidR="0082651E" w:rsidRPr="00D647C6" w:rsidRDefault="005E1C8C" w:rsidP="001E0092">
      <w:pPr>
        <w:pStyle w:val="ListParagraph"/>
        <w:numPr>
          <w:ilvl w:val="0"/>
          <w:numId w:val="24"/>
        </w:numPr>
        <w:pBdr>
          <w:top w:val="nil"/>
          <w:left w:val="nil"/>
          <w:bottom w:val="nil"/>
          <w:right w:val="nil"/>
          <w:between w:val="nil"/>
        </w:pBdr>
        <w:rPr>
          <w:rFonts w:ascii="Times New Roman" w:hAnsi="Times New Roman"/>
          <w:color w:val="000000" w:themeColor="text1"/>
          <w:sz w:val="22"/>
          <w:highlight w:val="white"/>
        </w:rPr>
      </w:pPr>
      <w:r w:rsidRPr="00D647C6">
        <w:rPr>
          <w:rFonts w:ascii="Times New Roman" w:hAnsi="Times New Roman"/>
          <w:color w:val="000000" w:themeColor="text1"/>
          <w:sz w:val="22"/>
          <w:highlight w:val="white"/>
        </w:rPr>
        <w:t xml:space="preserve">At least one of </w:t>
      </w:r>
      <w:proofErr w:type="spellStart"/>
      <w:r w:rsidRPr="00D647C6">
        <w:rPr>
          <w:rFonts w:ascii="Times New Roman" w:hAnsi="Times New Roman"/>
          <w:i/>
          <w:iCs/>
          <w:color w:val="000000" w:themeColor="text1"/>
          <w:sz w:val="22"/>
          <w:highlight w:val="white"/>
        </w:rPr>
        <w:t>vx_atc</w:t>
      </w:r>
      <w:proofErr w:type="spellEnd"/>
      <w:r w:rsidRPr="00D647C6">
        <w:rPr>
          <w:rFonts w:ascii="Times New Roman" w:hAnsi="Times New Roman"/>
          <w:color w:val="000000" w:themeColor="text1"/>
          <w:sz w:val="22"/>
          <w:highlight w:val="white"/>
        </w:rPr>
        <w:t xml:space="preserve"> and </w:t>
      </w:r>
      <w:proofErr w:type="spellStart"/>
      <w:r w:rsidRPr="00D647C6">
        <w:rPr>
          <w:rFonts w:ascii="Times New Roman" w:hAnsi="Times New Roman"/>
          <w:i/>
          <w:iCs/>
          <w:color w:val="000000" w:themeColor="text1"/>
          <w:sz w:val="22"/>
          <w:highlight w:val="white"/>
        </w:rPr>
        <w:t>vx_type</w:t>
      </w:r>
      <w:proofErr w:type="spellEnd"/>
      <w:r w:rsidRPr="00D647C6">
        <w:rPr>
          <w:rFonts w:ascii="Times New Roman" w:hAnsi="Times New Roman"/>
          <w:color w:val="000000" w:themeColor="text1"/>
          <w:sz w:val="22"/>
          <w:highlight w:val="white"/>
        </w:rPr>
        <w:t xml:space="preserve"> date must be populated. If both are available both should be populated.</w:t>
      </w:r>
    </w:p>
    <w:p w14:paraId="40F19F94" w14:textId="1083CE94" w:rsidR="00B86C38" w:rsidRPr="00D647C6" w:rsidRDefault="00B86C38" w:rsidP="00B86C38">
      <w:pPr>
        <w:pBdr>
          <w:top w:val="nil"/>
          <w:left w:val="nil"/>
          <w:bottom w:val="nil"/>
          <w:right w:val="nil"/>
          <w:between w:val="nil"/>
        </w:pBdr>
        <w:rPr>
          <w:color w:val="000000" w:themeColor="text1"/>
          <w:sz w:val="22"/>
          <w:szCs w:val="22"/>
          <w:highlight w:val="white"/>
        </w:rPr>
      </w:pPr>
    </w:p>
    <w:p w14:paraId="1F1BFBC8" w14:textId="0B046E33" w:rsidR="00B86C38" w:rsidRPr="00D647C6" w:rsidRDefault="00B86C38" w:rsidP="004C75AE">
      <w:pPr>
        <w:rPr>
          <w:color w:val="000000" w:themeColor="text1"/>
          <w:sz w:val="22"/>
          <w:szCs w:val="22"/>
        </w:rPr>
      </w:pPr>
      <w:r w:rsidRPr="00D647C6">
        <w:rPr>
          <w:color w:val="000000" w:themeColor="text1"/>
          <w:sz w:val="22"/>
          <w:szCs w:val="22"/>
        </w:rPr>
        <w:t>If deviations are found the following messages will be reported:</w:t>
      </w:r>
    </w:p>
    <w:p w14:paraId="0A32F348" w14:textId="77777777" w:rsidR="004C75AE" w:rsidRPr="00D647C6" w:rsidRDefault="00B86C38" w:rsidP="004C75AE">
      <w:pPr>
        <w:ind w:left="720"/>
        <w:rPr>
          <w:color w:val="000000" w:themeColor="text1"/>
          <w:sz w:val="22"/>
          <w:szCs w:val="22"/>
        </w:rPr>
      </w:pPr>
      <w:r w:rsidRPr="00D647C6">
        <w:rPr>
          <w:color w:val="000000" w:themeColor="text1"/>
          <w:sz w:val="22"/>
          <w:szCs w:val="22"/>
        </w:rPr>
        <w:t xml:space="preserve">"Convention 1 is not satisfied. There is(are) </w:t>
      </w:r>
      <w:r w:rsidRPr="00D647C6">
        <w:rPr>
          <w:i/>
          <w:iCs/>
          <w:color w:val="000000" w:themeColor="text1"/>
          <w:sz w:val="22"/>
          <w:szCs w:val="22"/>
        </w:rPr>
        <w:t>no.</w:t>
      </w:r>
      <w:r w:rsidRPr="00D647C6">
        <w:rPr>
          <w:color w:val="000000" w:themeColor="text1"/>
          <w:sz w:val="22"/>
          <w:szCs w:val="22"/>
        </w:rPr>
        <w:t xml:space="preserve"> observation(s) that have missing values in all variables vx_record_date and vx_admin_date."</w:t>
      </w:r>
    </w:p>
    <w:p w14:paraId="23E8F9E8" w14:textId="28597039" w:rsidR="00B86C38" w:rsidRPr="00D647C6" w:rsidRDefault="00B86C38" w:rsidP="004C75AE">
      <w:pPr>
        <w:ind w:left="720"/>
        <w:rPr>
          <w:color w:val="000000" w:themeColor="text1"/>
          <w:sz w:val="22"/>
          <w:szCs w:val="22"/>
        </w:rPr>
      </w:pPr>
      <w:r w:rsidRPr="00D647C6">
        <w:rPr>
          <w:color w:val="000000" w:themeColor="text1"/>
          <w:sz w:val="22"/>
          <w:szCs w:val="22"/>
        </w:rPr>
        <w:t xml:space="preserve">"Convention 2 is not satisfied. There is(are) </w:t>
      </w:r>
      <w:r w:rsidRPr="00D647C6">
        <w:rPr>
          <w:i/>
          <w:iCs/>
          <w:color w:val="000000" w:themeColor="text1"/>
          <w:sz w:val="22"/>
          <w:szCs w:val="22"/>
        </w:rPr>
        <w:t>no.</w:t>
      </w:r>
      <w:r w:rsidRPr="00D647C6">
        <w:rPr>
          <w:color w:val="000000" w:themeColor="text1"/>
          <w:sz w:val="22"/>
          <w:szCs w:val="22"/>
        </w:rPr>
        <w:t xml:space="preserve"> observation(s) that have missing values in all variables vx_atc and vx_type."</w:t>
      </w:r>
    </w:p>
    <w:p w14:paraId="7DFB737B" w14:textId="328A1FDC" w:rsidR="001D2A25" w:rsidRPr="00D647C6" w:rsidRDefault="001D2A25" w:rsidP="00B86C38">
      <w:pPr>
        <w:ind w:left="360"/>
        <w:rPr>
          <w:color w:val="000000" w:themeColor="text1"/>
          <w:sz w:val="22"/>
          <w:szCs w:val="22"/>
        </w:rPr>
      </w:pPr>
    </w:p>
    <w:p w14:paraId="0CA3B720" w14:textId="77777777" w:rsidR="001D2A25" w:rsidRPr="00D647C6" w:rsidRDefault="001D2A25" w:rsidP="004C75AE">
      <w:pPr>
        <w:rPr>
          <w:color w:val="000000" w:themeColor="text1"/>
          <w:sz w:val="22"/>
          <w:szCs w:val="22"/>
        </w:rPr>
      </w:pPr>
      <w:r w:rsidRPr="00D647C6">
        <w:rPr>
          <w:color w:val="000000" w:themeColor="text1"/>
          <w:sz w:val="22"/>
          <w:szCs w:val="22"/>
        </w:rPr>
        <w:t>If no deviations are found the report will show:</w:t>
      </w:r>
    </w:p>
    <w:p w14:paraId="77F4FD3B" w14:textId="5B4D9BBD" w:rsidR="001D2A25" w:rsidRPr="00D647C6" w:rsidRDefault="001D2A25" w:rsidP="004C75AE">
      <w:pPr>
        <w:ind w:left="360" w:firstLine="360"/>
        <w:rPr>
          <w:color w:val="000000" w:themeColor="text1"/>
          <w:sz w:val="22"/>
          <w:szCs w:val="22"/>
        </w:rPr>
      </w:pPr>
      <w:r w:rsidRPr="00D647C6">
        <w:rPr>
          <w:color w:val="000000" w:themeColor="text1"/>
          <w:sz w:val="22"/>
          <w:szCs w:val="22"/>
        </w:rPr>
        <w:t>“All conventions are satisfied.”</w:t>
      </w:r>
    </w:p>
    <w:p w14:paraId="000005C4" w14:textId="48C50089" w:rsidR="0082651E" w:rsidRPr="00D647C6" w:rsidRDefault="005E1C8C" w:rsidP="001D2A25">
      <w:pPr>
        <w:pBdr>
          <w:top w:val="nil"/>
          <w:left w:val="nil"/>
          <w:bottom w:val="nil"/>
          <w:right w:val="nil"/>
          <w:between w:val="nil"/>
        </w:pBdr>
        <w:rPr>
          <w:color w:val="000000" w:themeColor="text1"/>
          <w:sz w:val="22"/>
          <w:szCs w:val="22"/>
          <w:highlight w:val="white"/>
        </w:rPr>
      </w:pP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000005C5" w14:textId="5FABC9F3"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2A17ECE8" w14:textId="77777777" w:rsidR="001D2A25" w:rsidRPr="00D647C6" w:rsidRDefault="001D2A25" w:rsidP="004C75AE">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6590C504" w14:textId="77777777" w:rsidR="001D2A25" w:rsidRPr="00D647C6" w:rsidRDefault="001D2A25" w:rsidP="004C75AE">
      <w:pPr>
        <w:rPr>
          <w:color w:val="000000" w:themeColor="text1"/>
          <w:sz w:val="22"/>
          <w:szCs w:val="22"/>
        </w:rPr>
      </w:pPr>
      <w:r w:rsidRPr="00D647C6">
        <w:rPr>
          <w:color w:val="000000" w:themeColor="text1"/>
          <w:sz w:val="22"/>
          <w:szCs w:val="22"/>
        </w:rPr>
        <w:t xml:space="preserve">Overall and by calendar year (according to the year part of </w:t>
      </w:r>
      <w:r w:rsidRPr="00D647C6">
        <w:rPr>
          <w:bCs/>
          <w:i/>
          <w:iCs/>
          <w:color w:val="000000" w:themeColor="text1"/>
          <w:sz w:val="22"/>
          <w:szCs w:val="22"/>
        </w:rPr>
        <w:t xml:space="preserve">vx_admin_date </w:t>
      </w:r>
      <w:r w:rsidRPr="00D647C6">
        <w:rPr>
          <w:bCs/>
          <w:color w:val="000000" w:themeColor="text1"/>
          <w:sz w:val="22"/>
          <w:szCs w:val="22"/>
        </w:rPr>
        <w:t xml:space="preserve">when </w:t>
      </w:r>
      <w:r w:rsidRPr="00D647C6">
        <w:rPr>
          <w:bCs/>
          <w:i/>
          <w:iCs/>
          <w:color w:val="000000" w:themeColor="text1"/>
          <w:sz w:val="22"/>
          <w:szCs w:val="22"/>
        </w:rPr>
        <w:t>vx_record_date</w:t>
      </w:r>
      <w:r w:rsidRPr="00D647C6">
        <w:rPr>
          <w:bCs/>
          <w:color w:val="000000" w:themeColor="text1"/>
          <w:sz w:val="22"/>
          <w:szCs w:val="22"/>
        </w:rPr>
        <w:t xml:space="preserve"> is missing or both are present, and </w:t>
      </w:r>
      <w:r w:rsidRPr="00D647C6">
        <w:rPr>
          <w:bCs/>
          <w:i/>
          <w:iCs/>
          <w:color w:val="000000" w:themeColor="text1"/>
          <w:sz w:val="22"/>
          <w:szCs w:val="22"/>
        </w:rPr>
        <w:t>vx_record_date</w:t>
      </w:r>
      <w:r w:rsidRPr="00D647C6">
        <w:rPr>
          <w:bCs/>
          <w:color w:val="000000" w:themeColor="text1"/>
          <w:sz w:val="22"/>
          <w:szCs w:val="22"/>
        </w:rPr>
        <w:t xml:space="preserve"> when </w:t>
      </w:r>
      <w:r w:rsidRPr="00D647C6">
        <w:rPr>
          <w:bCs/>
          <w:i/>
          <w:iCs/>
          <w:color w:val="000000" w:themeColor="text1"/>
          <w:sz w:val="22"/>
          <w:szCs w:val="22"/>
        </w:rPr>
        <w:t>vx_admin_date</w:t>
      </w:r>
      <w:r w:rsidRPr="00D647C6">
        <w:rPr>
          <w:bCs/>
          <w:color w:val="000000" w:themeColor="text1"/>
          <w:sz w:val="22"/>
          <w:szCs w:val="22"/>
        </w:rPr>
        <w:t xml:space="preserve"> is missing</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meaning_of_vx_record</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0E97C454" w14:textId="77777777" w:rsidR="001D2A25" w:rsidRPr="00D647C6" w:rsidRDefault="001D2A25" w:rsidP="001D2A25">
      <w:pPr>
        <w:ind w:left="360"/>
        <w:rPr>
          <w:color w:val="000000" w:themeColor="text1"/>
          <w:sz w:val="22"/>
          <w:szCs w:val="22"/>
        </w:rPr>
      </w:pPr>
    </w:p>
    <w:p w14:paraId="49AE3A2D" w14:textId="77777777" w:rsidR="004C75AE" w:rsidRPr="00D647C6" w:rsidRDefault="001D2A25"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241EE616" w14:textId="259B162B" w:rsidR="001D2A25" w:rsidRPr="00D647C6" w:rsidRDefault="001D2A25"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18C122C3" w14:textId="77777777" w:rsidR="004C75AE" w:rsidRPr="00D647C6" w:rsidRDefault="004C75AE" w:rsidP="004C75AE">
      <w:pPr>
        <w:rPr>
          <w:color w:val="000000" w:themeColor="text1"/>
          <w:sz w:val="22"/>
          <w:szCs w:val="22"/>
        </w:rPr>
      </w:pPr>
    </w:p>
    <w:p w14:paraId="4D3B3098" w14:textId="636AF18A" w:rsidR="001D2A25" w:rsidRPr="00D647C6" w:rsidRDefault="001D2A25" w:rsidP="004C75AE">
      <w:pPr>
        <w:rPr>
          <w:color w:val="000000" w:themeColor="text1"/>
          <w:sz w:val="22"/>
          <w:szCs w:val="22"/>
        </w:rPr>
      </w:pPr>
      <w:r w:rsidRPr="00D647C6">
        <w:rPr>
          <w:color w:val="000000" w:themeColor="text1"/>
          <w:sz w:val="22"/>
          <w:szCs w:val="22"/>
        </w:rPr>
        <w:t>The results table when stratifying by meaning will contain the name of the table “VACCINES”,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72E3C22D" w14:textId="77777777" w:rsidR="001D2A25" w:rsidRPr="00D647C6" w:rsidRDefault="001D2A25"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58E5514F" w14:textId="77777777" w:rsidR="001D2A25" w:rsidRPr="00D647C6" w:rsidRDefault="001D2A25" w:rsidP="004C75AE">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27CD8961" w14:textId="77777777" w:rsidR="001D2A25" w:rsidRPr="00D647C6" w:rsidRDefault="001D2A25" w:rsidP="001D2A25">
      <w:pPr>
        <w:ind w:left="360"/>
        <w:rPr>
          <w:color w:val="000000" w:themeColor="text1"/>
          <w:sz w:val="22"/>
          <w:szCs w:val="22"/>
        </w:rPr>
      </w:pPr>
    </w:p>
    <w:p w14:paraId="4CF25FAC" w14:textId="7C3CBE7D" w:rsidR="001D2A25" w:rsidRPr="00D647C6" w:rsidRDefault="001D2A25" w:rsidP="004C75AE">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w:t>
      </w:r>
      <w:r w:rsidR="007D525F" w:rsidRPr="00D647C6">
        <w:rPr>
          <w:color w:val="000000" w:themeColor="text1"/>
          <w:sz w:val="22"/>
          <w:szCs w:val="22"/>
        </w:rPr>
        <w:t>.</w:t>
      </w:r>
      <w:r w:rsidRPr="00D647C6">
        <w:rPr>
          <w:color w:val="000000" w:themeColor="text1"/>
          <w:sz w:val="22"/>
          <w:szCs w:val="22"/>
        </w:rPr>
        <w:t xml:space="preserv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1BEDDEFA" w14:textId="50D79C31" w:rsidR="001D2A25" w:rsidRPr="00D647C6" w:rsidRDefault="001D2A25"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642236AA" w14:textId="7FC02582" w:rsidR="001D2A25" w:rsidRPr="00D647C6" w:rsidRDefault="001D2A25" w:rsidP="004C75AE">
      <w:pPr>
        <w:rPr>
          <w:color w:val="000000" w:themeColor="text1"/>
          <w:sz w:val="22"/>
          <w:szCs w:val="22"/>
        </w:rPr>
      </w:pPr>
      <w:r w:rsidRPr="00D647C6">
        <w:rPr>
          <w:color w:val="000000" w:themeColor="text1"/>
          <w:sz w:val="22"/>
          <w:szCs w:val="22"/>
        </w:rPr>
        <w:lastRenderedPageBreak/>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5316D890" w14:textId="2E7EEF98" w:rsidR="001D2A25" w:rsidRPr="00D647C6" w:rsidRDefault="001D2A25" w:rsidP="001D2A25">
      <w:pPr>
        <w:ind w:left="360"/>
        <w:rPr>
          <w:color w:val="000000" w:themeColor="text1"/>
          <w:sz w:val="22"/>
          <w:szCs w:val="22"/>
        </w:rPr>
      </w:pPr>
    </w:p>
    <w:p w14:paraId="3DC50957" w14:textId="77777777" w:rsidR="001D2A25" w:rsidRPr="00D647C6" w:rsidRDefault="001D2A25"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0BB0C585" w14:textId="65E5D883" w:rsidR="001D2A25" w:rsidRPr="00D647C6" w:rsidRDefault="001D2A25" w:rsidP="001D2A25">
      <w:pPr>
        <w:pBdr>
          <w:top w:val="nil"/>
          <w:left w:val="nil"/>
          <w:bottom w:val="nil"/>
          <w:right w:val="nil"/>
          <w:between w:val="nil"/>
        </w:pBdr>
        <w:ind w:firstLine="360"/>
        <w:rPr>
          <w:color w:val="000000" w:themeColor="text1"/>
          <w:sz w:val="22"/>
          <w:szCs w:val="22"/>
        </w:rPr>
      </w:pPr>
      <w:r w:rsidRPr="00D647C6">
        <w:rPr>
          <w:i/>
          <w:iCs/>
          <w:color w:val="000000" w:themeColor="text1"/>
          <w:sz w:val="22"/>
          <w:szCs w:val="22"/>
        </w:rPr>
        <w:t>vx_type</w:t>
      </w:r>
      <w:r w:rsidRPr="00D647C6">
        <w:rPr>
          <w:color w:val="000000" w:themeColor="text1"/>
          <w:sz w:val="22"/>
          <w:szCs w:val="22"/>
        </w:rPr>
        <w:t>: number of complete observations per category</w:t>
      </w:r>
    </w:p>
    <w:p w14:paraId="082AABEA" w14:textId="7B90BDCF" w:rsidR="001D2A25" w:rsidRPr="00D647C6" w:rsidRDefault="001D2A25" w:rsidP="001D2A25">
      <w:pPr>
        <w:ind w:firstLine="360"/>
        <w:rPr>
          <w:color w:val="000000" w:themeColor="text1"/>
          <w:sz w:val="22"/>
          <w:szCs w:val="22"/>
        </w:rPr>
      </w:pPr>
      <w:r w:rsidRPr="00D647C6">
        <w:rPr>
          <w:i/>
          <w:iCs/>
          <w:color w:val="000000" w:themeColor="text1"/>
          <w:sz w:val="22"/>
          <w:szCs w:val="22"/>
        </w:rPr>
        <w:t>meaning_of_vx_record</w:t>
      </w:r>
      <w:r w:rsidRPr="00D647C6">
        <w:rPr>
          <w:color w:val="000000" w:themeColor="text1"/>
          <w:sz w:val="22"/>
          <w:szCs w:val="22"/>
        </w:rPr>
        <w:t>: number of complete observations per category</w:t>
      </w:r>
    </w:p>
    <w:p w14:paraId="6811E607" w14:textId="03F555FA" w:rsidR="001D2A25" w:rsidRPr="00D647C6" w:rsidRDefault="001D2A25" w:rsidP="001D2A25">
      <w:pPr>
        <w:ind w:firstLine="360"/>
        <w:rPr>
          <w:color w:val="000000" w:themeColor="text1"/>
          <w:sz w:val="22"/>
          <w:szCs w:val="22"/>
        </w:rPr>
      </w:pPr>
      <w:r w:rsidRPr="00D647C6">
        <w:rPr>
          <w:i/>
          <w:iCs/>
          <w:color w:val="000000" w:themeColor="text1"/>
          <w:sz w:val="22"/>
          <w:szCs w:val="22"/>
        </w:rPr>
        <w:t>origin_of_vx_record</w:t>
      </w:r>
      <w:r w:rsidRPr="00D647C6">
        <w:rPr>
          <w:color w:val="000000" w:themeColor="text1"/>
          <w:sz w:val="22"/>
          <w:szCs w:val="22"/>
        </w:rPr>
        <w:t>:  number of complete observations per category</w:t>
      </w:r>
    </w:p>
    <w:p w14:paraId="5E87A81C" w14:textId="6EB07E97" w:rsidR="001D2A25" w:rsidRPr="00D647C6" w:rsidRDefault="001D2A25" w:rsidP="001D2A25">
      <w:pPr>
        <w:ind w:firstLine="360"/>
        <w:rPr>
          <w:color w:val="000000" w:themeColor="text1"/>
          <w:sz w:val="22"/>
          <w:szCs w:val="22"/>
        </w:rPr>
      </w:pPr>
      <w:r w:rsidRPr="00D647C6">
        <w:rPr>
          <w:i/>
          <w:iCs/>
          <w:color w:val="000000" w:themeColor="text1"/>
          <w:sz w:val="22"/>
          <w:szCs w:val="22"/>
        </w:rPr>
        <w:t>vx_dose</w:t>
      </w:r>
      <w:r w:rsidRPr="00D647C6">
        <w:rPr>
          <w:color w:val="000000" w:themeColor="text1"/>
          <w:sz w:val="22"/>
          <w:szCs w:val="22"/>
        </w:rPr>
        <w:t>: number of complete observations per category</w:t>
      </w:r>
    </w:p>
    <w:p w14:paraId="56BA678B" w14:textId="77777777" w:rsidR="001D2A25" w:rsidRPr="00D647C6" w:rsidRDefault="001D2A25" w:rsidP="001D2A25">
      <w:pPr>
        <w:ind w:left="360"/>
        <w:rPr>
          <w:color w:val="000000" w:themeColor="text1"/>
          <w:sz w:val="22"/>
          <w:szCs w:val="22"/>
        </w:rPr>
      </w:pPr>
    </w:p>
    <w:p w14:paraId="000005CA" w14:textId="63B79239" w:rsidR="0082651E" w:rsidRPr="00D647C6" w:rsidRDefault="001D2A25"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r w:rsidR="005E1C8C" w:rsidRPr="00D647C6">
        <w:rPr>
          <w:color w:val="000000" w:themeColor="text1"/>
          <w:sz w:val="22"/>
          <w:szCs w:val="22"/>
        </w:rPr>
        <w:t>:</w:t>
      </w:r>
    </w:p>
    <w:p w14:paraId="000005CC" w14:textId="7E876AC1" w:rsidR="0082651E" w:rsidRPr="00D647C6" w:rsidRDefault="005E1C8C" w:rsidP="001D2A25">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5CE" w14:textId="043E5104" w:rsidR="0082651E" w:rsidRPr="00D647C6" w:rsidRDefault="005E1C8C">
      <w:pPr>
        <w:ind w:left="360"/>
        <w:rPr>
          <w:color w:val="000000" w:themeColor="text1"/>
          <w:sz w:val="22"/>
          <w:szCs w:val="22"/>
        </w:rPr>
      </w:pPr>
      <w:r w:rsidRPr="00D647C6">
        <w:rPr>
          <w:i/>
          <w:iCs/>
          <w:color w:val="000000" w:themeColor="text1"/>
          <w:sz w:val="22"/>
          <w:szCs w:val="22"/>
        </w:rPr>
        <w:t>vx_atc</w:t>
      </w:r>
      <w:r w:rsidR="001D2A25" w:rsidRPr="00D647C6">
        <w:rPr>
          <w:color w:val="000000" w:themeColor="text1"/>
          <w:sz w:val="22"/>
          <w:szCs w:val="22"/>
        </w:rPr>
        <w:t>: number of complete observations</w:t>
      </w:r>
    </w:p>
    <w:p w14:paraId="000005D0" w14:textId="2BB1CC09" w:rsidR="0082651E" w:rsidRPr="00D647C6" w:rsidRDefault="005E1C8C">
      <w:pPr>
        <w:ind w:left="360"/>
        <w:rPr>
          <w:color w:val="000000" w:themeColor="text1"/>
          <w:sz w:val="22"/>
          <w:szCs w:val="22"/>
        </w:rPr>
      </w:pPr>
      <w:r w:rsidRPr="00D647C6">
        <w:rPr>
          <w:i/>
          <w:iCs/>
          <w:color w:val="000000" w:themeColor="text1"/>
          <w:sz w:val="22"/>
          <w:szCs w:val="22"/>
        </w:rPr>
        <w:t>vx_text</w:t>
      </w:r>
      <w:r w:rsidR="001D2A25" w:rsidRPr="00D647C6">
        <w:rPr>
          <w:color w:val="000000" w:themeColor="text1"/>
          <w:sz w:val="22"/>
          <w:szCs w:val="22"/>
        </w:rPr>
        <w:t>: number of complete observations</w:t>
      </w:r>
    </w:p>
    <w:p w14:paraId="000005D1" w14:textId="4D29A313" w:rsidR="0082651E" w:rsidRPr="00D647C6" w:rsidRDefault="005E1C8C">
      <w:pPr>
        <w:ind w:left="360"/>
        <w:rPr>
          <w:color w:val="000000" w:themeColor="text1"/>
          <w:sz w:val="22"/>
          <w:szCs w:val="22"/>
        </w:rPr>
      </w:pPr>
      <w:r w:rsidRPr="00D647C6">
        <w:rPr>
          <w:i/>
          <w:iCs/>
          <w:color w:val="000000" w:themeColor="text1"/>
          <w:sz w:val="22"/>
          <w:szCs w:val="22"/>
        </w:rPr>
        <w:t>product_code</w:t>
      </w:r>
      <w:r w:rsidR="001D2A25" w:rsidRPr="00D647C6">
        <w:rPr>
          <w:color w:val="000000" w:themeColor="text1"/>
          <w:sz w:val="22"/>
          <w:szCs w:val="22"/>
        </w:rPr>
        <w:t>: number of complete observations</w:t>
      </w:r>
    </w:p>
    <w:p w14:paraId="000005D3" w14:textId="32BE81CD" w:rsidR="0082651E" w:rsidRPr="00D647C6" w:rsidRDefault="005E1C8C">
      <w:pPr>
        <w:ind w:left="360"/>
        <w:rPr>
          <w:color w:val="000000" w:themeColor="text1"/>
          <w:sz w:val="22"/>
          <w:szCs w:val="22"/>
        </w:rPr>
      </w:pPr>
      <w:r w:rsidRPr="00D647C6">
        <w:rPr>
          <w:i/>
          <w:iCs/>
          <w:color w:val="000000" w:themeColor="text1"/>
          <w:sz w:val="22"/>
          <w:szCs w:val="22"/>
        </w:rPr>
        <w:t>vx_manufacture</w:t>
      </w:r>
      <w:r w:rsidR="001D2A25" w:rsidRPr="00D647C6">
        <w:rPr>
          <w:i/>
          <w:iCs/>
          <w:color w:val="000000" w:themeColor="text1"/>
          <w:sz w:val="22"/>
          <w:szCs w:val="22"/>
        </w:rPr>
        <w:t>r</w:t>
      </w:r>
      <w:r w:rsidR="001D2A25" w:rsidRPr="00D647C6">
        <w:rPr>
          <w:color w:val="000000" w:themeColor="text1"/>
          <w:sz w:val="22"/>
          <w:szCs w:val="22"/>
        </w:rPr>
        <w:t>: number of complete observations</w:t>
      </w:r>
    </w:p>
    <w:p w14:paraId="000005D4" w14:textId="2C176939" w:rsidR="0082651E" w:rsidRPr="00D647C6" w:rsidRDefault="005E1C8C">
      <w:pPr>
        <w:ind w:left="360"/>
        <w:rPr>
          <w:color w:val="000000" w:themeColor="text1"/>
          <w:sz w:val="22"/>
          <w:szCs w:val="22"/>
        </w:rPr>
      </w:pPr>
      <w:r w:rsidRPr="00D647C6">
        <w:rPr>
          <w:i/>
          <w:iCs/>
          <w:color w:val="000000" w:themeColor="text1"/>
          <w:sz w:val="22"/>
          <w:szCs w:val="22"/>
        </w:rPr>
        <w:t>vx_lot_num</w:t>
      </w:r>
      <w:r w:rsidR="001D2A25" w:rsidRPr="00D647C6">
        <w:rPr>
          <w:color w:val="000000" w:themeColor="text1"/>
          <w:sz w:val="22"/>
          <w:szCs w:val="22"/>
        </w:rPr>
        <w:t>: number of complete observations</w:t>
      </w:r>
    </w:p>
    <w:p w14:paraId="192C73F8" w14:textId="5969B6C7" w:rsidR="001D2A25" w:rsidRPr="00D647C6" w:rsidRDefault="001D2A25">
      <w:pPr>
        <w:ind w:left="360"/>
        <w:rPr>
          <w:color w:val="000000" w:themeColor="text1"/>
          <w:sz w:val="22"/>
          <w:szCs w:val="22"/>
        </w:rPr>
      </w:pPr>
      <w:r w:rsidRPr="00D647C6">
        <w:rPr>
          <w:i/>
          <w:iCs/>
          <w:color w:val="000000" w:themeColor="text1"/>
          <w:sz w:val="22"/>
          <w:szCs w:val="22"/>
        </w:rPr>
        <w:t>visit_occurrence_id</w:t>
      </w:r>
      <w:r w:rsidRPr="00D647C6">
        <w:rPr>
          <w:color w:val="000000" w:themeColor="text1"/>
          <w:sz w:val="22"/>
          <w:szCs w:val="22"/>
        </w:rPr>
        <w:t>: number of unique visit id</w:t>
      </w:r>
    </w:p>
    <w:p w14:paraId="000005D8" w14:textId="77777777" w:rsidR="0082651E" w:rsidRPr="00D647C6" w:rsidRDefault="0082651E">
      <w:pPr>
        <w:rPr>
          <w:color w:val="000000" w:themeColor="text1"/>
          <w:sz w:val="22"/>
          <w:szCs w:val="22"/>
        </w:rPr>
      </w:pPr>
    </w:p>
    <w:p w14:paraId="4E15E928" w14:textId="77777777" w:rsidR="001D2A25" w:rsidRPr="00D647C6" w:rsidRDefault="001D2A25"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5D9" w14:textId="77777777" w:rsidR="0082651E" w:rsidRPr="00D647C6" w:rsidRDefault="0082651E">
      <w:pPr>
        <w:rPr>
          <w:color w:val="000000" w:themeColor="text1"/>
          <w:sz w:val="22"/>
          <w:szCs w:val="22"/>
        </w:rPr>
      </w:pPr>
    </w:p>
    <w:p w14:paraId="000005DA" w14:textId="77777777" w:rsidR="0082651E" w:rsidRPr="00D647C6" w:rsidRDefault="005E1C8C">
      <w:pPr>
        <w:rPr>
          <w:b/>
          <w:bCs/>
          <w:color w:val="000000" w:themeColor="text1"/>
          <w:sz w:val="22"/>
          <w:szCs w:val="22"/>
        </w:rPr>
      </w:pPr>
      <w:r w:rsidRPr="00D647C6">
        <w:rPr>
          <w:b/>
          <w:bCs/>
          <w:color w:val="000000" w:themeColor="text1"/>
          <w:sz w:val="22"/>
          <w:szCs w:val="22"/>
        </w:rPr>
        <w:t>Step 5: Distribution of continuous variables and dates</w:t>
      </w:r>
    </w:p>
    <w:p w14:paraId="000005DB" w14:textId="77777777" w:rsidR="0082651E" w:rsidRPr="00D647C6" w:rsidRDefault="0082651E">
      <w:pPr>
        <w:rPr>
          <w:color w:val="000000" w:themeColor="text1"/>
          <w:sz w:val="22"/>
          <w:szCs w:val="22"/>
        </w:rPr>
      </w:pPr>
    </w:p>
    <w:p w14:paraId="000005DC"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5DD" w14:textId="77777777" w:rsidR="0082651E" w:rsidRPr="00D647C6" w:rsidRDefault="005E1C8C" w:rsidP="004C75AE">
      <w:pPr>
        <w:rPr>
          <w:color w:val="000000" w:themeColor="text1"/>
          <w:sz w:val="22"/>
          <w:szCs w:val="22"/>
        </w:rPr>
      </w:pPr>
      <w:r w:rsidRPr="00D647C6">
        <w:rPr>
          <w:color w:val="000000" w:themeColor="text1"/>
          <w:sz w:val="22"/>
          <w:szCs w:val="22"/>
        </w:rPr>
        <w:t>There are no continuous variables in the VACCINES table.</w:t>
      </w:r>
    </w:p>
    <w:p w14:paraId="000005DE" w14:textId="77777777" w:rsidR="0082651E" w:rsidRPr="00D647C6" w:rsidRDefault="0082651E">
      <w:pPr>
        <w:ind w:left="360"/>
        <w:rPr>
          <w:color w:val="000000" w:themeColor="text1"/>
          <w:sz w:val="22"/>
          <w:szCs w:val="22"/>
        </w:rPr>
      </w:pPr>
    </w:p>
    <w:p w14:paraId="000005DF"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3EAD16D9" w14:textId="51A7CA9D" w:rsidR="00086E39" w:rsidRPr="00D647C6" w:rsidRDefault="00086E39" w:rsidP="004C75AE">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both cases the results will be stratified by </w:t>
      </w:r>
      <w:r w:rsidRPr="00D647C6">
        <w:rPr>
          <w:i/>
          <w:iCs/>
          <w:color w:val="000000" w:themeColor="text1"/>
          <w:sz w:val="22"/>
          <w:szCs w:val="22"/>
        </w:rPr>
        <w:t>meaning_of_vx_record</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115260CC" w14:textId="77777777" w:rsidR="00086E39" w:rsidRPr="00D647C6" w:rsidRDefault="00086E39" w:rsidP="00086E39">
      <w:pPr>
        <w:ind w:left="360"/>
        <w:rPr>
          <w:color w:val="000000" w:themeColor="text1"/>
          <w:sz w:val="22"/>
          <w:szCs w:val="22"/>
        </w:rPr>
      </w:pPr>
    </w:p>
    <w:p w14:paraId="20581D0C" w14:textId="77777777" w:rsidR="00086E39" w:rsidRPr="00D647C6" w:rsidRDefault="00086E39"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6F5F0BE8" w14:textId="77777777" w:rsidR="00086E39" w:rsidRPr="00D647C6" w:rsidRDefault="00086E39"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2C58A61D" w14:textId="77777777" w:rsidR="00086E39" w:rsidRPr="00D647C6" w:rsidRDefault="00086E39" w:rsidP="00086E39">
      <w:pPr>
        <w:pBdr>
          <w:top w:val="nil"/>
          <w:left w:val="nil"/>
          <w:bottom w:val="nil"/>
          <w:right w:val="nil"/>
          <w:between w:val="nil"/>
        </w:pBdr>
        <w:ind w:left="360"/>
        <w:rPr>
          <w:color w:val="000000" w:themeColor="text1"/>
          <w:sz w:val="22"/>
          <w:szCs w:val="22"/>
        </w:rPr>
      </w:pPr>
    </w:p>
    <w:p w14:paraId="5FE9707D" w14:textId="490CFCE1" w:rsidR="00086E39" w:rsidRPr="00D647C6" w:rsidRDefault="00086E39" w:rsidP="004C75AE">
      <w:pPr>
        <w:rPr>
          <w:color w:val="000000" w:themeColor="text1"/>
          <w:sz w:val="22"/>
          <w:szCs w:val="22"/>
        </w:rPr>
      </w:pPr>
      <w:r w:rsidRPr="00D647C6">
        <w:rPr>
          <w:color w:val="000000" w:themeColor="text1"/>
          <w:sz w:val="22"/>
          <w:szCs w:val="22"/>
        </w:rPr>
        <w:t>The results table when stratifying by meaning will contain the name of the table “VACCINES”, name of the variable, meaning variable, count, total and percentage. If counts and totals smaller than 5 are present in the data, those will be replaced by “&lt;5” in the results table.</w:t>
      </w:r>
    </w:p>
    <w:p w14:paraId="198D4FF7" w14:textId="4EB18C18" w:rsidR="00086E39" w:rsidRPr="00D647C6" w:rsidRDefault="00086E39" w:rsidP="004C75AE">
      <w:pPr>
        <w:rPr>
          <w:color w:val="000000" w:themeColor="text1"/>
          <w:sz w:val="22"/>
          <w:szCs w:val="22"/>
        </w:rPr>
      </w:pPr>
      <w:r w:rsidRPr="00D647C6">
        <w:rPr>
          <w:color w:val="000000" w:themeColor="text1"/>
          <w:sz w:val="22"/>
          <w:szCs w:val="22"/>
        </w:rPr>
        <w:t>Visually the results when stratifying by meaning will be displayed by line charts and color coded by the variable</w:t>
      </w:r>
      <w:r w:rsidR="001C5DBB" w:rsidRPr="00D647C6">
        <w:rPr>
          <w:color w:val="000000" w:themeColor="text1"/>
          <w:sz w:val="22"/>
          <w:szCs w:val="22"/>
        </w:rPr>
        <w:t xml:space="preserve"> name</w:t>
      </w:r>
      <w:r w:rsidRPr="00D647C6">
        <w:rPr>
          <w:color w:val="000000" w:themeColor="text1"/>
          <w:sz w:val="22"/>
          <w:szCs w:val="22"/>
        </w:rPr>
        <w:t xml:space="preserve">. If you want to remove a variable from the graph, you can do that by clicking in the variable you do not need. If counts and totals smaller than 5 are present in the data, those will not be plotted in the graphs. </w:t>
      </w:r>
    </w:p>
    <w:p w14:paraId="5D41876D" w14:textId="0D3A3FA0" w:rsidR="00086E39" w:rsidRPr="00D647C6" w:rsidRDefault="00086E39" w:rsidP="004C75AE">
      <w:pPr>
        <w:rPr>
          <w:color w:val="000000" w:themeColor="text1"/>
          <w:sz w:val="22"/>
          <w:szCs w:val="22"/>
        </w:rPr>
      </w:pPr>
      <w:r w:rsidRPr="00D647C6">
        <w:rPr>
          <w:color w:val="000000" w:themeColor="text1"/>
          <w:sz w:val="22"/>
          <w:szCs w:val="22"/>
        </w:rPr>
        <w:lastRenderedPageBreak/>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35F5527D" w14:textId="4C2FA374" w:rsidR="00086E39" w:rsidRPr="00D647C6" w:rsidRDefault="00086E39" w:rsidP="004C75AE">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1F6A62D9" w14:textId="77777777" w:rsidR="00086E39" w:rsidRPr="00D647C6" w:rsidRDefault="00086E39" w:rsidP="00086E39">
      <w:pPr>
        <w:ind w:left="360"/>
        <w:rPr>
          <w:color w:val="000000" w:themeColor="text1"/>
          <w:sz w:val="22"/>
          <w:szCs w:val="22"/>
        </w:rPr>
      </w:pPr>
    </w:p>
    <w:p w14:paraId="4F5EE5B7" w14:textId="77777777" w:rsidR="00086E39" w:rsidRPr="00D647C6" w:rsidRDefault="00086E39" w:rsidP="004C75AE">
      <w:pPr>
        <w:rPr>
          <w:color w:val="000000" w:themeColor="text1"/>
          <w:sz w:val="22"/>
          <w:szCs w:val="22"/>
        </w:rPr>
      </w:pPr>
      <w:r w:rsidRPr="00D647C6">
        <w:rPr>
          <w:color w:val="000000" w:themeColor="text1"/>
          <w:sz w:val="22"/>
          <w:szCs w:val="22"/>
        </w:rPr>
        <w:t>Date counts by year will be calculated as follows:</w:t>
      </w:r>
    </w:p>
    <w:p w14:paraId="069F70E1" w14:textId="6F2E8A87" w:rsidR="00086E39" w:rsidRPr="00D647C6" w:rsidRDefault="00086E39"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vx_admin_date</w:t>
      </w:r>
      <w:r w:rsidRPr="00D647C6">
        <w:rPr>
          <w:color w:val="000000" w:themeColor="text1"/>
          <w:sz w:val="22"/>
          <w:szCs w:val="22"/>
        </w:rPr>
        <w:t>: number of complete observations</w:t>
      </w:r>
    </w:p>
    <w:p w14:paraId="2DBA2196" w14:textId="754DA131" w:rsidR="00086E39" w:rsidRPr="00D647C6" w:rsidRDefault="00086E39"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vx_record_date</w:t>
      </w:r>
      <w:r w:rsidRPr="00D647C6">
        <w:rPr>
          <w:color w:val="000000" w:themeColor="text1"/>
          <w:sz w:val="22"/>
          <w:szCs w:val="22"/>
        </w:rPr>
        <w:t>: number of complete observations</w:t>
      </w:r>
    </w:p>
    <w:p w14:paraId="58A733A9" w14:textId="77777777" w:rsidR="00086E39" w:rsidRPr="00D647C6" w:rsidRDefault="00086E39" w:rsidP="00086E39">
      <w:pPr>
        <w:pBdr>
          <w:top w:val="nil"/>
          <w:left w:val="nil"/>
          <w:bottom w:val="nil"/>
          <w:right w:val="nil"/>
          <w:between w:val="nil"/>
        </w:pBdr>
        <w:ind w:left="1440"/>
        <w:rPr>
          <w:color w:val="000000" w:themeColor="text1"/>
          <w:sz w:val="22"/>
          <w:szCs w:val="22"/>
        </w:rPr>
      </w:pPr>
    </w:p>
    <w:p w14:paraId="2175AEC4" w14:textId="445F4E55" w:rsidR="00086E39" w:rsidRPr="00D647C6" w:rsidRDefault="00086E39"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3ABE5CE9" w14:textId="77777777" w:rsidR="00086E39" w:rsidRPr="00D647C6" w:rsidRDefault="00086E39" w:rsidP="00086E39">
      <w:pPr>
        <w:rPr>
          <w:color w:val="000000" w:themeColor="text1"/>
          <w:sz w:val="22"/>
          <w:szCs w:val="22"/>
        </w:rPr>
      </w:pPr>
    </w:p>
    <w:p w14:paraId="784133E3" w14:textId="77777777" w:rsidR="00086E39" w:rsidRPr="00D647C6" w:rsidRDefault="00086E39" w:rsidP="004C75AE">
      <w:pPr>
        <w:rPr>
          <w:b/>
          <w:bCs/>
          <w:color w:val="000000" w:themeColor="text1"/>
          <w:sz w:val="22"/>
          <w:szCs w:val="22"/>
        </w:rPr>
      </w:pPr>
      <w:r w:rsidRPr="00D647C6">
        <w:rPr>
          <w:b/>
          <w:bCs/>
          <w:color w:val="000000" w:themeColor="text1"/>
          <w:sz w:val="22"/>
          <w:szCs w:val="22"/>
        </w:rPr>
        <w:t>Calculation</w:t>
      </w:r>
    </w:p>
    <w:p w14:paraId="78707423" w14:textId="77777777" w:rsidR="00086E39" w:rsidRPr="00D647C6" w:rsidRDefault="00086E39" w:rsidP="004C75AE">
      <w:pPr>
        <w:rPr>
          <w:color w:val="000000" w:themeColor="text1"/>
          <w:sz w:val="22"/>
          <w:szCs w:val="22"/>
        </w:rPr>
      </w:pPr>
      <w:r w:rsidRPr="00D647C6">
        <w:rPr>
          <w:color w:val="000000" w:themeColor="text1"/>
          <w:sz w:val="22"/>
          <w:szCs w:val="22"/>
        </w:rPr>
        <w:t>An overview on how counts on step 4 and step 5 are calculated.</w:t>
      </w:r>
    </w:p>
    <w:p w14:paraId="000005E5" w14:textId="19B2188A" w:rsidR="0082651E" w:rsidRPr="00D647C6" w:rsidRDefault="0082651E">
      <w:pPr>
        <w:rPr>
          <w:color w:val="000000" w:themeColor="text1"/>
          <w:sz w:val="22"/>
          <w:szCs w:val="22"/>
        </w:rPr>
      </w:pPr>
    </w:p>
    <w:p w14:paraId="7A3492FB" w14:textId="3ED88443"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VACCINES</w:t>
      </w:r>
    </w:p>
    <w:p w14:paraId="4DF79A33" w14:textId="1D93B39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vaccines_meaning_2categories.csv</w:t>
      </w:r>
    </w:p>
    <w:p w14:paraId="2EE36979" w14:textId="2021D7D5"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vaccines_meaning_other.csv</w:t>
      </w:r>
    </w:p>
    <w:p w14:paraId="655223B7" w14:textId="4D61C039"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vaccines_meaning_dates.csv</w:t>
      </w:r>
    </w:p>
    <w:p w14:paraId="1B311EBD" w14:textId="3A182D3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vaccines_meaning_year_2categories.csv</w:t>
      </w:r>
    </w:p>
    <w:p w14:paraId="46750AC8" w14:textId="4C8C518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vaccines_meaning_year_other.csv</w:t>
      </w:r>
    </w:p>
    <w:p w14:paraId="132B777F" w14:textId="3E20961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vaccines_meaning_year_dates.csv</w:t>
      </w:r>
    </w:p>
    <w:p w14:paraId="0593F8A4" w14:textId="3D891084"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18B65338" w14:textId="032BA9DC"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vaccines_meaning_2categories_masked.csv</w:t>
      </w:r>
    </w:p>
    <w:p w14:paraId="25A34231" w14:textId="3D200FCC"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vaccines_meaning_other_masked.csv</w:t>
      </w:r>
    </w:p>
    <w:p w14:paraId="032F2A25" w14:textId="120AEBC4"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vaccines_meaning_dates_masked.csv</w:t>
      </w:r>
    </w:p>
    <w:p w14:paraId="437086D6" w14:textId="480382D6"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vaccines_meaning_year_2categories_masked.csv</w:t>
      </w:r>
    </w:p>
    <w:p w14:paraId="4EF19ED4" w14:textId="49BF3444"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vaccines_meaning_year_other_masked.csv</w:t>
      </w:r>
    </w:p>
    <w:p w14:paraId="266708C1" w14:textId="4744FD74"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vaccines_meaning_year_dates_masked.csv</w:t>
      </w:r>
    </w:p>
    <w:p w14:paraId="606412DD" w14:textId="217998C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5E6"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46" w:name="_Toc67318458"/>
      <w:r w:rsidRPr="00D647C6">
        <w:rPr>
          <w:rFonts w:ascii="Times New Roman" w:hAnsi="Times New Roman" w:cs="Times New Roman"/>
          <w:b/>
          <w:bCs/>
          <w:color w:val="000000" w:themeColor="text1"/>
          <w:sz w:val="22"/>
          <w:szCs w:val="22"/>
        </w:rPr>
        <w:t>MEDICAL_OBSERVATIONS table</w:t>
      </w:r>
      <w:bookmarkEnd w:id="146"/>
    </w:p>
    <w:p w14:paraId="000005E7" w14:textId="529BD7B7" w:rsidR="0082651E" w:rsidRPr="00D647C6" w:rsidRDefault="0082651E">
      <w:pPr>
        <w:rPr>
          <w:color w:val="000000" w:themeColor="text1"/>
          <w:sz w:val="22"/>
          <w:szCs w:val="22"/>
        </w:rPr>
      </w:pPr>
    </w:p>
    <w:p w14:paraId="3FAF70C1" w14:textId="1A62BB96" w:rsidR="00A106DC" w:rsidRPr="00D647C6" w:rsidRDefault="00A106DC" w:rsidP="00A106DC">
      <w:pPr>
        <w:pStyle w:val="Caption"/>
        <w:rPr>
          <w:color w:val="000000" w:themeColor="text1"/>
          <w:sz w:val="22"/>
          <w:szCs w:val="22"/>
        </w:rPr>
      </w:pPr>
      <w:bookmarkStart w:id="147" w:name="_Toc66086561"/>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10</w:t>
      </w:r>
      <w:r w:rsidRPr="00D647C6">
        <w:rPr>
          <w:sz w:val="22"/>
          <w:szCs w:val="22"/>
        </w:rPr>
        <w:fldChar w:fldCharType="end"/>
      </w:r>
      <w:r w:rsidRPr="00D647C6">
        <w:rPr>
          <w:sz w:val="22"/>
          <w:szCs w:val="22"/>
        </w:rPr>
        <w:t>. MEDICAL_OBSERVATIONS table</w:t>
      </w:r>
      <w:bookmarkEnd w:id="147"/>
    </w:p>
    <w:tbl>
      <w:tblPr>
        <w:tblStyle w:val="af0"/>
        <w:tblW w:w="9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1417"/>
        <w:gridCol w:w="1985"/>
        <w:gridCol w:w="1701"/>
        <w:gridCol w:w="1581"/>
      </w:tblGrid>
      <w:tr w:rsidR="0082651E" w:rsidRPr="00D647C6" w14:paraId="37518821" w14:textId="77777777" w:rsidTr="00427C6D">
        <w:trPr>
          <w:trHeight w:val="320"/>
        </w:trPr>
        <w:tc>
          <w:tcPr>
            <w:tcW w:w="3256" w:type="dxa"/>
            <w:shd w:val="clear" w:color="auto" w:fill="C2D69B" w:themeFill="accent3" w:themeFillTint="99"/>
          </w:tcPr>
          <w:p w14:paraId="000005E8" w14:textId="77777777" w:rsidR="0082651E" w:rsidRPr="00D647C6" w:rsidRDefault="005E1C8C">
            <w:pPr>
              <w:rPr>
                <w:b/>
                <w:color w:val="000000" w:themeColor="text1"/>
                <w:sz w:val="22"/>
                <w:szCs w:val="22"/>
              </w:rPr>
            </w:pPr>
            <w:r w:rsidRPr="00D647C6">
              <w:rPr>
                <w:b/>
                <w:color w:val="000000" w:themeColor="text1"/>
                <w:sz w:val="22"/>
                <w:szCs w:val="22"/>
              </w:rPr>
              <w:t>MEDICAL_OBSERVATIONS</w:t>
            </w:r>
          </w:p>
        </w:tc>
        <w:tc>
          <w:tcPr>
            <w:tcW w:w="1417" w:type="dxa"/>
            <w:shd w:val="clear" w:color="auto" w:fill="C2D69B" w:themeFill="accent3" w:themeFillTint="99"/>
          </w:tcPr>
          <w:p w14:paraId="000005E9" w14:textId="77777777" w:rsidR="0082651E" w:rsidRPr="00D647C6" w:rsidRDefault="005E1C8C">
            <w:pPr>
              <w:rPr>
                <w:b/>
                <w:color w:val="000000" w:themeColor="text1"/>
                <w:sz w:val="22"/>
                <w:szCs w:val="22"/>
              </w:rPr>
            </w:pPr>
            <w:r w:rsidRPr="00D647C6">
              <w:rPr>
                <w:b/>
                <w:color w:val="000000" w:themeColor="text1"/>
                <w:sz w:val="22"/>
                <w:szCs w:val="22"/>
              </w:rPr>
              <w:t>Routine healthcare data</w:t>
            </w:r>
          </w:p>
        </w:tc>
        <w:tc>
          <w:tcPr>
            <w:tcW w:w="5267" w:type="dxa"/>
            <w:gridSpan w:val="3"/>
            <w:shd w:val="clear" w:color="auto" w:fill="auto"/>
          </w:tcPr>
          <w:p w14:paraId="000005EA" w14:textId="77777777" w:rsidR="0082651E" w:rsidRPr="00D647C6" w:rsidRDefault="005E1C8C">
            <w:pPr>
              <w:rPr>
                <w:color w:val="000000" w:themeColor="text1"/>
                <w:sz w:val="22"/>
                <w:szCs w:val="22"/>
              </w:rPr>
            </w:pPr>
            <w:r w:rsidRPr="00D647C6">
              <w:rPr>
                <w:color w:val="000000" w:themeColor="text1"/>
                <w:sz w:val="22"/>
                <w:szCs w:val="22"/>
              </w:rPr>
              <w:t>This table collects observations recorded during routine healthcare. Can be a result from a laboratory test, or a physical measurement, but also level of education, or sex, or a pathology report</w:t>
            </w:r>
          </w:p>
        </w:tc>
      </w:tr>
      <w:tr w:rsidR="0082651E" w:rsidRPr="00D647C6" w14:paraId="4DE02A3C" w14:textId="77777777" w:rsidTr="00427C6D">
        <w:trPr>
          <w:trHeight w:val="320"/>
        </w:trPr>
        <w:tc>
          <w:tcPr>
            <w:tcW w:w="3256" w:type="dxa"/>
            <w:shd w:val="clear" w:color="auto" w:fill="auto"/>
          </w:tcPr>
          <w:p w14:paraId="000005ED"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7" w:type="dxa"/>
            <w:shd w:val="clear" w:color="auto" w:fill="auto"/>
          </w:tcPr>
          <w:p w14:paraId="000005EE"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1985" w:type="dxa"/>
            <w:shd w:val="clear" w:color="auto" w:fill="auto"/>
          </w:tcPr>
          <w:p w14:paraId="000005EF"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701" w:type="dxa"/>
            <w:shd w:val="clear" w:color="auto" w:fill="auto"/>
          </w:tcPr>
          <w:p w14:paraId="000005F0"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581" w:type="dxa"/>
            <w:shd w:val="clear" w:color="auto" w:fill="auto"/>
          </w:tcPr>
          <w:p w14:paraId="000005F1"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2BC12E3E" w14:textId="77777777" w:rsidTr="001C5DBB">
        <w:trPr>
          <w:trHeight w:val="320"/>
        </w:trPr>
        <w:tc>
          <w:tcPr>
            <w:tcW w:w="3256" w:type="dxa"/>
            <w:shd w:val="clear" w:color="auto" w:fill="F2F2F2" w:themeFill="background1" w:themeFillShade="F2"/>
            <w:vAlign w:val="bottom"/>
          </w:tcPr>
          <w:p w14:paraId="000005F2"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7" w:type="dxa"/>
            <w:shd w:val="clear" w:color="auto" w:fill="F2F2F2" w:themeFill="background1" w:themeFillShade="F2"/>
            <w:vAlign w:val="center"/>
          </w:tcPr>
          <w:p w14:paraId="000005F3" w14:textId="77777777" w:rsidR="0082651E" w:rsidRPr="00D647C6" w:rsidRDefault="005E1C8C">
            <w:pPr>
              <w:rPr>
                <w:color w:val="000000" w:themeColor="text1"/>
                <w:sz w:val="22"/>
                <w:szCs w:val="22"/>
              </w:rPr>
            </w:pPr>
            <w:r w:rsidRPr="00D647C6">
              <w:rPr>
                <w:color w:val="000000" w:themeColor="text1"/>
                <w:sz w:val="22"/>
                <w:szCs w:val="22"/>
              </w:rPr>
              <w:t>Yes</w:t>
            </w:r>
          </w:p>
        </w:tc>
        <w:tc>
          <w:tcPr>
            <w:tcW w:w="1985" w:type="dxa"/>
            <w:shd w:val="clear" w:color="auto" w:fill="F2F2F2" w:themeFill="background1" w:themeFillShade="F2"/>
            <w:vAlign w:val="bottom"/>
          </w:tcPr>
          <w:p w14:paraId="000005F4" w14:textId="77777777" w:rsidR="0082651E" w:rsidRPr="00D647C6" w:rsidRDefault="0082651E">
            <w:pPr>
              <w:rPr>
                <w:color w:val="000000" w:themeColor="text1"/>
                <w:sz w:val="22"/>
                <w:szCs w:val="22"/>
              </w:rPr>
            </w:pPr>
          </w:p>
        </w:tc>
        <w:tc>
          <w:tcPr>
            <w:tcW w:w="1701" w:type="dxa"/>
            <w:shd w:val="clear" w:color="auto" w:fill="F2F2F2" w:themeFill="background1" w:themeFillShade="F2"/>
            <w:vAlign w:val="center"/>
          </w:tcPr>
          <w:p w14:paraId="000005F5" w14:textId="08732013" w:rsidR="0082651E" w:rsidRPr="00D647C6" w:rsidRDefault="00836B3E">
            <w:pPr>
              <w:rPr>
                <w:color w:val="000000" w:themeColor="text1"/>
                <w:sz w:val="22"/>
                <w:szCs w:val="22"/>
                <w:lang w:val="en-US"/>
              </w:rPr>
            </w:pPr>
            <w:r w:rsidRPr="00D647C6">
              <w:rPr>
                <w:color w:val="000000" w:themeColor="text1"/>
                <w:sz w:val="22"/>
                <w:szCs w:val="22"/>
                <w:lang w:val="en-US"/>
              </w:rPr>
              <w:t>Character</w:t>
            </w:r>
          </w:p>
        </w:tc>
        <w:tc>
          <w:tcPr>
            <w:tcW w:w="1581" w:type="dxa"/>
            <w:shd w:val="clear" w:color="auto" w:fill="F2F2F2" w:themeFill="background1" w:themeFillShade="F2"/>
            <w:vAlign w:val="bottom"/>
          </w:tcPr>
          <w:p w14:paraId="000005F6" w14:textId="77777777" w:rsidR="0082651E" w:rsidRPr="00D647C6" w:rsidRDefault="0082651E">
            <w:pPr>
              <w:rPr>
                <w:color w:val="000000" w:themeColor="text1"/>
                <w:sz w:val="22"/>
                <w:szCs w:val="22"/>
              </w:rPr>
            </w:pPr>
          </w:p>
        </w:tc>
      </w:tr>
      <w:tr w:rsidR="0082651E" w:rsidRPr="00D647C6" w14:paraId="2D17D053" w14:textId="77777777" w:rsidTr="001C5DBB">
        <w:trPr>
          <w:trHeight w:val="320"/>
        </w:trPr>
        <w:tc>
          <w:tcPr>
            <w:tcW w:w="3256" w:type="dxa"/>
            <w:shd w:val="clear" w:color="auto" w:fill="F2F2F2" w:themeFill="background1" w:themeFillShade="F2"/>
            <w:vAlign w:val="bottom"/>
          </w:tcPr>
          <w:p w14:paraId="000005F7" w14:textId="77777777" w:rsidR="0082651E" w:rsidRPr="00D647C6" w:rsidRDefault="005E1C8C">
            <w:pPr>
              <w:rPr>
                <w:color w:val="000000" w:themeColor="text1"/>
                <w:sz w:val="22"/>
                <w:szCs w:val="22"/>
              </w:rPr>
            </w:pPr>
            <w:r w:rsidRPr="00D647C6">
              <w:rPr>
                <w:color w:val="000000" w:themeColor="text1"/>
                <w:sz w:val="22"/>
                <w:szCs w:val="22"/>
              </w:rPr>
              <w:t>mo_date</w:t>
            </w:r>
          </w:p>
        </w:tc>
        <w:tc>
          <w:tcPr>
            <w:tcW w:w="1417" w:type="dxa"/>
            <w:shd w:val="clear" w:color="auto" w:fill="F2F2F2" w:themeFill="background1" w:themeFillShade="F2"/>
            <w:vAlign w:val="center"/>
          </w:tcPr>
          <w:p w14:paraId="000005F8" w14:textId="77777777" w:rsidR="0082651E" w:rsidRPr="00D647C6" w:rsidRDefault="005E1C8C">
            <w:pPr>
              <w:rPr>
                <w:color w:val="000000" w:themeColor="text1"/>
                <w:sz w:val="22"/>
                <w:szCs w:val="22"/>
              </w:rPr>
            </w:pPr>
            <w:r w:rsidRPr="00D647C6">
              <w:rPr>
                <w:color w:val="000000" w:themeColor="text1"/>
                <w:sz w:val="22"/>
                <w:szCs w:val="22"/>
              </w:rPr>
              <w:t>Yes</w:t>
            </w:r>
          </w:p>
        </w:tc>
        <w:tc>
          <w:tcPr>
            <w:tcW w:w="1985" w:type="dxa"/>
            <w:shd w:val="clear" w:color="auto" w:fill="F2F2F2" w:themeFill="background1" w:themeFillShade="F2"/>
            <w:vAlign w:val="bottom"/>
          </w:tcPr>
          <w:p w14:paraId="000005F9" w14:textId="77777777" w:rsidR="0082651E" w:rsidRPr="00D647C6" w:rsidRDefault="0082651E">
            <w:pPr>
              <w:rPr>
                <w:color w:val="000000" w:themeColor="text1"/>
                <w:sz w:val="22"/>
                <w:szCs w:val="22"/>
              </w:rPr>
            </w:pPr>
          </w:p>
        </w:tc>
        <w:tc>
          <w:tcPr>
            <w:tcW w:w="1701" w:type="dxa"/>
            <w:shd w:val="clear" w:color="auto" w:fill="F2F2F2" w:themeFill="background1" w:themeFillShade="F2"/>
            <w:vAlign w:val="center"/>
          </w:tcPr>
          <w:p w14:paraId="000005FA"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581" w:type="dxa"/>
            <w:shd w:val="clear" w:color="auto" w:fill="F2F2F2" w:themeFill="background1" w:themeFillShade="F2"/>
            <w:vAlign w:val="bottom"/>
          </w:tcPr>
          <w:p w14:paraId="000005FB" w14:textId="77777777" w:rsidR="0082651E" w:rsidRPr="00D647C6" w:rsidRDefault="0082651E">
            <w:pPr>
              <w:rPr>
                <w:color w:val="000000" w:themeColor="text1"/>
                <w:sz w:val="22"/>
                <w:szCs w:val="22"/>
              </w:rPr>
            </w:pPr>
          </w:p>
        </w:tc>
      </w:tr>
      <w:tr w:rsidR="0082651E" w:rsidRPr="00D647C6" w14:paraId="059FC4CA" w14:textId="77777777" w:rsidTr="00427C6D">
        <w:trPr>
          <w:trHeight w:val="300"/>
        </w:trPr>
        <w:tc>
          <w:tcPr>
            <w:tcW w:w="3256" w:type="dxa"/>
            <w:shd w:val="clear" w:color="auto" w:fill="auto"/>
            <w:vAlign w:val="bottom"/>
          </w:tcPr>
          <w:p w14:paraId="000005FC" w14:textId="77777777" w:rsidR="0082651E" w:rsidRPr="00D647C6" w:rsidRDefault="005E1C8C">
            <w:pPr>
              <w:rPr>
                <w:color w:val="000000" w:themeColor="text1"/>
                <w:sz w:val="22"/>
                <w:szCs w:val="22"/>
              </w:rPr>
            </w:pPr>
            <w:r w:rsidRPr="00D647C6">
              <w:rPr>
                <w:color w:val="000000" w:themeColor="text1"/>
                <w:sz w:val="22"/>
                <w:szCs w:val="22"/>
              </w:rPr>
              <w:t>mo_code</w:t>
            </w:r>
          </w:p>
        </w:tc>
        <w:tc>
          <w:tcPr>
            <w:tcW w:w="1417" w:type="dxa"/>
            <w:shd w:val="clear" w:color="auto" w:fill="auto"/>
            <w:vAlign w:val="bottom"/>
          </w:tcPr>
          <w:p w14:paraId="000005FD" w14:textId="77777777" w:rsidR="0082651E" w:rsidRPr="00D647C6" w:rsidRDefault="005E1C8C">
            <w:pPr>
              <w:rPr>
                <w:color w:val="000000" w:themeColor="text1"/>
                <w:sz w:val="22"/>
                <w:szCs w:val="22"/>
              </w:rPr>
            </w:pPr>
            <w:r w:rsidRPr="00D647C6">
              <w:rPr>
                <w:color w:val="000000" w:themeColor="text1"/>
                <w:sz w:val="22"/>
                <w:szCs w:val="22"/>
              </w:rPr>
              <w:t>No</w:t>
            </w:r>
          </w:p>
        </w:tc>
        <w:tc>
          <w:tcPr>
            <w:tcW w:w="1985" w:type="dxa"/>
            <w:shd w:val="clear" w:color="auto" w:fill="auto"/>
            <w:vAlign w:val="bottom"/>
          </w:tcPr>
          <w:p w14:paraId="000005FE" w14:textId="77777777" w:rsidR="0082651E" w:rsidRPr="00D647C6" w:rsidRDefault="0082651E">
            <w:pPr>
              <w:rPr>
                <w:color w:val="000000" w:themeColor="text1"/>
                <w:sz w:val="22"/>
                <w:szCs w:val="22"/>
              </w:rPr>
            </w:pPr>
          </w:p>
        </w:tc>
        <w:tc>
          <w:tcPr>
            <w:tcW w:w="1701" w:type="dxa"/>
            <w:shd w:val="clear" w:color="auto" w:fill="auto"/>
            <w:vAlign w:val="bottom"/>
          </w:tcPr>
          <w:p w14:paraId="000005FF" w14:textId="541CF647"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auto"/>
            <w:vAlign w:val="bottom"/>
          </w:tcPr>
          <w:p w14:paraId="00000600" w14:textId="77777777" w:rsidR="0082651E" w:rsidRPr="00D647C6" w:rsidRDefault="0082651E">
            <w:pPr>
              <w:rPr>
                <w:color w:val="000000" w:themeColor="text1"/>
                <w:sz w:val="22"/>
                <w:szCs w:val="22"/>
              </w:rPr>
            </w:pPr>
          </w:p>
        </w:tc>
      </w:tr>
      <w:tr w:rsidR="0082651E" w:rsidRPr="00D647C6" w14:paraId="5D4D3B8B" w14:textId="77777777" w:rsidTr="00427C6D">
        <w:trPr>
          <w:trHeight w:val="640"/>
        </w:trPr>
        <w:tc>
          <w:tcPr>
            <w:tcW w:w="3256" w:type="dxa"/>
            <w:shd w:val="clear" w:color="auto" w:fill="auto"/>
            <w:vAlign w:val="bottom"/>
          </w:tcPr>
          <w:p w14:paraId="00000601" w14:textId="77777777" w:rsidR="0082651E" w:rsidRPr="00D647C6" w:rsidRDefault="005E1C8C">
            <w:pPr>
              <w:rPr>
                <w:color w:val="000000" w:themeColor="text1"/>
                <w:sz w:val="22"/>
                <w:szCs w:val="22"/>
              </w:rPr>
            </w:pPr>
            <w:r w:rsidRPr="00D647C6">
              <w:rPr>
                <w:color w:val="000000" w:themeColor="text1"/>
                <w:sz w:val="22"/>
                <w:szCs w:val="22"/>
              </w:rPr>
              <w:lastRenderedPageBreak/>
              <w:t>mo_record_vocabulary</w:t>
            </w:r>
          </w:p>
        </w:tc>
        <w:tc>
          <w:tcPr>
            <w:tcW w:w="1417" w:type="dxa"/>
            <w:shd w:val="clear" w:color="auto" w:fill="auto"/>
            <w:vAlign w:val="bottom"/>
          </w:tcPr>
          <w:p w14:paraId="00000602" w14:textId="77777777" w:rsidR="0082651E" w:rsidRPr="00D647C6" w:rsidRDefault="005E1C8C">
            <w:pPr>
              <w:rPr>
                <w:color w:val="000000" w:themeColor="text1"/>
                <w:sz w:val="22"/>
                <w:szCs w:val="22"/>
              </w:rPr>
            </w:pPr>
            <w:r w:rsidRPr="00D647C6">
              <w:rPr>
                <w:color w:val="000000" w:themeColor="text1"/>
                <w:sz w:val="22"/>
                <w:szCs w:val="22"/>
              </w:rPr>
              <w:t>No</w:t>
            </w:r>
          </w:p>
        </w:tc>
        <w:tc>
          <w:tcPr>
            <w:tcW w:w="1985" w:type="dxa"/>
            <w:shd w:val="clear" w:color="auto" w:fill="auto"/>
            <w:vAlign w:val="bottom"/>
          </w:tcPr>
          <w:p w14:paraId="00000603" w14:textId="77777777" w:rsidR="0082651E" w:rsidRPr="00D647C6" w:rsidRDefault="0082651E">
            <w:pPr>
              <w:rPr>
                <w:color w:val="000000" w:themeColor="text1"/>
                <w:sz w:val="22"/>
                <w:szCs w:val="22"/>
              </w:rPr>
            </w:pPr>
          </w:p>
        </w:tc>
        <w:tc>
          <w:tcPr>
            <w:tcW w:w="1701" w:type="dxa"/>
            <w:shd w:val="clear" w:color="auto" w:fill="auto"/>
            <w:vAlign w:val="bottom"/>
          </w:tcPr>
          <w:p w14:paraId="00000604" w14:textId="7620F57B"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auto"/>
            <w:vAlign w:val="bottom"/>
          </w:tcPr>
          <w:p w14:paraId="00000605" w14:textId="077996BD" w:rsidR="0082651E" w:rsidRPr="00D647C6" w:rsidRDefault="00427C6D">
            <w:pPr>
              <w:rPr>
                <w:color w:val="000000" w:themeColor="text1"/>
                <w:sz w:val="22"/>
                <w:szCs w:val="22"/>
              </w:rPr>
            </w:pPr>
            <w:r w:rsidRPr="00D647C6">
              <w:rPr>
                <w:color w:val="000000" w:themeColor="text1"/>
                <w:sz w:val="22"/>
                <w:szCs w:val="22"/>
              </w:rPr>
              <w:t>see corresponding vocabulary table</w:t>
            </w:r>
          </w:p>
        </w:tc>
      </w:tr>
      <w:tr w:rsidR="0082651E" w:rsidRPr="00D647C6" w14:paraId="76F22C3E" w14:textId="77777777" w:rsidTr="00427C6D">
        <w:trPr>
          <w:trHeight w:val="438"/>
        </w:trPr>
        <w:tc>
          <w:tcPr>
            <w:tcW w:w="3256" w:type="dxa"/>
            <w:shd w:val="clear" w:color="auto" w:fill="auto"/>
            <w:vAlign w:val="bottom"/>
          </w:tcPr>
          <w:p w14:paraId="00000606" w14:textId="77777777" w:rsidR="0082651E" w:rsidRPr="00D647C6" w:rsidRDefault="005E1C8C">
            <w:pPr>
              <w:rPr>
                <w:color w:val="000000" w:themeColor="text1"/>
                <w:sz w:val="22"/>
                <w:szCs w:val="22"/>
              </w:rPr>
            </w:pPr>
            <w:r w:rsidRPr="00D647C6">
              <w:rPr>
                <w:color w:val="000000" w:themeColor="text1"/>
                <w:sz w:val="22"/>
                <w:szCs w:val="22"/>
              </w:rPr>
              <w:t>mo_source_table</w:t>
            </w:r>
          </w:p>
        </w:tc>
        <w:tc>
          <w:tcPr>
            <w:tcW w:w="1417" w:type="dxa"/>
            <w:shd w:val="clear" w:color="auto" w:fill="auto"/>
            <w:vAlign w:val="center"/>
          </w:tcPr>
          <w:p w14:paraId="00000607" w14:textId="77777777" w:rsidR="0082651E" w:rsidRPr="00D647C6" w:rsidRDefault="005E1C8C">
            <w:pPr>
              <w:rPr>
                <w:color w:val="000000" w:themeColor="text1"/>
                <w:sz w:val="22"/>
                <w:szCs w:val="22"/>
              </w:rPr>
            </w:pPr>
            <w:r w:rsidRPr="00D647C6">
              <w:rPr>
                <w:color w:val="000000" w:themeColor="text1"/>
                <w:sz w:val="22"/>
                <w:szCs w:val="22"/>
              </w:rPr>
              <w:t>No</w:t>
            </w:r>
          </w:p>
        </w:tc>
        <w:tc>
          <w:tcPr>
            <w:tcW w:w="1985" w:type="dxa"/>
            <w:shd w:val="clear" w:color="auto" w:fill="auto"/>
            <w:vAlign w:val="bottom"/>
          </w:tcPr>
          <w:p w14:paraId="00000608" w14:textId="77777777" w:rsidR="0082651E" w:rsidRPr="00D647C6" w:rsidRDefault="0082651E">
            <w:pPr>
              <w:rPr>
                <w:color w:val="000000" w:themeColor="text1"/>
                <w:sz w:val="22"/>
                <w:szCs w:val="22"/>
              </w:rPr>
            </w:pPr>
          </w:p>
        </w:tc>
        <w:tc>
          <w:tcPr>
            <w:tcW w:w="1701" w:type="dxa"/>
            <w:shd w:val="clear" w:color="auto" w:fill="auto"/>
            <w:vAlign w:val="center"/>
          </w:tcPr>
          <w:p w14:paraId="00000609" w14:textId="69765AE7"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auto"/>
            <w:vAlign w:val="bottom"/>
          </w:tcPr>
          <w:p w14:paraId="0000060A" w14:textId="2C4FD357" w:rsidR="0082651E" w:rsidRPr="00D647C6" w:rsidRDefault="00427C6D">
            <w:pPr>
              <w:rPr>
                <w:color w:val="000000" w:themeColor="text1"/>
                <w:sz w:val="22"/>
                <w:szCs w:val="22"/>
              </w:rPr>
            </w:pPr>
            <w:r w:rsidRPr="00D647C6">
              <w:rPr>
                <w:color w:val="000000" w:themeColor="text1"/>
                <w:sz w:val="22"/>
                <w:szCs w:val="22"/>
              </w:rPr>
              <w:t>see corresponding vocabulary table</w:t>
            </w:r>
          </w:p>
        </w:tc>
      </w:tr>
      <w:tr w:rsidR="0082651E" w:rsidRPr="00D647C6" w14:paraId="4398442E" w14:textId="77777777" w:rsidTr="00427C6D">
        <w:trPr>
          <w:trHeight w:val="255"/>
        </w:trPr>
        <w:tc>
          <w:tcPr>
            <w:tcW w:w="3256" w:type="dxa"/>
            <w:shd w:val="clear" w:color="auto" w:fill="auto"/>
            <w:vAlign w:val="bottom"/>
          </w:tcPr>
          <w:p w14:paraId="0000060B" w14:textId="77777777" w:rsidR="0082651E" w:rsidRPr="00D647C6" w:rsidRDefault="005E1C8C">
            <w:pPr>
              <w:rPr>
                <w:color w:val="000000" w:themeColor="text1"/>
                <w:sz w:val="22"/>
                <w:szCs w:val="22"/>
              </w:rPr>
            </w:pPr>
            <w:r w:rsidRPr="00D647C6">
              <w:rPr>
                <w:color w:val="000000" w:themeColor="text1"/>
                <w:sz w:val="22"/>
                <w:szCs w:val="22"/>
              </w:rPr>
              <w:t>mo_source_column</w:t>
            </w:r>
          </w:p>
        </w:tc>
        <w:tc>
          <w:tcPr>
            <w:tcW w:w="1417" w:type="dxa"/>
            <w:shd w:val="clear" w:color="auto" w:fill="auto"/>
            <w:vAlign w:val="center"/>
          </w:tcPr>
          <w:p w14:paraId="0000060C" w14:textId="77777777" w:rsidR="0082651E" w:rsidRPr="00D647C6" w:rsidRDefault="005E1C8C">
            <w:pPr>
              <w:rPr>
                <w:color w:val="000000" w:themeColor="text1"/>
                <w:sz w:val="22"/>
                <w:szCs w:val="22"/>
              </w:rPr>
            </w:pPr>
            <w:r w:rsidRPr="00D647C6">
              <w:rPr>
                <w:color w:val="000000" w:themeColor="text1"/>
                <w:sz w:val="22"/>
                <w:szCs w:val="22"/>
              </w:rPr>
              <w:t>No</w:t>
            </w:r>
          </w:p>
        </w:tc>
        <w:tc>
          <w:tcPr>
            <w:tcW w:w="1985" w:type="dxa"/>
            <w:shd w:val="clear" w:color="auto" w:fill="auto"/>
            <w:vAlign w:val="bottom"/>
          </w:tcPr>
          <w:p w14:paraId="0000060D" w14:textId="77777777" w:rsidR="0082651E" w:rsidRPr="00D647C6" w:rsidRDefault="0082651E">
            <w:pPr>
              <w:rPr>
                <w:color w:val="000000" w:themeColor="text1"/>
                <w:sz w:val="22"/>
                <w:szCs w:val="22"/>
              </w:rPr>
            </w:pPr>
          </w:p>
        </w:tc>
        <w:tc>
          <w:tcPr>
            <w:tcW w:w="1701" w:type="dxa"/>
            <w:shd w:val="clear" w:color="auto" w:fill="auto"/>
            <w:vAlign w:val="center"/>
          </w:tcPr>
          <w:p w14:paraId="0000060E" w14:textId="7C8A4D6B"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auto"/>
            <w:vAlign w:val="bottom"/>
          </w:tcPr>
          <w:p w14:paraId="0000060F" w14:textId="77777777" w:rsidR="0082651E" w:rsidRPr="00D647C6" w:rsidRDefault="0082651E">
            <w:pPr>
              <w:rPr>
                <w:color w:val="000000" w:themeColor="text1"/>
                <w:sz w:val="22"/>
                <w:szCs w:val="22"/>
              </w:rPr>
            </w:pPr>
          </w:p>
        </w:tc>
      </w:tr>
      <w:tr w:rsidR="0082651E" w:rsidRPr="00D647C6" w14:paraId="437C63B7" w14:textId="77777777" w:rsidTr="001C5DBB">
        <w:trPr>
          <w:trHeight w:val="162"/>
        </w:trPr>
        <w:tc>
          <w:tcPr>
            <w:tcW w:w="3256" w:type="dxa"/>
            <w:shd w:val="clear" w:color="auto" w:fill="F2F2F2" w:themeFill="background1" w:themeFillShade="F2"/>
            <w:vAlign w:val="bottom"/>
          </w:tcPr>
          <w:p w14:paraId="00000610" w14:textId="77777777" w:rsidR="0082651E" w:rsidRPr="00D647C6" w:rsidRDefault="005E1C8C">
            <w:pPr>
              <w:rPr>
                <w:color w:val="000000" w:themeColor="text1"/>
                <w:sz w:val="22"/>
                <w:szCs w:val="22"/>
              </w:rPr>
            </w:pPr>
            <w:r w:rsidRPr="00D647C6">
              <w:rPr>
                <w:color w:val="000000" w:themeColor="text1"/>
                <w:sz w:val="22"/>
                <w:szCs w:val="22"/>
              </w:rPr>
              <w:t>mo_source_value</w:t>
            </w:r>
          </w:p>
        </w:tc>
        <w:tc>
          <w:tcPr>
            <w:tcW w:w="1417" w:type="dxa"/>
            <w:shd w:val="clear" w:color="auto" w:fill="F2F2F2" w:themeFill="background1" w:themeFillShade="F2"/>
            <w:vAlign w:val="center"/>
          </w:tcPr>
          <w:p w14:paraId="00000611" w14:textId="77777777" w:rsidR="0082651E" w:rsidRPr="00D647C6" w:rsidRDefault="005E1C8C">
            <w:pPr>
              <w:rPr>
                <w:color w:val="000000" w:themeColor="text1"/>
                <w:sz w:val="22"/>
                <w:szCs w:val="22"/>
              </w:rPr>
            </w:pPr>
            <w:r w:rsidRPr="00D647C6">
              <w:rPr>
                <w:color w:val="000000" w:themeColor="text1"/>
                <w:sz w:val="22"/>
                <w:szCs w:val="22"/>
              </w:rPr>
              <w:t>Yes</w:t>
            </w:r>
          </w:p>
        </w:tc>
        <w:tc>
          <w:tcPr>
            <w:tcW w:w="1985" w:type="dxa"/>
            <w:shd w:val="clear" w:color="auto" w:fill="F2F2F2" w:themeFill="background1" w:themeFillShade="F2"/>
            <w:vAlign w:val="bottom"/>
          </w:tcPr>
          <w:p w14:paraId="00000612" w14:textId="77777777" w:rsidR="0082651E" w:rsidRPr="00D647C6" w:rsidRDefault="0082651E">
            <w:pPr>
              <w:rPr>
                <w:color w:val="000000" w:themeColor="text1"/>
                <w:sz w:val="22"/>
                <w:szCs w:val="22"/>
              </w:rPr>
            </w:pPr>
          </w:p>
        </w:tc>
        <w:tc>
          <w:tcPr>
            <w:tcW w:w="1701" w:type="dxa"/>
            <w:shd w:val="clear" w:color="auto" w:fill="F2F2F2" w:themeFill="background1" w:themeFillShade="F2"/>
            <w:vAlign w:val="center"/>
          </w:tcPr>
          <w:p w14:paraId="00000613"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1" w:type="dxa"/>
            <w:shd w:val="clear" w:color="auto" w:fill="F2F2F2" w:themeFill="background1" w:themeFillShade="F2"/>
            <w:vAlign w:val="bottom"/>
          </w:tcPr>
          <w:p w14:paraId="00000614" w14:textId="77777777" w:rsidR="0082651E" w:rsidRPr="00D647C6" w:rsidRDefault="0082651E">
            <w:pPr>
              <w:rPr>
                <w:color w:val="000000" w:themeColor="text1"/>
                <w:sz w:val="22"/>
                <w:szCs w:val="22"/>
              </w:rPr>
            </w:pPr>
          </w:p>
        </w:tc>
      </w:tr>
      <w:tr w:rsidR="0082651E" w:rsidRPr="00D647C6" w14:paraId="160A3681" w14:textId="77777777" w:rsidTr="00427C6D">
        <w:trPr>
          <w:trHeight w:val="447"/>
        </w:trPr>
        <w:tc>
          <w:tcPr>
            <w:tcW w:w="3256" w:type="dxa"/>
            <w:shd w:val="clear" w:color="auto" w:fill="auto"/>
            <w:vAlign w:val="bottom"/>
          </w:tcPr>
          <w:p w14:paraId="00000615" w14:textId="77777777" w:rsidR="0082651E" w:rsidRPr="00D647C6" w:rsidRDefault="005E1C8C">
            <w:pPr>
              <w:rPr>
                <w:color w:val="000000" w:themeColor="text1"/>
                <w:sz w:val="22"/>
                <w:szCs w:val="22"/>
              </w:rPr>
            </w:pPr>
            <w:r w:rsidRPr="00D647C6">
              <w:rPr>
                <w:color w:val="000000" w:themeColor="text1"/>
                <w:sz w:val="22"/>
                <w:szCs w:val="22"/>
              </w:rPr>
              <w:t>mo_unit</w:t>
            </w:r>
          </w:p>
        </w:tc>
        <w:tc>
          <w:tcPr>
            <w:tcW w:w="1417" w:type="dxa"/>
            <w:shd w:val="clear" w:color="auto" w:fill="auto"/>
            <w:vAlign w:val="center"/>
          </w:tcPr>
          <w:p w14:paraId="00000616" w14:textId="77777777" w:rsidR="0082651E" w:rsidRPr="00D647C6" w:rsidRDefault="005E1C8C">
            <w:pPr>
              <w:rPr>
                <w:color w:val="000000" w:themeColor="text1"/>
                <w:sz w:val="22"/>
                <w:szCs w:val="22"/>
              </w:rPr>
            </w:pPr>
            <w:r w:rsidRPr="00D647C6">
              <w:rPr>
                <w:color w:val="000000" w:themeColor="text1"/>
                <w:sz w:val="22"/>
                <w:szCs w:val="22"/>
              </w:rPr>
              <w:t>No</w:t>
            </w:r>
          </w:p>
        </w:tc>
        <w:tc>
          <w:tcPr>
            <w:tcW w:w="1985" w:type="dxa"/>
            <w:shd w:val="clear" w:color="auto" w:fill="auto"/>
            <w:vAlign w:val="bottom"/>
          </w:tcPr>
          <w:p w14:paraId="00000617" w14:textId="77777777" w:rsidR="0082651E" w:rsidRPr="00D647C6" w:rsidRDefault="0082651E">
            <w:pPr>
              <w:rPr>
                <w:color w:val="000000" w:themeColor="text1"/>
                <w:sz w:val="22"/>
                <w:szCs w:val="22"/>
              </w:rPr>
            </w:pPr>
          </w:p>
        </w:tc>
        <w:tc>
          <w:tcPr>
            <w:tcW w:w="1701" w:type="dxa"/>
            <w:shd w:val="clear" w:color="auto" w:fill="auto"/>
            <w:vAlign w:val="center"/>
          </w:tcPr>
          <w:p w14:paraId="00000618"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581" w:type="dxa"/>
            <w:shd w:val="clear" w:color="auto" w:fill="auto"/>
            <w:vAlign w:val="bottom"/>
          </w:tcPr>
          <w:p w14:paraId="00000619" w14:textId="325A97EB" w:rsidR="0082651E" w:rsidRPr="00D647C6" w:rsidRDefault="00427C6D">
            <w:pPr>
              <w:rPr>
                <w:color w:val="000000" w:themeColor="text1"/>
                <w:sz w:val="22"/>
                <w:szCs w:val="22"/>
              </w:rPr>
            </w:pPr>
            <w:r w:rsidRPr="00D647C6">
              <w:rPr>
                <w:color w:val="000000" w:themeColor="text1"/>
                <w:sz w:val="22"/>
                <w:szCs w:val="22"/>
              </w:rPr>
              <w:t>see corresponding vocabulary table</w:t>
            </w:r>
          </w:p>
        </w:tc>
      </w:tr>
      <w:tr w:rsidR="0082651E" w:rsidRPr="00D647C6" w14:paraId="20D9B03B" w14:textId="77777777" w:rsidTr="001C5DBB">
        <w:trPr>
          <w:trHeight w:val="640"/>
        </w:trPr>
        <w:tc>
          <w:tcPr>
            <w:tcW w:w="3256" w:type="dxa"/>
            <w:shd w:val="clear" w:color="auto" w:fill="F2F2F2" w:themeFill="background1" w:themeFillShade="F2"/>
            <w:vAlign w:val="bottom"/>
          </w:tcPr>
          <w:p w14:paraId="0000061A" w14:textId="77777777" w:rsidR="0082651E" w:rsidRPr="00D647C6" w:rsidRDefault="005E1C8C">
            <w:pPr>
              <w:rPr>
                <w:color w:val="000000" w:themeColor="text1"/>
                <w:sz w:val="22"/>
                <w:szCs w:val="22"/>
              </w:rPr>
            </w:pPr>
            <w:r w:rsidRPr="00D647C6">
              <w:rPr>
                <w:color w:val="000000" w:themeColor="text1"/>
                <w:sz w:val="22"/>
                <w:szCs w:val="22"/>
              </w:rPr>
              <w:t>mo_meaning</w:t>
            </w:r>
          </w:p>
        </w:tc>
        <w:tc>
          <w:tcPr>
            <w:tcW w:w="1417" w:type="dxa"/>
            <w:shd w:val="clear" w:color="auto" w:fill="F2F2F2" w:themeFill="background1" w:themeFillShade="F2"/>
            <w:vAlign w:val="center"/>
          </w:tcPr>
          <w:p w14:paraId="0000061B" w14:textId="77777777" w:rsidR="0082651E" w:rsidRPr="00D647C6" w:rsidRDefault="005E1C8C">
            <w:pPr>
              <w:rPr>
                <w:color w:val="000000" w:themeColor="text1"/>
                <w:sz w:val="22"/>
                <w:szCs w:val="22"/>
              </w:rPr>
            </w:pPr>
            <w:r w:rsidRPr="00D647C6">
              <w:rPr>
                <w:color w:val="000000" w:themeColor="text1"/>
                <w:sz w:val="22"/>
                <w:szCs w:val="22"/>
              </w:rPr>
              <w:t>Yes</w:t>
            </w:r>
          </w:p>
        </w:tc>
        <w:tc>
          <w:tcPr>
            <w:tcW w:w="1985" w:type="dxa"/>
            <w:shd w:val="clear" w:color="auto" w:fill="F2F2F2" w:themeFill="background1" w:themeFillShade="F2"/>
            <w:vAlign w:val="bottom"/>
          </w:tcPr>
          <w:p w14:paraId="0000061C" w14:textId="77777777" w:rsidR="0082651E" w:rsidRPr="00D647C6" w:rsidRDefault="0082651E">
            <w:pPr>
              <w:rPr>
                <w:color w:val="000000" w:themeColor="text1"/>
                <w:sz w:val="22"/>
                <w:szCs w:val="22"/>
              </w:rPr>
            </w:pPr>
          </w:p>
        </w:tc>
        <w:tc>
          <w:tcPr>
            <w:tcW w:w="1701" w:type="dxa"/>
            <w:shd w:val="clear" w:color="auto" w:fill="F2F2F2" w:themeFill="background1" w:themeFillShade="F2"/>
            <w:vAlign w:val="center"/>
          </w:tcPr>
          <w:p w14:paraId="0000061D" w14:textId="60C90B96"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F2F2F2" w:themeFill="background1" w:themeFillShade="F2"/>
            <w:vAlign w:val="bottom"/>
          </w:tcPr>
          <w:p w14:paraId="0000061E" w14:textId="700C6570" w:rsidR="0082651E" w:rsidRPr="00D647C6" w:rsidRDefault="00427C6D">
            <w:pPr>
              <w:rPr>
                <w:color w:val="000000" w:themeColor="text1"/>
                <w:sz w:val="22"/>
                <w:szCs w:val="22"/>
              </w:rPr>
            </w:pPr>
            <w:r w:rsidRPr="00D647C6">
              <w:rPr>
                <w:color w:val="000000" w:themeColor="text1"/>
                <w:sz w:val="22"/>
                <w:szCs w:val="22"/>
              </w:rPr>
              <w:t>see corresponding vocabulary table</w:t>
            </w:r>
          </w:p>
        </w:tc>
      </w:tr>
      <w:tr w:rsidR="0082651E" w:rsidRPr="00D647C6" w14:paraId="5A4A9834" w14:textId="77777777" w:rsidTr="001C5DBB">
        <w:trPr>
          <w:trHeight w:val="640"/>
        </w:trPr>
        <w:tc>
          <w:tcPr>
            <w:tcW w:w="3256" w:type="dxa"/>
            <w:shd w:val="clear" w:color="auto" w:fill="F2F2F2" w:themeFill="background1" w:themeFillShade="F2"/>
            <w:vAlign w:val="bottom"/>
          </w:tcPr>
          <w:p w14:paraId="0000061F" w14:textId="77777777" w:rsidR="0082651E" w:rsidRPr="00D647C6" w:rsidRDefault="005E1C8C">
            <w:pPr>
              <w:rPr>
                <w:color w:val="000000" w:themeColor="text1"/>
                <w:sz w:val="22"/>
                <w:szCs w:val="22"/>
              </w:rPr>
            </w:pPr>
            <w:r w:rsidRPr="00D647C6">
              <w:rPr>
                <w:color w:val="000000" w:themeColor="text1"/>
                <w:sz w:val="22"/>
                <w:szCs w:val="22"/>
              </w:rPr>
              <w:t>mo_origin</w:t>
            </w:r>
          </w:p>
        </w:tc>
        <w:tc>
          <w:tcPr>
            <w:tcW w:w="1417" w:type="dxa"/>
            <w:shd w:val="clear" w:color="auto" w:fill="F2F2F2" w:themeFill="background1" w:themeFillShade="F2"/>
            <w:vAlign w:val="center"/>
          </w:tcPr>
          <w:p w14:paraId="00000620" w14:textId="77777777" w:rsidR="0082651E" w:rsidRPr="00D647C6" w:rsidRDefault="005E1C8C">
            <w:pPr>
              <w:rPr>
                <w:color w:val="000000" w:themeColor="text1"/>
                <w:sz w:val="22"/>
                <w:szCs w:val="22"/>
              </w:rPr>
            </w:pPr>
            <w:r w:rsidRPr="00D647C6">
              <w:rPr>
                <w:color w:val="000000" w:themeColor="text1"/>
                <w:sz w:val="22"/>
                <w:szCs w:val="22"/>
              </w:rPr>
              <w:t>Yes</w:t>
            </w:r>
          </w:p>
        </w:tc>
        <w:tc>
          <w:tcPr>
            <w:tcW w:w="1985" w:type="dxa"/>
            <w:shd w:val="clear" w:color="auto" w:fill="F2F2F2" w:themeFill="background1" w:themeFillShade="F2"/>
            <w:vAlign w:val="bottom"/>
          </w:tcPr>
          <w:p w14:paraId="23212951" w14:textId="1C49E2E9" w:rsidR="00937DD5" w:rsidRPr="00D647C6" w:rsidRDefault="00937DD5" w:rsidP="00937DD5">
            <w:pPr>
              <w:rPr>
                <w:sz w:val="22"/>
                <w:szCs w:val="22"/>
              </w:rPr>
            </w:pPr>
            <w:r w:rsidRPr="00D647C6">
              <w:rPr>
                <w:color w:val="000000"/>
                <w:sz w:val="22"/>
                <w:szCs w:val="22"/>
              </w:rPr>
              <w:t>table source name that originated the record</w:t>
            </w:r>
          </w:p>
          <w:p w14:paraId="00000621" w14:textId="77777777" w:rsidR="0082651E" w:rsidRPr="00D647C6" w:rsidRDefault="0082651E">
            <w:pPr>
              <w:rPr>
                <w:color w:val="000000" w:themeColor="text1"/>
                <w:sz w:val="22"/>
                <w:szCs w:val="22"/>
              </w:rPr>
            </w:pPr>
          </w:p>
        </w:tc>
        <w:tc>
          <w:tcPr>
            <w:tcW w:w="1701" w:type="dxa"/>
            <w:shd w:val="clear" w:color="auto" w:fill="F2F2F2" w:themeFill="background1" w:themeFillShade="F2"/>
            <w:vAlign w:val="center"/>
          </w:tcPr>
          <w:p w14:paraId="00000622" w14:textId="1BCE744D" w:rsidR="0082651E" w:rsidRPr="00D647C6" w:rsidRDefault="00427C6D">
            <w:pPr>
              <w:rPr>
                <w:color w:val="000000" w:themeColor="text1"/>
                <w:sz w:val="22"/>
                <w:szCs w:val="22"/>
              </w:rPr>
            </w:pPr>
            <w:r w:rsidRPr="00D647C6">
              <w:rPr>
                <w:color w:val="000000" w:themeColor="text1"/>
                <w:sz w:val="22"/>
                <w:szCs w:val="22"/>
              </w:rPr>
              <w:t>Character</w:t>
            </w:r>
          </w:p>
        </w:tc>
        <w:tc>
          <w:tcPr>
            <w:tcW w:w="1581" w:type="dxa"/>
            <w:shd w:val="clear" w:color="auto" w:fill="F2F2F2" w:themeFill="background1" w:themeFillShade="F2"/>
            <w:vAlign w:val="bottom"/>
          </w:tcPr>
          <w:p w14:paraId="00000623" w14:textId="269C67E9" w:rsidR="0082651E" w:rsidRPr="00D647C6" w:rsidRDefault="00427C6D">
            <w:pPr>
              <w:rPr>
                <w:color w:val="000000" w:themeColor="text1"/>
                <w:sz w:val="22"/>
                <w:szCs w:val="22"/>
              </w:rPr>
            </w:pPr>
            <w:r w:rsidRPr="00D647C6">
              <w:rPr>
                <w:color w:val="000000" w:themeColor="text1"/>
                <w:sz w:val="22"/>
                <w:szCs w:val="22"/>
              </w:rPr>
              <w:t>see corresponding vocabulary table</w:t>
            </w:r>
          </w:p>
        </w:tc>
      </w:tr>
    </w:tbl>
    <w:p w14:paraId="00000627" w14:textId="77777777" w:rsidR="0082651E" w:rsidRPr="00D647C6" w:rsidRDefault="005E1C8C">
      <w:pPr>
        <w:rPr>
          <w:b/>
          <w:bCs/>
          <w:color w:val="000000" w:themeColor="text1"/>
          <w:sz w:val="22"/>
          <w:szCs w:val="22"/>
        </w:rPr>
      </w:pPr>
      <w:r w:rsidRPr="00D647C6">
        <w:rPr>
          <w:b/>
          <w:bCs/>
          <w:color w:val="000000" w:themeColor="text1"/>
          <w:sz w:val="22"/>
          <w:szCs w:val="22"/>
        </w:rPr>
        <w:t>Step 4: Convention and counts of categorical variables</w:t>
      </w:r>
    </w:p>
    <w:p w14:paraId="00000628" w14:textId="0C62B964" w:rsidR="0082651E" w:rsidRPr="00D647C6" w:rsidRDefault="0082651E">
      <w:pPr>
        <w:rPr>
          <w:color w:val="000000" w:themeColor="text1"/>
          <w:sz w:val="22"/>
          <w:szCs w:val="22"/>
        </w:rPr>
      </w:pPr>
    </w:p>
    <w:p w14:paraId="33918168" w14:textId="77777777"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701E35FD"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520A287D" w14:textId="77777777" w:rsidR="007D525F" w:rsidRPr="00D647C6" w:rsidRDefault="007D525F" w:rsidP="007D525F">
      <w:pPr>
        <w:pBdr>
          <w:top w:val="nil"/>
          <w:left w:val="nil"/>
          <w:bottom w:val="nil"/>
          <w:right w:val="nil"/>
          <w:between w:val="nil"/>
        </w:pBdr>
        <w:rPr>
          <w:color w:val="000000" w:themeColor="text1"/>
          <w:sz w:val="22"/>
          <w:szCs w:val="22"/>
        </w:rPr>
      </w:pPr>
    </w:p>
    <w:p w14:paraId="6AC02DBB"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69A75578"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5386C412" w14:textId="77777777" w:rsidR="007D525F" w:rsidRPr="00D647C6" w:rsidRDefault="007D525F" w:rsidP="007D525F">
      <w:pPr>
        <w:pBdr>
          <w:top w:val="nil"/>
          <w:left w:val="nil"/>
          <w:bottom w:val="nil"/>
          <w:right w:val="nil"/>
          <w:between w:val="nil"/>
        </w:pBdr>
        <w:rPr>
          <w:color w:val="000000" w:themeColor="text1"/>
          <w:sz w:val="22"/>
          <w:szCs w:val="22"/>
        </w:rPr>
      </w:pPr>
    </w:p>
    <w:p w14:paraId="741CBA7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426EE69A" w14:textId="77777777" w:rsidR="007D525F" w:rsidRPr="00D647C6" w:rsidRDefault="007D525F">
      <w:pPr>
        <w:rPr>
          <w:color w:val="000000" w:themeColor="text1"/>
          <w:sz w:val="22"/>
          <w:szCs w:val="22"/>
        </w:rPr>
      </w:pPr>
    </w:p>
    <w:p w14:paraId="00000629" w14:textId="77777777"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62A" w14:textId="77777777" w:rsidR="0082651E" w:rsidRPr="00D647C6" w:rsidRDefault="005E1C8C" w:rsidP="004C75AE">
      <w:pPr>
        <w:rPr>
          <w:color w:val="000000" w:themeColor="text1"/>
          <w:sz w:val="22"/>
          <w:szCs w:val="22"/>
        </w:rPr>
      </w:pPr>
      <w:r w:rsidRPr="00D647C6">
        <w:rPr>
          <w:color w:val="000000" w:themeColor="text1"/>
          <w:sz w:val="22"/>
          <w:szCs w:val="22"/>
        </w:rPr>
        <w:t>The MEDICAL_OBSERVATIONS table does not have any conventions that can be checked by the script.</w:t>
      </w:r>
    </w:p>
    <w:p w14:paraId="0000062B" w14:textId="77777777" w:rsidR="0082651E" w:rsidRPr="00D647C6" w:rsidRDefault="0082651E">
      <w:pPr>
        <w:rPr>
          <w:color w:val="000000" w:themeColor="text1"/>
          <w:sz w:val="22"/>
          <w:szCs w:val="22"/>
        </w:rPr>
      </w:pPr>
    </w:p>
    <w:p w14:paraId="0000062C" w14:textId="451059EE" w:rsidR="0082651E" w:rsidRPr="00D647C6" w:rsidRDefault="005E1C8C" w:rsidP="004C75AE">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1E83B007" w14:textId="77777777" w:rsidR="00983949" w:rsidRPr="00D647C6" w:rsidRDefault="00427C6D" w:rsidP="004C75AE">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0A01869B" w14:textId="77777777" w:rsidR="00983949" w:rsidRPr="00D647C6" w:rsidRDefault="00427C6D" w:rsidP="004C75AE">
      <w:pPr>
        <w:rPr>
          <w:color w:val="000000" w:themeColor="text1"/>
          <w:sz w:val="22"/>
          <w:szCs w:val="22"/>
        </w:rPr>
      </w:pPr>
      <w:r w:rsidRPr="00D647C6">
        <w:rPr>
          <w:color w:val="000000" w:themeColor="text1"/>
          <w:sz w:val="22"/>
          <w:szCs w:val="22"/>
        </w:rPr>
        <w:t xml:space="preserve">Overall and by calendar year (according to the year part of </w:t>
      </w:r>
      <w:r w:rsidR="00983949" w:rsidRPr="00D647C6">
        <w:rPr>
          <w:bCs/>
          <w:i/>
          <w:iCs/>
          <w:color w:val="000000" w:themeColor="text1"/>
          <w:sz w:val="22"/>
          <w:szCs w:val="22"/>
        </w:rPr>
        <w:t>mo_date</w:t>
      </w:r>
      <w:r w:rsidRPr="00D647C6">
        <w:rPr>
          <w:color w:val="000000" w:themeColor="text1"/>
          <w:sz w:val="22"/>
          <w:szCs w:val="22"/>
        </w:rPr>
        <w:t xml:space="preserve">) counts will be tabulated. In both cases the results will be stratified by </w:t>
      </w:r>
      <w:r w:rsidR="00983949" w:rsidRPr="00D647C6">
        <w:rPr>
          <w:i/>
          <w:iCs/>
          <w:color w:val="000000" w:themeColor="text1"/>
          <w:sz w:val="22"/>
          <w:szCs w:val="22"/>
        </w:rPr>
        <w:t>mo_meaning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40CE47F8" w14:textId="77777777" w:rsidR="00983949" w:rsidRPr="00D647C6" w:rsidRDefault="00983949" w:rsidP="00983949">
      <w:pPr>
        <w:ind w:left="360"/>
        <w:rPr>
          <w:color w:val="000000" w:themeColor="text1"/>
          <w:sz w:val="22"/>
          <w:szCs w:val="22"/>
        </w:rPr>
      </w:pPr>
    </w:p>
    <w:p w14:paraId="371723F3" w14:textId="77777777" w:rsidR="004C75AE" w:rsidRPr="00D647C6" w:rsidRDefault="00427C6D" w:rsidP="004C75AE">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7001B13F" w14:textId="6026444D" w:rsidR="00983949" w:rsidRPr="00D647C6" w:rsidRDefault="00427C6D" w:rsidP="004C75AE">
      <w:pPr>
        <w:ind w:left="720"/>
        <w:rPr>
          <w:color w:val="000000" w:themeColor="text1"/>
          <w:sz w:val="22"/>
          <w:szCs w:val="22"/>
        </w:rPr>
      </w:pPr>
      <w:r w:rsidRPr="00D647C6">
        <w:rPr>
          <w:color w:val="000000" w:themeColor="text1"/>
          <w:sz w:val="22"/>
          <w:szCs w:val="22"/>
        </w:rPr>
        <w:lastRenderedPageBreak/>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05495DC4" w14:textId="77777777" w:rsidR="00983949" w:rsidRPr="00D647C6" w:rsidRDefault="00983949" w:rsidP="00983949">
      <w:pPr>
        <w:ind w:left="360"/>
        <w:rPr>
          <w:color w:val="000000" w:themeColor="text1"/>
          <w:sz w:val="22"/>
          <w:szCs w:val="22"/>
        </w:rPr>
      </w:pPr>
    </w:p>
    <w:p w14:paraId="4D1C7B24" w14:textId="77777777" w:rsidR="00983949" w:rsidRPr="00D647C6" w:rsidRDefault="00427C6D" w:rsidP="004C75AE">
      <w:pPr>
        <w:rPr>
          <w:color w:val="000000" w:themeColor="text1"/>
          <w:sz w:val="22"/>
          <w:szCs w:val="22"/>
        </w:rPr>
      </w:pPr>
      <w:r w:rsidRPr="00D647C6">
        <w:rPr>
          <w:color w:val="000000" w:themeColor="text1"/>
          <w:sz w:val="22"/>
          <w:szCs w:val="22"/>
        </w:rPr>
        <w:t>The results table when stratifying by meaning will contain the name of the table “</w:t>
      </w:r>
      <w:r w:rsidR="00983949" w:rsidRPr="00D647C6">
        <w:rPr>
          <w:color w:val="000000" w:themeColor="text1"/>
          <w:sz w:val="22"/>
          <w:szCs w:val="22"/>
        </w:rPr>
        <w:t>MEDICAL_OBSERVATIONS</w:t>
      </w:r>
      <w:r w:rsidRPr="00D647C6">
        <w:rPr>
          <w:color w:val="000000" w:themeColor="text1"/>
          <w:sz w:val="22"/>
          <w:szCs w:val="22"/>
        </w:rPr>
        <w:t>”,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741FE25F" w14:textId="77777777" w:rsidR="00983949" w:rsidRPr="00D647C6" w:rsidRDefault="00427C6D"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712B0119" w14:textId="77777777" w:rsidR="00983949" w:rsidRPr="00D647C6" w:rsidRDefault="00427C6D" w:rsidP="004C75AE">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452A984D" w14:textId="77777777" w:rsidR="00983949" w:rsidRPr="00D647C6" w:rsidRDefault="00983949" w:rsidP="00983949">
      <w:pPr>
        <w:ind w:left="360"/>
        <w:rPr>
          <w:color w:val="000000" w:themeColor="text1"/>
          <w:sz w:val="22"/>
          <w:szCs w:val="22"/>
        </w:rPr>
      </w:pPr>
    </w:p>
    <w:p w14:paraId="06421784" w14:textId="0E73D8EA" w:rsidR="00983949" w:rsidRPr="00D647C6" w:rsidRDefault="00427C6D" w:rsidP="004C75AE">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w:t>
      </w:r>
      <w:r w:rsidR="007D525F" w:rsidRPr="00D647C6">
        <w:rPr>
          <w:color w:val="000000" w:themeColor="text1"/>
          <w:sz w:val="22"/>
          <w:szCs w:val="22"/>
        </w:rPr>
        <w:t xml:space="preserve">. </w:t>
      </w:r>
      <w:r w:rsidRPr="00D647C6">
        <w:rPr>
          <w:color w:val="000000" w:themeColor="text1"/>
          <w:sz w:val="22"/>
          <w:szCs w:val="22"/>
        </w:rPr>
        <w:t xml:space="preserve">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7A5DF403" w14:textId="1C9BF497" w:rsidR="00983949" w:rsidRPr="00D647C6" w:rsidRDefault="00427C6D" w:rsidP="004C75AE">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4176DC04" w14:textId="5AC14944" w:rsidR="00427C6D" w:rsidRPr="00D647C6" w:rsidRDefault="00427C6D" w:rsidP="004C75AE">
      <w:pPr>
        <w:rPr>
          <w:color w:val="000000" w:themeColor="text1"/>
          <w:sz w:val="22"/>
          <w:szCs w:val="22"/>
        </w:rPr>
      </w:pPr>
      <w:r w:rsidRPr="00D647C6">
        <w:rPr>
          <w:color w:val="000000" w:themeColor="text1"/>
          <w:sz w:val="22"/>
          <w:szCs w:val="22"/>
        </w:rPr>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6823EA60" w14:textId="77777777" w:rsidR="00983949" w:rsidRPr="00D647C6" w:rsidRDefault="00983949">
      <w:pPr>
        <w:ind w:left="360"/>
        <w:rPr>
          <w:color w:val="000000" w:themeColor="text1"/>
          <w:sz w:val="22"/>
          <w:szCs w:val="22"/>
        </w:rPr>
      </w:pPr>
    </w:p>
    <w:p w14:paraId="25A7989A" w14:textId="77777777" w:rsidR="00983949" w:rsidRPr="00D647C6" w:rsidRDefault="0098394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29961E4B" w14:textId="683106BD" w:rsidR="00983949" w:rsidRPr="00D647C6" w:rsidRDefault="00983949" w:rsidP="00983949">
      <w:pPr>
        <w:ind w:left="360"/>
        <w:rPr>
          <w:color w:val="000000" w:themeColor="text1"/>
          <w:sz w:val="22"/>
          <w:szCs w:val="22"/>
        </w:rPr>
      </w:pPr>
      <w:r w:rsidRPr="00D647C6">
        <w:rPr>
          <w:i/>
          <w:iCs/>
          <w:color w:val="000000" w:themeColor="text1"/>
          <w:sz w:val="22"/>
          <w:szCs w:val="22"/>
        </w:rPr>
        <w:t>mo_record_vocabulary</w:t>
      </w:r>
      <w:r w:rsidRPr="00D647C6">
        <w:rPr>
          <w:color w:val="000000" w:themeColor="text1"/>
          <w:sz w:val="22"/>
          <w:szCs w:val="22"/>
        </w:rPr>
        <w:t>: number of complete observations per category</w:t>
      </w:r>
    </w:p>
    <w:p w14:paraId="6363CEB2" w14:textId="11D5F7AA" w:rsidR="00983949" w:rsidRPr="00D647C6" w:rsidRDefault="00983949" w:rsidP="00983949">
      <w:pPr>
        <w:ind w:left="360"/>
        <w:rPr>
          <w:color w:val="000000" w:themeColor="text1"/>
          <w:sz w:val="22"/>
          <w:szCs w:val="22"/>
        </w:rPr>
      </w:pPr>
      <w:r w:rsidRPr="00D647C6">
        <w:rPr>
          <w:i/>
          <w:iCs/>
          <w:color w:val="000000" w:themeColor="text1"/>
          <w:sz w:val="22"/>
          <w:szCs w:val="22"/>
        </w:rPr>
        <w:t>mo_source_table</w:t>
      </w:r>
      <w:r w:rsidRPr="00D647C6">
        <w:rPr>
          <w:color w:val="000000" w:themeColor="text1"/>
          <w:sz w:val="22"/>
          <w:szCs w:val="22"/>
        </w:rPr>
        <w:t>: number of complete observations per category</w:t>
      </w:r>
    </w:p>
    <w:p w14:paraId="7F14EE9F" w14:textId="63CB39AA" w:rsidR="00983949" w:rsidRPr="00D647C6" w:rsidRDefault="00983949" w:rsidP="00983949">
      <w:pPr>
        <w:ind w:left="360"/>
        <w:rPr>
          <w:color w:val="000000" w:themeColor="text1"/>
          <w:sz w:val="22"/>
          <w:szCs w:val="22"/>
        </w:rPr>
      </w:pPr>
      <w:r w:rsidRPr="00D647C6">
        <w:rPr>
          <w:i/>
          <w:iCs/>
          <w:color w:val="000000" w:themeColor="text1"/>
          <w:sz w:val="22"/>
          <w:szCs w:val="22"/>
        </w:rPr>
        <w:t>mo_unit</w:t>
      </w:r>
      <w:r w:rsidRPr="00D647C6">
        <w:rPr>
          <w:color w:val="000000" w:themeColor="text1"/>
          <w:sz w:val="22"/>
          <w:szCs w:val="22"/>
        </w:rPr>
        <w:t>: number of complete observations per category</w:t>
      </w:r>
    </w:p>
    <w:p w14:paraId="78DFB37A" w14:textId="77777777" w:rsidR="00983949" w:rsidRPr="00D647C6" w:rsidRDefault="00983949" w:rsidP="00983949">
      <w:pPr>
        <w:ind w:firstLine="360"/>
        <w:rPr>
          <w:i/>
          <w:iCs/>
          <w:color w:val="000000" w:themeColor="text1"/>
          <w:sz w:val="22"/>
          <w:szCs w:val="22"/>
        </w:rPr>
      </w:pPr>
      <w:r w:rsidRPr="00D647C6">
        <w:rPr>
          <w:i/>
          <w:iCs/>
          <w:color w:val="000000" w:themeColor="text1"/>
          <w:sz w:val="22"/>
          <w:szCs w:val="22"/>
        </w:rPr>
        <w:t>mo_meaning</w:t>
      </w:r>
      <w:r w:rsidRPr="00D647C6">
        <w:rPr>
          <w:color w:val="000000" w:themeColor="text1"/>
          <w:sz w:val="22"/>
          <w:szCs w:val="22"/>
        </w:rPr>
        <w:t>: number of complete observations per category</w:t>
      </w:r>
      <w:r w:rsidRPr="00D647C6">
        <w:rPr>
          <w:i/>
          <w:iCs/>
          <w:color w:val="000000" w:themeColor="text1"/>
          <w:sz w:val="22"/>
          <w:szCs w:val="22"/>
        </w:rPr>
        <w:t xml:space="preserve"> </w:t>
      </w:r>
    </w:p>
    <w:p w14:paraId="3A7CAC53" w14:textId="340A2FAC" w:rsidR="00983949" w:rsidRPr="00D647C6" w:rsidRDefault="00983949" w:rsidP="00983949">
      <w:pPr>
        <w:ind w:firstLine="360"/>
        <w:rPr>
          <w:color w:val="000000" w:themeColor="text1"/>
          <w:sz w:val="22"/>
          <w:szCs w:val="22"/>
        </w:rPr>
      </w:pPr>
      <w:r w:rsidRPr="00D647C6">
        <w:rPr>
          <w:i/>
          <w:iCs/>
          <w:color w:val="000000" w:themeColor="text1"/>
          <w:sz w:val="22"/>
          <w:szCs w:val="22"/>
        </w:rPr>
        <w:t>mo_origin</w:t>
      </w:r>
      <w:r w:rsidRPr="00D647C6">
        <w:rPr>
          <w:color w:val="000000" w:themeColor="text1"/>
          <w:sz w:val="22"/>
          <w:szCs w:val="22"/>
        </w:rPr>
        <w:t>: number of complete observations per category</w:t>
      </w:r>
    </w:p>
    <w:p w14:paraId="6261B0A2" w14:textId="7F0ED354" w:rsidR="00983949" w:rsidRPr="00D647C6" w:rsidRDefault="00983949">
      <w:pPr>
        <w:ind w:left="360"/>
        <w:rPr>
          <w:b/>
          <w:bCs/>
          <w:color w:val="000000" w:themeColor="text1"/>
          <w:sz w:val="22"/>
          <w:szCs w:val="22"/>
        </w:rPr>
      </w:pPr>
    </w:p>
    <w:p w14:paraId="25C0CE3E" w14:textId="77777777" w:rsidR="00983949" w:rsidRPr="00D647C6" w:rsidRDefault="0098394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p>
    <w:p w14:paraId="06B07A35" w14:textId="33DCDF86" w:rsidR="00983949" w:rsidRPr="00D647C6" w:rsidRDefault="00983949" w:rsidP="00983949">
      <w:pPr>
        <w:pBdr>
          <w:top w:val="nil"/>
          <w:left w:val="nil"/>
          <w:bottom w:val="nil"/>
          <w:right w:val="nil"/>
          <w:between w:val="nil"/>
        </w:pBdr>
        <w:ind w:firstLine="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635" w14:textId="1F777314" w:rsidR="0082651E" w:rsidRPr="00D647C6" w:rsidRDefault="005E1C8C">
      <w:pPr>
        <w:ind w:left="360"/>
        <w:rPr>
          <w:color w:val="000000" w:themeColor="text1"/>
          <w:sz w:val="22"/>
          <w:szCs w:val="22"/>
        </w:rPr>
      </w:pPr>
      <w:r w:rsidRPr="00D647C6">
        <w:rPr>
          <w:i/>
          <w:iCs/>
          <w:color w:val="000000" w:themeColor="text1"/>
          <w:sz w:val="22"/>
          <w:szCs w:val="22"/>
        </w:rPr>
        <w:t>mo_code</w:t>
      </w:r>
      <w:r w:rsidR="00983949" w:rsidRPr="00D647C6">
        <w:rPr>
          <w:color w:val="000000" w:themeColor="text1"/>
          <w:sz w:val="22"/>
          <w:szCs w:val="22"/>
        </w:rPr>
        <w:t>: number of complete observations</w:t>
      </w:r>
    </w:p>
    <w:p w14:paraId="00000637" w14:textId="7A15505C" w:rsidR="0082651E" w:rsidRPr="00D647C6" w:rsidRDefault="005E1C8C">
      <w:pPr>
        <w:ind w:left="360"/>
        <w:rPr>
          <w:color w:val="000000" w:themeColor="text1"/>
          <w:sz w:val="22"/>
          <w:szCs w:val="22"/>
        </w:rPr>
      </w:pPr>
      <w:r w:rsidRPr="00D647C6">
        <w:rPr>
          <w:i/>
          <w:iCs/>
          <w:color w:val="000000" w:themeColor="text1"/>
          <w:sz w:val="22"/>
          <w:szCs w:val="22"/>
        </w:rPr>
        <w:t>mo_source_column</w:t>
      </w:r>
      <w:r w:rsidR="00983949" w:rsidRPr="00D647C6">
        <w:rPr>
          <w:color w:val="000000" w:themeColor="text1"/>
          <w:sz w:val="22"/>
          <w:szCs w:val="22"/>
        </w:rPr>
        <w:t>: number of complete observations</w:t>
      </w:r>
    </w:p>
    <w:p w14:paraId="00000638" w14:textId="329EB69A" w:rsidR="0082651E" w:rsidRPr="00D647C6" w:rsidRDefault="005E1C8C">
      <w:pPr>
        <w:ind w:left="360"/>
        <w:rPr>
          <w:color w:val="000000" w:themeColor="text1"/>
          <w:sz w:val="22"/>
          <w:szCs w:val="22"/>
        </w:rPr>
      </w:pPr>
      <w:r w:rsidRPr="00D647C6">
        <w:rPr>
          <w:i/>
          <w:iCs/>
          <w:color w:val="000000" w:themeColor="text1"/>
          <w:sz w:val="22"/>
          <w:szCs w:val="22"/>
        </w:rPr>
        <w:t>mo_source_value</w:t>
      </w:r>
      <w:r w:rsidR="00983949" w:rsidRPr="00D647C6">
        <w:rPr>
          <w:color w:val="000000" w:themeColor="text1"/>
          <w:sz w:val="22"/>
          <w:szCs w:val="22"/>
        </w:rPr>
        <w:t>: number of complete observations</w:t>
      </w:r>
    </w:p>
    <w:p w14:paraId="00000639" w14:textId="77777777" w:rsidR="0082651E" w:rsidRPr="00D647C6" w:rsidRDefault="0082651E">
      <w:pPr>
        <w:ind w:left="360"/>
        <w:rPr>
          <w:color w:val="000000" w:themeColor="text1"/>
          <w:sz w:val="22"/>
          <w:szCs w:val="22"/>
        </w:rPr>
      </w:pPr>
    </w:p>
    <w:p w14:paraId="428C5489" w14:textId="77777777" w:rsidR="00983949" w:rsidRPr="00D647C6" w:rsidRDefault="00983949" w:rsidP="004C75AE">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63F" w14:textId="77777777" w:rsidR="0082651E" w:rsidRPr="00D647C6" w:rsidRDefault="0082651E">
      <w:pPr>
        <w:rPr>
          <w:color w:val="000000" w:themeColor="text1"/>
          <w:sz w:val="22"/>
          <w:szCs w:val="22"/>
        </w:rPr>
      </w:pPr>
    </w:p>
    <w:p w14:paraId="00000642" w14:textId="0B664C6D" w:rsidR="0082651E" w:rsidRPr="00AC2E85" w:rsidRDefault="005E1C8C">
      <w:pPr>
        <w:rPr>
          <w:b/>
          <w:bCs/>
          <w:color w:val="000000" w:themeColor="text1"/>
          <w:sz w:val="22"/>
          <w:szCs w:val="22"/>
        </w:rPr>
      </w:pPr>
      <w:r w:rsidRPr="00D647C6">
        <w:rPr>
          <w:b/>
          <w:bCs/>
          <w:color w:val="000000" w:themeColor="text1"/>
          <w:sz w:val="22"/>
          <w:szCs w:val="22"/>
        </w:rPr>
        <w:t>Step 5: Distribution of continuous variables and dates</w:t>
      </w:r>
    </w:p>
    <w:p w14:paraId="00000643" w14:textId="77777777" w:rsidR="0082651E" w:rsidRPr="00D647C6" w:rsidRDefault="005E1C8C" w:rsidP="003D6E72">
      <w:pPr>
        <w:pBdr>
          <w:top w:val="nil"/>
          <w:left w:val="nil"/>
          <w:bottom w:val="nil"/>
          <w:right w:val="nil"/>
          <w:between w:val="nil"/>
        </w:pBdr>
        <w:rPr>
          <w:b/>
          <w:bCs/>
          <w:color w:val="000000" w:themeColor="text1"/>
          <w:sz w:val="22"/>
          <w:szCs w:val="22"/>
        </w:rPr>
      </w:pPr>
      <w:r w:rsidRPr="00D647C6">
        <w:rPr>
          <w:b/>
          <w:bCs/>
          <w:color w:val="000000" w:themeColor="text1"/>
          <w:sz w:val="22"/>
          <w:szCs w:val="22"/>
        </w:rPr>
        <w:lastRenderedPageBreak/>
        <w:t>Distribution of continuous variables</w:t>
      </w:r>
    </w:p>
    <w:p w14:paraId="00000645" w14:textId="30FA4312" w:rsidR="0082651E" w:rsidRPr="00D647C6" w:rsidRDefault="0082651E" w:rsidP="00937DD5">
      <w:pPr>
        <w:rPr>
          <w:color w:val="000000" w:themeColor="text1"/>
          <w:sz w:val="22"/>
          <w:szCs w:val="22"/>
          <w:lang w:val="en-US"/>
        </w:rPr>
      </w:pPr>
    </w:p>
    <w:p w14:paraId="0BEBD6DE" w14:textId="0EF4871E" w:rsidR="00937DD5" w:rsidRPr="00D647C6" w:rsidRDefault="00937DD5" w:rsidP="00937DD5">
      <w:pPr>
        <w:rPr>
          <w:color w:val="000000" w:themeColor="text1"/>
          <w:sz w:val="22"/>
          <w:szCs w:val="22"/>
          <w:lang w:val="en-US"/>
        </w:rPr>
      </w:pPr>
      <w:r w:rsidRPr="00D647C6">
        <w:rPr>
          <w:color w:val="000000" w:themeColor="text1"/>
          <w:sz w:val="22"/>
          <w:szCs w:val="22"/>
          <w:lang w:val="en-US"/>
        </w:rPr>
        <w:t xml:space="preserve">The distribution of </w:t>
      </w:r>
      <w:r w:rsidRPr="00D647C6">
        <w:rPr>
          <w:i/>
          <w:iCs/>
          <w:color w:val="000000" w:themeColor="text1"/>
          <w:sz w:val="22"/>
          <w:szCs w:val="22"/>
          <w:lang w:val="en-US"/>
        </w:rPr>
        <w:t>mo_source_value</w:t>
      </w:r>
      <w:r w:rsidRPr="00D647C6">
        <w:rPr>
          <w:color w:val="000000" w:themeColor="text1"/>
          <w:sz w:val="22"/>
          <w:szCs w:val="22"/>
          <w:lang w:val="en-US"/>
        </w:rPr>
        <w:t xml:space="preserve"> will be displayed only for numeric values </w:t>
      </w:r>
      <w:r w:rsidR="00A63F79" w:rsidRPr="00D647C6">
        <w:rPr>
          <w:color w:val="000000" w:themeColor="text1"/>
          <w:sz w:val="22"/>
          <w:szCs w:val="22"/>
          <w:lang w:val="en-US"/>
        </w:rPr>
        <w:t>of this variable:</w:t>
      </w:r>
    </w:p>
    <w:p w14:paraId="6DF0EBE9" w14:textId="50DB06FD" w:rsidR="00937DD5" w:rsidRPr="00D647C6" w:rsidRDefault="00937DD5" w:rsidP="00937DD5">
      <w:pPr>
        <w:rPr>
          <w:color w:val="000000" w:themeColor="text1"/>
          <w:sz w:val="22"/>
          <w:szCs w:val="22"/>
          <w:lang w:val="en-US"/>
        </w:rPr>
      </w:pPr>
      <w:r w:rsidRPr="00D647C6">
        <w:rPr>
          <w:i/>
          <w:iCs/>
          <w:color w:val="000000" w:themeColor="text1"/>
          <w:sz w:val="22"/>
          <w:szCs w:val="22"/>
          <w:lang w:val="en-US"/>
        </w:rPr>
        <w:t>mo_source_value</w:t>
      </w:r>
      <w:r w:rsidRPr="00D647C6">
        <w:rPr>
          <w:color w:val="000000" w:themeColor="text1"/>
          <w:sz w:val="22"/>
          <w:szCs w:val="22"/>
          <w:lang w:val="en-US"/>
        </w:rPr>
        <w:t>: mean, median, interquartile range, skewness, kurtosis</w:t>
      </w:r>
    </w:p>
    <w:p w14:paraId="7C548D38" w14:textId="043CDE84" w:rsidR="00937DD5" w:rsidRPr="00D647C6" w:rsidRDefault="00937DD5" w:rsidP="00937DD5">
      <w:pPr>
        <w:rPr>
          <w:color w:val="000000" w:themeColor="text1"/>
          <w:sz w:val="22"/>
          <w:szCs w:val="22"/>
          <w:lang w:val="en-US"/>
        </w:rPr>
      </w:pPr>
      <w:r w:rsidRPr="00D647C6">
        <w:rPr>
          <w:color w:val="000000" w:themeColor="text1"/>
          <w:sz w:val="22"/>
          <w:szCs w:val="22"/>
          <w:lang w:val="en-US"/>
        </w:rPr>
        <w:t xml:space="preserve">Results are stratified by </w:t>
      </w:r>
      <w:r w:rsidRPr="00D647C6">
        <w:rPr>
          <w:i/>
          <w:iCs/>
          <w:color w:val="000000" w:themeColor="text1"/>
          <w:sz w:val="22"/>
          <w:szCs w:val="22"/>
          <w:lang w:val="en-US"/>
        </w:rPr>
        <w:t>mo_source_table</w:t>
      </w:r>
      <w:r w:rsidRPr="00D647C6">
        <w:rPr>
          <w:color w:val="000000" w:themeColor="text1"/>
          <w:sz w:val="22"/>
          <w:szCs w:val="22"/>
          <w:lang w:val="en-US"/>
        </w:rPr>
        <w:t xml:space="preserve">, </w:t>
      </w:r>
      <w:r w:rsidRPr="00D647C6">
        <w:rPr>
          <w:i/>
          <w:iCs/>
          <w:color w:val="000000" w:themeColor="text1"/>
          <w:sz w:val="22"/>
          <w:szCs w:val="22"/>
          <w:lang w:val="en-US"/>
        </w:rPr>
        <w:t>mo_source_column</w:t>
      </w:r>
      <w:r w:rsidRPr="00D647C6">
        <w:rPr>
          <w:color w:val="000000" w:themeColor="text1"/>
          <w:sz w:val="22"/>
          <w:szCs w:val="22"/>
          <w:lang w:val="en-US"/>
        </w:rPr>
        <w:t xml:space="preserve">, and </w:t>
      </w:r>
      <w:r w:rsidRPr="00D647C6">
        <w:rPr>
          <w:i/>
          <w:iCs/>
          <w:color w:val="000000" w:themeColor="text1"/>
          <w:sz w:val="22"/>
          <w:szCs w:val="22"/>
          <w:lang w:val="en-US"/>
        </w:rPr>
        <w:t>mo_unit</w:t>
      </w:r>
      <w:r w:rsidR="00836B3E" w:rsidRPr="00D647C6">
        <w:rPr>
          <w:color w:val="000000" w:themeColor="text1"/>
          <w:sz w:val="22"/>
          <w:szCs w:val="22"/>
          <w:lang w:val="en-US"/>
        </w:rPr>
        <w:t xml:space="preserve"> and year (retrieved from the year part of </w:t>
      </w:r>
      <w:proofErr w:type="spellStart"/>
      <w:r w:rsidR="00836B3E" w:rsidRPr="00D647C6">
        <w:rPr>
          <w:i/>
          <w:iCs/>
          <w:color w:val="000000" w:themeColor="text1"/>
          <w:sz w:val="22"/>
          <w:szCs w:val="22"/>
          <w:lang w:val="en-US"/>
        </w:rPr>
        <w:t>mo_date</w:t>
      </w:r>
      <w:proofErr w:type="spellEnd"/>
      <w:r w:rsidR="00836B3E" w:rsidRPr="00D647C6">
        <w:rPr>
          <w:color w:val="000000" w:themeColor="text1"/>
          <w:sz w:val="22"/>
          <w:szCs w:val="22"/>
          <w:lang w:val="en-US"/>
        </w:rPr>
        <w:t>).</w:t>
      </w:r>
    </w:p>
    <w:p w14:paraId="2E31112C" w14:textId="77777777" w:rsidR="00836B3E" w:rsidRPr="00D647C6" w:rsidRDefault="00836B3E" w:rsidP="00937DD5">
      <w:pPr>
        <w:rPr>
          <w:color w:val="000000" w:themeColor="text1"/>
          <w:sz w:val="22"/>
          <w:szCs w:val="22"/>
          <w:lang w:val="en-US"/>
        </w:rPr>
      </w:pPr>
    </w:p>
    <w:p w14:paraId="3E512523" w14:textId="5B9A9A64" w:rsidR="00836B3E" w:rsidRPr="00D647C6" w:rsidRDefault="00836B3E" w:rsidP="00937DD5">
      <w:pPr>
        <w:rPr>
          <w:color w:val="000000" w:themeColor="text1"/>
          <w:sz w:val="22"/>
          <w:szCs w:val="22"/>
          <w:lang w:val="en-US"/>
        </w:rPr>
      </w:pPr>
      <w:r w:rsidRPr="00D647C6">
        <w:rPr>
          <w:color w:val="000000" w:themeColor="text1"/>
          <w:sz w:val="22"/>
          <w:szCs w:val="22"/>
          <w:lang w:val="en-US"/>
        </w:rPr>
        <w:t>Visually it will be presented by a line graph.</w:t>
      </w:r>
    </w:p>
    <w:p w14:paraId="076AAA58" w14:textId="77777777" w:rsidR="00937DD5" w:rsidRPr="00D647C6" w:rsidRDefault="00937DD5" w:rsidP="003D6E72">
      <w:pPr>
        <w:pBdr>
          <w:top w:val="nil"/>
          <w:left w:val="nil"/>
          <w:bottom w:val="nil"/>
          <w:right w:val="nil"/>
          <w:between w:val="nil"/>
        </w:pBdr>
        <w:rPr>
          <w:b/>
          <w:bCs/>
          <w:color w:val="000000" w:themeColor="text1"/>
          <w:sz w:val="22"/>
          <w:szCs w:val="22"/>
        </w:rPr>
      </w:pPr>
    </w:p>
    <w:p w14:paraId="00000646" w14:textId="314A389D" w:rsidR="0082651E" w:rsidRPr="00D647C6" w:rsidRDefault="005E1C8C" w:rsidP="003D6E72">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70C61AA6" w14:textId="20454D92" w:rsidR="00983949" w:rsidRPr="00D647C6" w:rsidRDefault="00983949" w:rsidP="003D6E72">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w:t>
      </w:r>
      <w:r w:rsidRPr="00D647C6">
        <w:rPr>
          <w:i/>
          <w:iCs/>
          <w:color w:val="000000" w:themeColor="text1"/>
          <w:sz w:val="22"/>
          <w:szCs w:val="22"/>
        </w:rPr>
        <w:t>mo_date</w:t>
      </w:r>
      <w:r w:rsidRPr="00D647C6">
        <w:rPr>
          <w:color w:val="000000" w:themeColor="text1"/>
          <w:sz w:val="22"/>
          <w:szCs w:val="22"/>
        </w:rPr>
        <w:t xml:space="preserve">. In both cases the results will be stratified by </w:t>
      </w:r>
      <w:r w:rsidRPr="00D647C6">
        <w:rPr>
          <w:i/>
          <w:iCs/>
          <w:color w:val="000000" w:themeColor="text1"/>
          <w:sz w:val="22"/>
          <w:szCs w:val="22"/>
        </w:rPr>
        <w:t>mo_meaning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7AF95008" w14:textId="77777777" w:rsidR="00983949" w:rsidRPr="00D647C6" w:rsidRDefault="00983949" w:rsidP="00983949">
      <w:pPr>
        <w:ind w:left="360"/>
        <w:rPr>
          <w:color w:val="000000" w:themeColor="text1"/>
          <w:sz w:val="22"/>
          <w:szCs w:val="22"/>
        </w:rPr>
      </w:pPr>
    </w:p>
    <w:p w14:paraId="24AC7BAC" w14:textId="77777777" w:rsidR="003D6E72" w:rsidRPr="00D647C6" w:rsidRDefault="00983949" w:rsidP="003D6E72">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5770685E" w14:textId="26EB1C61" w:rsidR="00983949" w:rsidRPr="00D647C6" w:rsidRDefault="00983949" w:rsidP="003D6E72">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0E60C51A" w14:textId="77777777" w:rsidR="00983949" w:rsidRPr="00D647C6" w:rsidRDefault="00983949" w:rsidP="00983949">
      <w:pPr>
        <w:pBdr>
          <w:top w:val="nil"/>
          <w:left w:val="nil"/>
          <w:bottom w:val="nil"/>
          <w:right w:val="nil"/>
          <w:between w:val="nil"/>
        </w:pBdr>
        <w:ind w:left="360"/>
        <w:rPr>
          <w:color w:val="000000" w:themeColor="text1"/>
          <w:sz w:val="22"/>
          <w:szCs w:val="22"/>
        </w:rPr>
      </w:pPr>
    </w:p>
    <w:p w14:paraId="31763FF4" w14:textId="16F74488" w:rsidR="00983949" w:rsidRPr="00D647C6" w:rsidRDefault="00983949" w:rsidP="003D6E72">
      <w:pPr>
        <w:rPr>
          <w:color w:val="000000" w:themeColor="text1"/>
          <w:sz w:val="22"/>
          <w:szCs w:val="22"/>
        </w:rPr>
      </w:pPr>
      <w:r w:rsidRPr="00D647C6">
        <w:rPr>
          <w:color w:val="000000" w:themeColor="text1"/>
          <w:sz w:val="22"/>
          <w:szCs w:val="22"/>
        </w:rPr>
        <w:t>The results table when stratifying by meaning will contain the name of the table “MEDICAL_OBSERVATIONS”, name of the variable, meaning variable, count, total and percentage. If counts and totals smaller than 5 are present in the data, those will be replaced by “&lt;5” in the results table.</w:t>
      </w:r>
    </w:p>
    <w:p w14:paraId="20802E63" w14:textId="2C5A5103" w:rsidR="00983949" w:rsidRPr="00D647C6" w:rsidRDefault="00983949" w:rsidP="003D6E72">
      <w:pPr>
        <w:rPr>
          <w:color w:val="000000" w:themeColor="text1"/>
          <w:sz w:val="22"/>
          <w:szCs w:val="22"/>
        </w:rPr>
      </w:pPr>
      <w:r w:rsidRPr="00D647C6">
        <w:rPr>
          <w:color w:val="000000" w:themeColor="text1"/>
          <w:sz w:val="22"/>
          <w:szCs w:val="22"/>
        </w:rPr>
        <w:t xml:space="preserve">Visually the results when stratifying by meaning will be displayed by line charts and color coded by the variable name. If you want to remove a variable from the graph, you can do that by clicking in the variable you do not need. If counts and totals smaller than 5 are present in the data, those will not be plotted in the graphs. </w:t>
      </w:r>
    </w:p>
    <w:p w14:paraId="70804F06" w14:textId="4B0AE900" w:rsidR="00983949" w:rsidRPr="00D647C6" w:rsidRDefault="00983949" w:rsidP="003D6E72">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056488D4" w14:textId="2ADCCAAA" w:rsidR="00983949" w:rsidRPr="00D647C6" w:rsidRDefault="00983949" w:rsidP="003D6E72">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7CE1D300" w14:textId="77777777" w:rsidR="00983949" w:rsidRPr="00D647C6" w:rsidRDefault="00983949" w:rsidP="00983949">
      <w:pPr>
        <w:ind w:left="360"/>
        <w:rPr>
          <w:color w:val="000000" w:themeColor="text1"/>
          <w:sz w:val="22"/>
          <w:szCs w:val="22"/>
        </w:rPr>
      </w:pPr>
    </w:p>
    <w:p w14:paraId="7E68AAB8" w14:textId="77777777" w:rsidR="00983949" w:rsidRPr="00D647C6" w:rsidRDefault="00983949" w:rsidP="003D6E72">
      <w:pPr>
        <w:rPr>
          <w:color w:val="000000" w:themeColor="text1"/>
          <w:sz w:val="22"/>
          <w:szCs w:val="22"/>
        </w:rPr>
      </w:pPr>
      <w:r w:rsidRPr="00D647C6">
        <w:rPr>
          <w:color w:val="000000" w:themeColor="text1"/>
          <w:sz w:val="22"/>
          <w:szCs w:val="22"/>
        </w:rPr>
        <w:t>Date counts by year will be calculated as follows:</w:t>
      </w:r>
    </w:p>
    <w:p w14:paraId="106A61A3" w14:textId="385BBB42" w:rsidR="00983949" w:rsidRPr="00D647C6" w:rsidRDefault="00983949"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mo_date</w:t>
      </w:r>
      <w:r w:rsidRPr="00D647C6">
        <w:rPr>
          <w:color w:val="000000" w:themeColor="text1"/>
          <w:sz w:val="22"/>
          <w:szCs w:val="22"/>
        </w:rPr>
        <w:t>: number of complete observations</w:t>
      </w:r>
    </w:p>
    <w:p w14:paraId="48478CCC" w14:textId="77777777" w:rsidR="00983949" w:rsidRPr="00D647C6" w:rsidRDefault="00983949" w:rsidP="00983949">
      <w:pPr>
        <w:pBdr>
          <w:top w:val="nil"/>
          <w:left w:val="nil"/>
          <w:bottom w:val="nil"/>
          <w:right w:val="nil"/>
          <w:between w:val="nil"/>
        </w:pBdr>
        <w:ind w:left="1440"/>
        <w:rPr>
          <w:color w:val="000000" w:themeColor="text1"/>
          <w:sz w:val="22"/>
          <w:szCs w:val="22"/>
        </w:rPr>
      </w:pPr>
    </w:p>
    <w:p w14:paraId="7BF150C9" w14:textId="168C4575" w:rsidR="00983949" w:rsidRPr="00D647C6" w:rsidRDefault="00983949" w:rsidP="003D6E72">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2DFE6D52" w14:textId="77777777" w:rsidR="00983949" w:rsidRPr="00D647C6" w:rsidRDefault="00983949" w:rsidP="007D525F">
      <w:pPr>
        <w:rPr>
          <w:b/>
          <w:bCs/>
          <w:color w:val="000000" w:themeColor="text1"/>
          <w:sz w:val="22"/>
          <w:szCs w:val="22"/>
        </w:rPr>
      </w:pPr>
    </w:p>
    <w:p w14:paraId="14B4B00B" w14:textId="77777777" w:rsidR="00983949" w:rsidRPr="00D647C6" w:rsidRDefault="00983949" w:rsidP="003D6E72">
      <w:pPr>
        <w:rPr>
          <w:b/>
          <w:bCs/>
          <w:color w:val="000000" w:themeColor="text1"/>
          <w:sz w:val="22"/>
          <w:szCs w:val="22"/>
        </w:rPr>
      </w:pPr>
      <w:r w:rsidRPr="00D647C6">
        <w:rPr>
          <w:b/>
          <w:bCs/>
          <w:color w:val="000000" w:themeColor="text1"/>
          <w:sz w:val="22"/>
          <w:szCs w:val="22"/>
        </w:rPr>
        <w:t>Calculation</w:t>
      </w:r>
    </w:p>
    <w:p w14:paraId="72D253E2" w14:textId="77777777" w:rsidR="00983949" w:rsidRPr="00D647C6" w:rsidRDefault="00983949" w:rsidP="003D6E72">
      <w:pPr>
        <w:rPr>
          <w:color w:val="000000" w:themeColor="text1"/>
          <w:sz w:val="22"/>
          <w:szCs w:val="22"/>
        </w:rPr>
      </w:pPr>
      <w:r w:rsidRPr="00D647C6">
        <w:rPr>
          <w:color w:val="000000" w:themeColor="text1"/>
          <w:sz w:val="22"/>
          <w:szCs w:val="22"/>
        </w:rPr>
        <w:t>An overview on how counts on step 4 and step 5 are calculated.</w:t>
      </w:r>
    </w:p>
    <w:p w14:paraId="0000064B" w14:textId="26732522" w:rsidR="0082651E" w:rsidRPr="00D647C6" w:rsidRDefault="0082651E">
      <w:pPr>
        <w:rPr>
          <w:color w:val="000000" w:themeColor="text1"/>
          <w:sz w:val="22"/>
          <w:szCs w:val="22"/>
        </w:rPr>
      </w:pPr>
    </w:p>
    <w:p w14:paraId="67582AD1" w14:textId="4B464831"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MEDICAL_OBSERVATIONS</w:t>
      </w:r>
    </w:p>
    <w:p w14:paraId="3C6F8418" w14:textId="375D784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medical_observations_meaning_2categories.csv</w:t>
      </w:r>
    </w:p>
    <w:p w14:paraId="1D2B6357" w14:textId="6FD413C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medical_observations_meaning_other.csv</w:t>
      </w:r>
    </w:p>
    <w:p w14:paraId="248EB32F" w14:textId="3608380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lastRenderedPageBreak/>
        <w:t>medical_observations_meaning_dates.csv</w:t>
      </w:r>
    </w:p>
    <w:p w14:paraId="117CDCDB" w14:textId="745B1460"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medical_observations_meaning_year_2categories.csv</w:t>
      </w:r>
    </w:p>
    <w:p w14:paraId="7E317BAC" w14:textId="652995E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medical_observations_meaning_year_other.csv</w:t>
      </w:r>
    </w:p>
    <w:p w14:paraId="4B626594" w14:textId="05D05985"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medical_observations_meaning_year_dates.csv</w:t>
      </w:r>
    </w:p>
    <w:p w14:paraId="2506EF14" w14:textId="081EE2D6"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medical_observations_mo_source_value_dist.csv (if available)</w:t>
      </w:r>
    </w:p>
    <w:p w14:paraId="18DFAE6B"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5832F591" w14:textId="6AD7865B"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medical_observations_meaning_2categories_masked.csv</w:t>
      </w:r>
    </w:p>
    <w:p w14:paraId="3603AC72" w14:textId="694A3456"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medical_observations_meaning_other_masked.csv</w:t>
      </w:r>
    </w:p>
    <w:p w14:paraId="45FB530D" w14:textId="5EC6BB01"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medical_observations_meaning_dates_masked.csv</w:t>
      </w:r>
    </w:p>
    <w:p w14:paraId="55ADF80E" w14:textId="0901078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medical_observations_meaning_year_2categories_masked.csv</w:t>
      </w:r>
    </w:p>
    <w:p w14:paraId="0E12253A" w14:textId="078BA589"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medical_observations_meaning_year_other_masked.csv</w:t>
      </w:r>
    </w:p>
    <w:p w14:paraId="692AEA60" w14:textId="135A2F2C"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medical_observations_meaning_year_dates_masked.csv</w:t>
      </w:r>
    </w:p>
    <w:p w14:paraId="2E6E4994"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2A645D33" w14:textId="77777777" w:rsidR="00771895" w:rsidRPr="00D647C6" w:rsidRDefault="00771895">
      <w:pPr>
        <w:rPr>
          <w:color w:val="000000" w:themeColor="text1"/>
          <w:sz w:val="22"/>
          <w:szCs w:val="22"/>
        </w:rPr>
      </w:pPr>
    </w:p>
    <w:p w14:paraId="0000064D" w14:textId="50E7ABAA" w:rsidR="0082651E" w:rsidRPr="00D647C6" w:rsidRDefault="005E1C8C">
      <w:pPr>
        <w:rPr>
          <w:b/>
          <w:color w:val="000000" w:themeColor="text1"/>
          <w:sz w:val="22"/>
          <w:szCs w:val="22"/>
        </w:rPr>
      </w:pPr>
      <w:r w:rsidRPr="00D647C6">
        <w:rPr>
          <w:b/>
          <w:color w:val="000000" w:themeColor="text1"/>
          <w:sz w:val="22"/>
          <w:szCs w:val="22"/>
        </w:rPr>
        <w:t>Surveillance</w:t>
      </w:r>
    </w:p>
    <w:p w14:paraId="0000064E"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48" w:name="_Toc67318459"/>
      <w:r w:rsidRPr="00D647C6">
        <w:rPr>
          <w:rFonts w:ascii="Times New Roman" w:hAnsi="Times New Roman" w:cs="Times New Roman"/>
          <w:b/>
          <w:bCs/>
          <w:color w:val="000000" w:themeColor="text1"/>
          <w:sz w:val="22"/>
          <w:szCs w:val="22"/>
        </w:rPr>
        <w:t>SURVEY_ID table</w:t>
      </w:r>
      <w:bookmarkEnd w:id="148"/>
    </w:p>
    <w:p w14:paraId="5CD3B5FB" w14:textId="77777777" w:rsidR="00A106DC" w:rsidRPr="00D647C6" w:rsidRDefault="00A106DC">
      <w:pPr>
        <w:rPr>
          <w:color w:val="000000" w:themeColor="text1"/>
          <w:sz w:val="22"/>
          <w:szCs w:val="22"/>
        </w:rPr>
      </w:pPr>
    </w:p>
    <w:p w14:paraId="0A3BE798" w14:textId="0A4B4526" w:rsidR="00A106DC" w:rsidRPr="00D647C6" w:rsidRDefault="00A106DC" w:rsidP="00A106DC">
      <w:pPr>
        <w:pStyle w:val="Caption"/>
        <w:keepNext/>
        <w:rPr>
          <w:sz w:val="22"/>
          <w:szCs w:val="22"/>
        </w:rPr>
      </w:pPr>
      <w:bookmarkStart w:id="149" w:name="_Toc66086562"/>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11</w:t>
      </w:r>
      <w:r w:rsidRPr="00D647C6">
        <w:rPr>
          <w:sz w:val="22"/>
          <w:szCs w:val="22"/>
        </w:rPr>
        <w:fldChar w:fldCharType="end"/>
      </w:r>
      <w:r w:rsidRPr="00D647C6">
        <w:rPr>
          <w:sz w:val="22"/>
          <w:szCs w:val="22"/>
        </w:rPr>
        <w:t>. SURVEY_ID table</w:t>
      </w:r>
      <w:bookmarkEnd w:id="149"/>
    </w:p>
    <w:tbl>
      <w:tblPr>
        <w:tblStyle w:val="af1"/>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3402"/>
        <w:gridCol w:w="1275"/>
        <w:gridCol w:w="1701"/>
      </w:tblGrid>
      <w:tr w:rsidR="0082651E" w:rsidRPr="00D647C6" w14:paraId="7ABDFBBF" w14:textId="77777777" w:rsidTr="001C5DBB">
        <w:trPr>
          <w:trHeight w:val="300"/>
        </w:trPr>
        <w:tc>
          <w:tcPr>
            <w:tcW w:w="1838" w:type="dxa"/>
            <w:shd w:val="clear" w:color="auto" w:fill="548DD4"/>
          </w:tcPr>
          <w:p w14:paraId="00000650" w14:textId="77777777" w:rsidR="0082651E" w:rsidRPr="00D647C6" w:rsidRDefault="005E1C8C">
            <w:pPr>
              <w:rPr>
                <w:b/>
                <w:color w:val="000000" w:themeColor="text1"/>
                <w:sz w:val="22"/>
                <w:szCs w:val="22"/>
              </w:rPr>
            </w:pPr>
            <w:r w:rsidRPr="00D647C6">
              <w:rPr>
                <w:b/>
                <w:color w:val="000000" w:themeColor="text1"/>
                <w:sz w:val="22"/>
                <w:szCs w:val="22"/>
              </w:rPr>
              <w:t>SURVEY_ID</w:t>
            </w:r>
          </w:p>
        </w:tc>
        <w:tc>
          <w:tcPr>
            <w:tcW w:w="1418" w:type="dxa"/>
            <w:shd w:val="clear" w:color="auto" w:fill="548DD4"/>
          </w:tcPr>
          <w:p w14:paraId="00000651" w14:textId="77777777" w:rsidR="0082651E" w:rsidRPr="00D647C6" w:rsidRDefault="005E1C8C">
            <w:pPr>
              <w:rPr>
                <w:b/>
                <w:color w:val="000000" w:themeColor="text1"/>
                <w:sz w:val="22"/>
                <w:szCs w:val="22"/>
              </w:rPr>
            </w:pPr>
            <w:r w:rsidRPr="00D647C6">
              <w:rPr>
                <w:b/>
                <w:color w:val="000000" w:themeColor="text1"/>
                <w:sz w:val="22"/>
                <w:szCs w:val="22"/>
              </w:rPr>
              <w:t>Surveillance</w:t>
            </w:r>
          </w:p>
        </w:tc>
        <w:tc>
          <w:tcPr>
            <w:tcW w:w="6378" w:type="dxa"/>
            <w:gridSpan w:val="3"/>
            <w:shd w:val="clear" w:color="auto" w:fill="auto"/>
          </w:tcPr>
          <w:p w14:paraId="00000652" w14:textId="77777777" w:rsidR="0082651E" w:rsidRPr="00D647C6" w:rsidRDefault="005E1C8C">
            <w:pPr>
              <w:rPr>
                <w:color w:val="000000" w:themeColor="text1"/>
                <w:sz w:val="22"/>
                <w:szCs w:val="22"/>
              </w:rPr>
            </w:pPr>
            <w:r w:rsidRPr="00D647C6">
              <w:rPr>
                <w:color w:val="000000" w:themeColor="text1"/>
                <w:sz w:val="22"/>
                <w:szCs w:val="22"/>
              </w:rPr>
              <w:t>This table contains a summary description of the survey during which records of SURVEY_OBSERVATIONS were recorded. This serves both to collect survey-level information, and to enable grouping sets of records that were recorded concurrently</w:t>
            </w:r>
          </w:p>
          <w:p w14:paraId="00000653" w14:textId="77777777" w:rsidR="0082651E" w:rsidRPr="00D647C6" w:rsidRDefault="0082651E">
            <w:pPr>
              <w:rPr>
                <w:b/>
                <w:color w:val="000000" w:themeColor="text1"/>
                <w:sz w:val="22"/>
                <w:szCs w:val="22"/>
              </w:rPr>
            </w:pPr>
          </w:p>
        </w:tc>
      </w:tr>
      <w:tr w:rsidR="0082651E" w:rsidRPr="00D647C6" w14:paraId="656FCE10" w14:textId="77777777" w:rsidTr="001C5DBB">
        <w:trPr>
          <w:trHeight w:val="300"/>
        </w:trPr>
        <w:tc>
          <w:tcPr>
            <w:tcW w:w="1838" w:type="dxa"/>
            <w:shd w:val="clear" w:color="auto" w:fill="auto"/>
          </w:tcPr>
          <w:p w14:paraId="00000656"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8" w:type="dxa"/>
            <w:shd w:val="clear" w:color="auto" w:fill="auto"/>
          </w:tcPr>
          <w:p w14:paraId="00000657"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3402" w:type="dxa"/>
            <w:shd w:val="clear" w:color="auto" w:fill="auto"/>
          </w:tcPr>
          <w:p w14:paraId="00000658"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275" w:type="dxa"/>
            <w:shd w:val="clear" w:color="auto" w:fill="auto"/>
          </w:tcPr>
          <w:p w14:paraId="00000659"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701" w:type="dxa"/>
            <w:shd w:val="clear" w:color="auto" w:fill="auto"/>
          </w:tcPr>
          <w:p w14:paraId="0000065A"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0D412970" w14:textId="77777777" w:rsidTr="001C5DBB">
        <w:trPr>
          <w:trHeight w:val="300"/>
        </w:trPr>
        <w:tc>
          <w:tcPr>
            <w:tcW w:w="1838" w:type="dxa"/>
            <w:shd w:val="clear" w:color="auto" w:fill="F2F2F2" w:themeFill="background1" w:themeFillShade="F2"/>
            <w:vAlign w:val="bottom"/>
          </w:tcPr>
          <w:p w14:paraId="0000065B"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8" w:type="dxa"/>
            <w:shd w:val="clear" w:color="auto" w:fill="F2F2F2" w:themeFill="background1" w:themeFillShade="F2"/>
            <w:vAlign w:val="bottom"/>
          </w:tcPr>
          <w:p w14:paraId="0000065C" w14:textId="77777777" w:rsidR="0082651E" w:rsidRPr="00D647C6" w:rsidRDefault="005E1C8C">
            <w:pPr>
              <w:rPr>
                <w:color w:val="000000" w:themeColor="text1"/>
                <w:sz w:val="22"/>
                <w:szCs w:val="22"/>
              </w:rPr>
            </w:pPr>
            <w:r w:rsidRPr="00D647C6">
              <w:rPr>
                <w:color w:val="000000" w:themeColor="text1"/>
                <w:sz w:val="22"/>
                <w:szCs w:val="22"/>
              </w:rPr>
              <w:t>Yes</w:t>
            </w:r>
          </w:p>
        </w:tc>
        <w:tc>
          <w:tcPr>
            <w:tcW w:w="3402" w:type="dxa"/>
            <w:shd w:val="clear" w:color="auto" w:fill="F2F2F2" w:themeFill="background1" w:themeFillShade="F2"/>
            <w:vAlign w:val="bottom"/>
          </w:tcPr>
          <w:p w14:paraId="0000065D" w14:textId="77777777" w:rsidR="0082651E" w:rsidRPr="00D647C6" w:rsidRDefault="005E1C8C">
            <w:pPr>
              <w:rPr>
                <w:color w:val="000000" w:themeColor="text1"/>
                <w:sz w:val="22"/>
                <w:szCs w:val="22"/>
              </w:rPr>
            </w:pPr>
            <w:r w:rsidRPr="00D647C6">
              <w:rPr>
                <w:color w:val="000000" w:themeColor="text1"/>
                <w:sz w:val="22"/>
                <w:szCs w:val="22"/>
              </w:rPr>
              <w:t>Person whose information is collected in this survey</w:t>
            </w:r>
          </w:p>
        </w:tc>
        <w:tc>
          <w:tcPr>
            <w:tcW w:w="1275" w:type="dxa"/>
            <w:shd w:val="clear" w:color="auto" w:fill="F2F2F2" w:themeFill="background1" w:themeFillShade="F2"/>
            <w:vAlign w:val="bottom"/>
          </w:tcPr>
          <w:p w14:paraId="0000065E"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65F" w14:textId="77777777" w:rsidR="0082651E" w:rsidRPr="00D647C6" w:rsidRDefault="0082651E">
            <w:pPr>
              <w:rPr>
                <w:color w:val="000000" w:themeColor="text1"/>
                <w:sz w:val="22"/>
                <w:szCs w:val="22"/>
              </w:rPr>
            </w:pPr>
          </w:p>
        </w:tc>
      </w:tr>
      <w:tr w:rsidR="0082651E" w:rsidRPr="00D647C6" w14:paraId="17DF5733" w14:textId="77777777" w:rsidTr="001C5DBB">
        <w:trPr>
          <w:trHeight w:val="300"/>
        </w:trPr>
        <w:tc>
          <w:tcPr>
            <w:tcW w:w="1838" w:type="dxa"/>
            <w:shd w:val="clear" w:color="auto" w:fill="F2F2F2" w:themeFill="background1" w:themeFillShade="F2"/>
            <w:vAlign w:val="bottom"/>
          </w:tcPr>
          <w:p w14:paraId="00000660" w14:textId="77777777" w:rsidR="0082651E" w:rsidRPr="00D647C6" w:rsidRDefault="005E1C8C">
            <w:pPr>
              <w:rPr>
                <w:color w:val="000000" w:themeColor="text1"/>
                <w:sz w:val="22"/>
                <w:szCs w:val="22"/>
              </w:rPr>
            </w:pPr>
            <w:r w:rsidRPr="00D647C6">
              <w:rPr>
                <w:color w:val="000000" w:themeColor="text1"/>
                <w:sz w:val="22"/>
                <w:szCs w:val="22"/>
              </w:rPr>
              <w:t>survey_id</w:t>
            </w:r>
          </w:p>
        </w:tc>
        <w:tc>
          <w:tcPr>
            <w:tcW w:w="1418" w:type="dxa"/>
            <w:shd w:val="clear" w:color="auto" w:fill="F2F2F2" w:themeFill="background1" w:themeFillShade="F2"/>
            <w:vAlign w:val="bottom"/>
          </w:tcPr>
          <w:p w14:paraId="00000661" w14:textId="77777777" w:rsidR="0082651E" w:rsidRPr="00D647C6" w:rsidRDefault="005E1C8C">
            <w:pPr>
              <w:rPr>
                <w:color w:val="000000" w:themeColor="text1"/>
                <w:sz w:val="22"/>
                <w:szCs w:val="22"/>
              </w:rPr>
            </w:pPr>
            <w:r w:rsidRPr="00D647C6">
              <w:rPr>
                <w:color w:val="000000" w:themeColor="text1"/>
                <w:sz w:val="22"/>
                <w:szCs w:val="22"/>
              </w:rPr>
              <w:t>Yes</w:t>
            </w:r>
          </w:p>
        </w:tc>
        <w:tc>
          <w:tcPr>
            <w:tcW w:w="3402" w:type="dxa"/>
            <w:shd w:val="clear" w:color="auto" w:fill="F2F2F2" w:themeFill="background1" w:themeFillShade="F2"/>
            <w:vAlign w:val="bottom"/>
          </w:tcPr>
          <w:p w14:paraId="00000662" w14:textId="77777777" w:rsidR="0082651E" w:rsidRPr="00D647C6" w:rsidRDefault="005E1C8C">
            <w:pPr>
              <w:rPr>
                <w:color w:val="000000" w:themeColor="text1"/>
                <w:sz w:val="22"/>
                <w:szCs w:val="22"/>
              </w:rPr>
            </w:pPr>
            <w:r w:rsidRPr="00D647C6">
              <w:rPr>
                <w:color w:val="000000" w:themeColor="text1"/>
                <w:sz w:val="22"/>
                <w:szCs w:val="22"/>
              </w:rPr>
              <w:t>Identifier of the survey</w:t>
            </w:r>
          </w:p>
        </w:tc>
        <w:tc>
          <w:tcPr>
            <w:tcW w:w="1275" w:type="dxa"/>
            <w:shd w:val="clear" w:color="auto" w:fill="F2F2F2" w:themeFill="background1" w:themeFillShade="F2"/>
            <w:vAlign w:val="bottom"/>
          </w:tcPr>
          <w:p w14:paraId="00000663"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664" w14:textId="77777777" w:rsidR="0082651E" w:rsidRPr="00D647C6" w:rsidRDefault="0082651E">
            <w:pPr>
              <w:rPr>
                <w:color w:val="000000" w:themeColor="text1"/>
                <w:sz w:val="22"/>
                <w:szCs w:val="22"/>
              </w:rPr>
            </w:pPr>
          </w:p>
        </w:tc>
      </w:tr>
      <w:tr w:rsidR="0082651E" w:rsidRPr="00D647C6" w14:paraId="6E210B21" w14:textId="77777777" w:rsidTr="001C5DBB">
        <w:trPr>
          <w:trHeight w:val="300"/>
        </w:trPr>
        <w:tc>
          <w:tcPr>
            <w:tcW w:w="1838" w:type="dxa"/>
            <w:shd w:val="clear" w:color="auto" w:fill="F2F2F2" w:themeFill="background1" w:themeFillShade="F2"/>
            <w:vAlign w:val="bottom"/>
          </w:tcPr>
          <w:p w14:paraId="00000665" w14:textId="77777777" w:rsidR="0082651E" w:rsidRPr="00D647C6" w:rsidRDefault="005E1C8C">
            <w:pPr>
              <w:rPr>
                <w:color w:val="000000" w:themeColor="text1"/>
                <w:sz w:val="22"/>
                <w:szCs w:val="22"/>
              </w:rPr>
            </w:pPr>
            <w:r w:rsidRPr="00D647C6">
              <w:rPr>
                <w:color w:val="000000" w:themeColor="text1"/>
                <w:sz w:val="22"/>
                <w:szCs w:val="22"/>
              </w:rPr>
              <w:t>survey_date</w:t>
            </w:r>
          </w:p>
        </w:tc>
        <w:tc>
          <w:tcPr>
            <w:tcW w:w="1418" w:type="dxa"/>
            <w:shd w:val="clear" w:color="auto" w:fill="F2F2F2" w:themeFill="background1" w:themeFillShade="F2"/>
            <w:vAlign w:val="bottom"/>
          </w:tcPr>
          <w:p w14:paraId="00000666" w14:textId="77777777" w:rsidR="0082651E" w:rsidRPr="00D647C6" w:rsidRDefault="005E1C8C">
            <w:pPr>
              <w:rPr>
                <w:color w:val="000000" w:themeColor="text1"/>
                <w:sz w:val="22"/>
                <w:szCs w:val="22"/>
              </w:rPr>
            </w:pPr>
            <w:r w:rsidRPr="00D647C6">
              <w:rPr>
                <w:color w:val="000000" w:themeColor="text1"/>
                <w:sz w:val="22"/>
                <w:szCs w:val="22"/>
              </w:rPr>
              <w:t>Yes</w:t>
            </w:r>
          </w:p>
        </w:tc>
        <w:tc>
          <w:tcPr>
            <w:tcW w:w="3402" w:type="dxa"/>
            <w:shd w:val="clear" w:color="auto" w:fill="F2F2F2" w:themeFill="background1" w:themeFillShade="F2"/>
            <w:vAlign w:val="bottom"/>
          </w:tcPr>
          <w:p w14:paraId="00000667" w14:textId="77777777" w:rsidR="0082651E" w:rsidRPr="00D647C6" w:rsidRDefault="005E1C8C">
            <w:pPr>
              <w:rPr>
                <w:color w:val="000000" w:themeColor="text1"/>
                <w:sz w:val="22"/>
                <w:szCs w:val="22"/>
              </w:rPr>
            </w:pPr>
            <w:r w:rsidRPr="00D647C6">
              <w:rPr>
                <w:color w:val="000000" w:themeColor="text1"/>
                <w:sz w:val="22"/>
                <w:szCs w:val="22"/>
              </w:rPr>
              <w:t>Date when the survey is recorded</w:t>
            </w:r>
          </w:p>
        </w:tc>
        <w:tc>
          <w:tcPr>
            <w:tcW w:w="1275" w:type="dxa"/>
            <w:shd w:val="clear" w:color="auto" w:fill="F2F2F2" w:themeFill="background1" w:themeFillShade="F2"/>
            <w:vAlign w:val="bottom"/>
          </w:tcPr>
          <w:p w14:paraId="00000668" w14:textId="77777777" w:rsidR="0082651E" w:rsidRPr="00D647C6" w:rsidRDefault="005E1C8C">
            <w:pPr>
              <w:rPr>
                <w:color w:val="000000" w:themeColor="text1"/>
                <w:sz w:val="22"/>
                <w:szCs w:val="22"/>
              </w:rPr>
            </w:pPr>
            <w:r w:rsidRPr="00D647C6">
              <w:rPr>
                <w:color w:val="000000" w:themeColor="text1"/>
                <w:sz w:val="22"/>
                <w:szCs w:val="22"/>
              </w:rPr>
              <w:t>Character yyyymmdd</w:t>
            </w:r>
          </w:p>
        </w:tc>
        <w:tc>
          <w:tcPr>
            <w:tcW w:w="1701" w:type="dxa"/>
            <w:shd w:val="clear" w:color="auto" w:fill="F2F2F2" w:themeFill="background1" w:themeFillShade="F2"/>
            <w:vAlign w:val="bottom"/>
          </w:tcPr>
          <w:p w14:paraId="00000669" w14:textId="77777777" w:rsidR="0082651E" w:rsidRPr="00D647C6" w:rsidRDefault="0082651E">
            <w:pPr>
              <w:rPr>
                <w:color w:val="000000" w:themeColor="text1"/>
                <w:sz w:val="22"/>
                <w:szCs w:val="22"/>
              </w:rPr>
            </w:pPr>
          </w:p>
        </w:tc>
      </w:tr>
      <w:tr w:rsidR="0082651E" w:rsidRPr="00D647C6" w14:paraId="04B4D565" w14:textId="77777777" w:rsidTr="001C5DBB">
        <w:trPr>
          <w:trHeight w:val="300"/>
        </w:trPr>
        <w:tc>
          <w:tcPr>
            <w:tcW w:w="1838" w:type="dxa"/>
            <w:shd w:val="clear" w:color="auto" w:fill="F2F2F2" w:themeFill="background1" w:themeFillShade="F2"/>
            <w:vAlign w:val="bottom"/>
          </w:tcPr>
          <w:p w14:paraId="0000066A" w14:textId="77777777" w:rsidR="0082651E" w:rsidRPr="00D647C6" w:rsidRDefault="005E1C8C">
            <w:pPr>
              <w:rPr>
                <w:color w:val="000000" w:themeColor="text1"/>
                <w:sz w:val="22"/>
                <w:szCs w:val="22"/>
              </w:rPr>
            </w:pPr>
            <w:r w:rsidRPr="00D647C6">
              <w:rPr>
                <w:color w:val="000000" w:themeColor="text1"/>
                <w:sz w:val="22"/>
                <w:szCs w:val="22"/>
              </w:rPr>
              <w:t>survey_meaning</w:t>
            </w:r>
          </w:p>
        </w:tc>
        <w:tc>
          <w:tcPr>
            <w:tcW w:w="1418" w:type="dxa"/>
            <w:shd w:val="clear" w:color="auto" w:fill="F2F2F2" w:themeFill="background1" w:themeFillShade="F2"/>
            <w:vAlign w:val="bottom"/>
          </w:tcPr>
          <w:p w14:paraId="0000066B" w14:textId="77777777" w:rsidR="0082651E" w:rsidRPr="00D647C6" w:rsidRDefault="005E1C8C">
            <w:pPr>
              <w:rPr>
                <w:color w:val="000000" w:themeColor="text1"/>
                <w:sz w:val="22"/>
                <w:szCs w:val="22"/>
              </w:rPr>
            </w:pPr>
            <w:r w:rsidRPr="00D647C6">
              <w:rPr>
                <w:color w:val="000000" w:themeColor="text1"/>
                <w:sz w:val="22"/>
                <w:szCs w:val="22"/>
              </w:rPr>
              <w:t>Yes</w:t>
            </w:r>
          </w:p>
        </w:tc>
        <w:tc>
          <w:tcPr>
            <w:tcW w:w="3402" w:type="dxa"/>
            <w:shd w:val="clear" w:color="auto" w:fill="F2F2F2" w:themeFill="background1" w:themeFillShade="F2"/>
            <w:vAlign w:val="bottom"/>
          </w:tcPr>
          <w:p w14:paraId="0000066C" w14:textId="77777777" w:rsidR="0082651E" w:rsidRPr="00D647C6" w:rsidRDefault="005E1C8C">
            <w:pPr>
              <w:rPr>
                <w:color w:val="000000" w:themeColor="text1"/>
                <w:sz w:val="22"/>
                <w:szCs w:val="22"/>
              </w:rPr>
            </w:pPr>
            <w:r w:rsidRPr="00D647C6">
              <w:rPr>
                <w:color w:val="000000" w:themeColor="text1"/>
                <w:sz w:val="22"/>
                <w:szCs w:val="22"/>
              </w:rPr>
              <w:t>The meaning of this survey for this person</w:t>
            </w:r>
          </w:p>
        </w:tc>
        <w:tc>
          <w:tcPr>
            <w:tcW w:w="1275" w:type="dxa"/>
            <w:shd w:val="clear" w:color="auto" w:fill="F2F2F2" w:themeFill="background1" w:themeFillShade="F2"/>
            <w:vAlign w:val="bottom"/>
          </w:tcPr>
          <w:p w14:paraId="0000066D"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center"/>
          </w:tcPr>
          <w:p w14:paraId="0000066E"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937DD5" w:rsidRPr="00D647C6" w14:paraId="183D465C" w14:textId="77777777" w:rsidTr="001C5DBB">
        <w:trPr>
          <w:trHeight w:val="300"/>
        </w:trPr>
        <w:tc>
          <w:tcPr>
            <w:tcW w:w="1838" w:type="dxa"/>
            <w:shd w:val="clear" w:color="auto" w:fill="F2F2F2" w:themeFill="background1" w:themeFillShade="F2"/>
            <w:vAlign w:val="bottom"/>
          </w:tcPr>
          <w:p w14:paraId="4267EA12" w14:textId="10F8A98B" w:rsidR="00937DD5" w:rsidRPr="00D647C6" w:rsidRDefault="00937DD5">
            <w:pPr>
              <w:rPr>
                <w:color w:val="000000" w:themeColor="text1"/>
                <w:sz w:val="22"/>
                <w:szCs w:val="22"/>
                <w:lang w:val="en-US"/>
              </w:rPr>
            </w:pPr>
            <w:r w:rsidRPr="00D647C6">
              <w:rPr>
                <w:color w:val="000000" w:themeColor="text1"/>
                <w:sz w:val="22"/>
                <w:szCs w:val="22"/>
                <w:lang w:val="en-US"/>
              </w:rPr>
              <w:t>survey_origin</w:t>
            </w:r>
          </w:p>
        </w:tc>
        <w:tc>
          <w:tcPr>
            <w:tcW w:w="1418" w:type="dxa"/>
            <w:shd w:val="clear" w:color="auto" w:fill="F2F2F2" w:themeFill="background1" w:themeFillShade="F2"/>
            <w:vAlign w:val="bottom"/>
          </w:tcPr>
          <w:p w14:paraId="278B9B44" w14:textId="379C9B41" w:rsidR="00937DD5" w:rsidRPr="00D647C6" w:rsidRDefault="00937DD5">
            <w:pPr>
              <w:rPr>
                <w:color w:val="000000" w:themeColor="text1"/>
                <w:sz w:val="22"/>
                <w:szCs w:val="22"/>
                <w:lang w:val="en-US"/>
              </w:rPr>
            </w:pPr>
            <w:r w:rsidRPr="00D647C6">
              <w:rPr>
                <w:color w:val="000000" w:themeColor="text1"/>
                <w:sz w:val="22"/>
                <w:szCs w:val="22"/>
                <w:lang w:val="en-US"/>
              </w:rPr>
              <w:t>Yes</w:t>
            </w:r>
          </w:p>
        </w:tc>
        <w:tc>
          <w:tcPr>
            <w:tcW w:w="3402" w:type="dxa"/>
            <w:shd w:val="clear" w:color="auto" w:fill="F2F2F2" w:themeFill="background1" w:themeFillShade="F2"/>
            <w:vAlign w:val="bottom"/>
          </w:tcPr>
          <w:p w14:paraId="31D05AAB" w14:textId="2761460C" w:rsidR="00937DD5" w:rsidRPr="00D647C6" w:rsidRDefault="00937DD5">
            <w:pPr>
              <w:rPr>
                <w:sz w:val="22"/>
                <w:szCs w:val="22"/>
              </w:rPr>
            </w:pPr>
            <w:r w:rsidRPr="00D647C6">
              <w:rPr>
                <w:color w:val="000000"/>
                <w:sz w:val="22"/>
                <w:szCs w:val="22"/>
              </w:rPr>
              <w:t>table source name that originated the record</w:t>
            </w:r>
          </w:p>
        </w:tc>
        <w:tc>
          <w:tcPr>
            <w:tcW w:w="1275" w:type="dxa"/>
            <w:shd w:val="clear" w:color="auto" w:fill="F2F2F2" w:themeFill="background1" w:themeFillShade="F2"/>
            <w:vAlign w:val="bottom"/>
          </w:tcPr>
          <w:p w14:paraId="2133193B" w14:textId="059528C9" w:rsidR="00937DD5" w:rsidRPr="00D647C6" w:rsidRDefault="00937DD5">
            <w:pPr>
              <w:rPr>
                <w:color w:val="000000" w:themeColor="text1"/>
                <w:sz w:val="22"/>
                <w:szCs w:val="22"/>
                <w:lang w:val="en-US"/>
              </w:rPr>
            </w:pPr>
            <w:r w:rsidRPr="00D647C6">
              <w:rPr>
                <w:color w:val="000000" w:themeColor="text1"/>
                <w:sz w:val="22"/>
                <w:szCs w:val="22"/>
                <w:lang w:val="en-US"/>
              </w:rPr>
              <w:t>Character</w:t>
            </w:r>
          </w:p>
        </w:tc>
        <w:tc>
          <w:tcPr>
            <w:tcW w:w="1701" w:type="dxa"/>
            <w:shd w:val="clear" w:color="auto" w:fill="F2F2F2" w:themeFill="background1" w:themeFillShade="F2"/>
            <w:vAlign w:val="center"/>
          </w:tcPr>
          <w:p w14:paraId="405BAE5F" w14:textId="2EEE7B42" w:rsidR="00937DD5" w:rsidRPr="00D647C6" w:rsidRDefault="00937DD5">
            <w:pPr>
              <w:rPr>
                <w:color w:val="000000" w:themeColor="text1"/>
                <w:sz w:val="22"/>
                <w:szCs w:val="22"/>
              </w:rPr>
            </w:pPr>
            <w:r w:rsidRPr="00D647C6">
              <w:rPr>
                <w:color w:val="000000" w:themeColor="text1"/>
                <w:sz w:val="22"/>
                <w:szCs w:val="22"/>
              </w:rPr>
              <w:t>see corresponding vocabulary table</w:t>
            </w:r>
          </w:p>
        </w:tc>
      </w:tr>
    </w:tbl>
    <w:p w14:paraId="0000066F" w14:textId="77777777" w:rsidR="0082651E" w:rsidRPr="00D647C6" w:rsidRDefault="0082651E">
      <w:pPr>
        <w:rPr>
          <w:color w:val="000000" w:themeColor="text1"/>
          <w:sz w:val="22"/>
          <w:szCs w:val="22"/>
        </w:rPr>
      </w:pPr>
    </w:p>
    <w:p w14:paraId="00000671" w14:textId="77777777" w:rsidR="0082651E" w:rsidRPr="00D647C6" w:rsidRDefault="005E1C8C">
      <w:pPr>
        <w:rPr>
          <w:b/>
          <w:bCs/>
          <w:color w:val="000000" w:themeColor="text1"/>
          <w:sz w:val="22"/>
          <w:szCs w:val="22"/>
        </w:rPr>
      </w:pPr>
      <w:r w:rsidRPr="00D647C6">
        <w:rPr>
          <w:b/>
          <w:bCs/>
          <w:color w:val="000000" w:themeColor="text1"/>
          <w:sz w:val="22"/>
          <w:szCs w:val="22"/>
        </w:rPr>
        <w:t>Step 4: Convention and counts of categorical variables</w:t>
      </w:r>
    </w:p>
    <w:p w14:paraId="00000672" w14:textId="347858A1" w:rsidR="0082651E" w:rsidRPr="00D647C6" w:rsidRDefault="0082651E">
      <w:pPr>
        <w:rPr>
          <w:color w:val="000000" w:themeColor="text1"/>
          <w:sz w:val="22"/>
          <w:szCs w:val="22"/>
        </w:rPr>
      </w:pPr>
    </w:p>
    <w:p w14:paraId="288F2CE3" w14:textId="77777777"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17B9CA59"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4D946F8E" w14:textId="77777777" w:rsidR="007D525F" w:rsidRPr="00D647C6" w:rsidRDefault="007D525F" w:rsidP="007D525F">
      <w:pPr>
        <w:pBdr>
          <w:top w:val="nil"/>
          <w:left w:val="nil"/>
          <w:bottom w:val="nil"/>
          <w:right w:val="nil"/>
          <w:between w:val="nil"/>
        </w:pBdr>
        <w:rPr>
          <w:color w:val="000000" w:themeColor="text1"/>
          <w:sz w:val="22"/>
          <w:szCs w:val="22"/>
        </w:rPr>
      </w:pPr>
    </w:p>
    <w:p w14:paraId="52886F67"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5726B3EF"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02D1B8C9" w14:textId="77777777" w:rsidR="007D525F" w:rsidRPr="00D647C6" w:rsidRDefault="007D525F" w:rsidP="007D525F">
      <w:pPr>
        <w:pBdr>
          <w:top w:val="nil"/>
          <w:left w:val="nil"/>
          <w:bottom w:val="nil"/>
          <w:right w:val="nil"/>
          <w:between w:val="nil"/>
        </w:pBdr>
        <w:rPr>
          <w:color w:val="000000" w:themeColor="text1"/>
          <w:sz w:val="22"/>
          <w:szCs w:val="22"/>
        </w:rPr>
      </w:pPr>
    </w:p>
    <w:p w14:paraId="42AAAC2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4F604868" w14:textId="77777777" w:rsidR="003C408A" w:rsidRPr="00D647C6" w:rsidRDefault="003C408A" w:rsidP="00E32491">
      <w:pPr>
        <w:pBdr>
          <w:top w:val="nil"/>
          <w:left w:val="nil"/>
          <w:bottom w:val="nil"/>
          <w:right w:val="nil"/>
          <w:between w:val="nil"/>
        </w:pBdr>
        <w:rPr>
          <w:color w:val="000000" w:themeColor="text1"/>
          <w:sz w:val="22"/>
          <w:szCs w:val="22"/>
        </w:rPr>
      </w:pPr>
    </w:p>
    <w:p w14:paraId="00000673" w14:textId="62B185A0" w:rsidR="0082651E" w:rsidRPr="00D647C6" w:rsidRDefault="005E1C8C" w:rsidP="00E32491">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674" w14:textId="77777777" w:rsidR="0082651E" w:rsidRPr="00D647C6" w:rsidRDefault="005E1C8C" w:rsidP="00E32491">
      <w:pPr>
        <w:rPr>
          <w:color w:val="000000" w:themeColor="text1"/>
          <w:sz w:val="22"/>
          <w:szCs w:val="22"/>
        </w:rPr>
      </w:pPr>
      <w:r w:rsidRPr="00D647C6">
        <w:rPr>
          <w:color w:val="000000" w:themeColor="text1"/>
          <w:sz w:val="22"/>
          <w:szCs w:val="22"/>
        </w:rPr>
        <w:lastRenderedPageBreak/>
        <w:t>The SURVEY_ID table has 1 convention that can be checked by the script. This convention will be mentioned in the beginning of this section of the report and is as follows:</w:t>
      </w:r>
    </w:p>
    <w:p w14:paraId="00000675" w14:textId="77777777" w:rsidR="0082651E" w:rsidRPr="00D647C6" w:rsidRDefault="0082651E">
      <w:pPr>
        <w:pBdr>
          <w:top w:val="nil"/>
          <w:left w:val="nil"/>
          <w:bottom w:val="nil"/>
          <w:right w:val="nil"/>
          <w:between w:val="nil"/>
        </w:pBdr>
        <w:ind w:left="720"/>
        <w:rPr>
          <w:color w:val="000000" w:themeColor="text1"/>
          <w:sz w:val="22"/>
          <w:szCs w:val="22"/>
          <w:highlight w:val="white"/>
        </w:rPr>
      </w:pPr>
    </w:p>
    <w:p w14:paraId="0245ECAE" w14:textId="1B562402" w:rsidR="001C5DBB" w:rsidRPr="00D647C6" w:rsidRDefault="005E1C8C" w:rsidP="001E0092">
      <w:pPr>
        <w:pStyle w:val="ListParagraph"/>
        <w:numPr>
          <w:ilvl w:val="0"/>
          <w:numId w:val="33"/>
        </w:numPr>
        <w:pBdr>
          <w:top w:val="nil"/>
          <w:left w:val="nil"/>
          <w:bottom w:val="nil"/>
          <w:right w:val="nil"/>
          <w:between w:val="nil"/>
        </w:pBdr>
        <w:rPr>
          <w:rFonts w:ascii="Times New Roman" w:hAnsi="Times New Roman"/>
          <w:color w:val="000000" w:themeColor="text1"/>
          <w:sz w:val="22"/>
          <w:highlight w:val="white"/>
        </w:rPr>
      </w:pPr>
      <w:r w:rsidRPr="00D647C6">
        <w:rPr>
          <w:rFonts w:ascii="Times New Roman" w:hAnsi="Times New Roman"/>
          <w:color w:val="000000" w:themeColor="text1"/>
          <w:sz w:val="22"/>
          <w:highlight w:val="white"/>
        </w:rPr>
        <w:t>Every record of this table refers to a different survey for a different subject</w:t>
      </w:r>
      <w:r w:rsidR="00937DD5" w:rsidRPr="00D647C6">
        <w:rPr>
          <w:rFonts w:ascii="Times New Roman" w:hAnsi="Times New Roman"/>
          <w:color w:val="000000" w:themeColor="text1"/>
          <w:sz w:val="22"/>
          <w:highlight w:val="white"/>
        </w:rPr>
        <w:t xml:space="preserve"> in a different date</w:t>
      </w:r>
      <w:r w:rsidRPr="00D647C6">
        <w:rPr>
          <w:rFonts w:ascii="Times New Roman" w:hAnsi="Times New Roman"/>
          <w:color w:val="000000" w:themeColor="text1"/>
          <w:sz w:val="22"/>
          <w:highlight w:val="white"/>
        </w:rPr>
        <w:t>: survey_id + person_id</w:t>
      </w:r>
      <w:r w:rsidR="00937DD5" w:rsidRPr="00D647C6">
        <w:rPr>
          <w:rFonts w:ascii="Times New Roman" w:hAnsi="Times New Roman"/>
          <w:color w:val="000000" w:themeColor="text1"/>
          <w:sz w:val="22"/>
          <w:highlight w:val="white"/>
        </w:rPr>
        <w:t xml:space="preserve"> + survey_date</w:t>
      </w:r>
      <w:r w:rsidRPr="00D647C6">
        <w:rPr>
          <w:rFonts w:ascii="Times New Roman" w:hAnsi="Times New Roman"/>
          <w:color w:val="000000" w:themeColor="text1"/>
          <w:sz w:val="22"/>
          <w:highlight w:val="white"/>
        </w:rPr>
        <w:t xml:space="preserve"> is a primary ke</w:t>
      </w:r>
      <w:r w:rsidR="001C5DBB" w:rsidRPr="00D647C6">
        <w:rPr>
          <w:rFonts w:ascii="Times New Roman" w:hAnsi="Times New Roman"/>
          <w:color w:val="000000" w:themeColor="text1"/>
          <w:sz w:val="22"/>
          <w:highlight w:val="white"/>
        </w:rPr>
        <w:t>y.</w:t>
      </w:r>
    </w:p>
    <w:p w14:paraId="00000677" w14:textId="77777777" w:rsidR="0082651E" w:rsidRPr="00D647C6" w:rsidRDefault="005E1C8C">
      <w:pPr>
        <w:pBdr>
          <w:top w:val="nil"/>
          <w:left w:val="nil"/>
          <w:bottom w:val="nil"/>
          <w:right w:val="nil"/>
          <w:between w:val="nil"/>
        </w:pBdr>
        <w:ind w:left="1440"/>
        <w:rPr>
          <w:color w:val="000000" w:themeColor="text1"/>
          <w:sz w:val="22"/>
          <w:szCs w:val="22"/>
          <w:highlight w:val="white"/>
        </w:rPr>
      </w:pP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7D283C78" w14:textId="0BA4CF5E" w:rsidR="001C5DBB" w:rsidRPr="00D647C6" w:rsidRDefault="001C5DBB" w:rsidP="001C5DBB">
      <w:pPr>
        <w:ind w:left="360"/>
        <w:rPr>
          <w:color w:val="000000" w:themeColor="text1"/>
          <w:sz w:val="22"/>
          <w:szCs w:val="22"/>
        </w:rPr>
      </w:pPr>
      <w:r w:rsidRPr="00D647C6">
        <w:rPr>
          <w:color w:val="000000" w:themeColor="text1"/>
          <w:sz w:val="22"/>
          <w:szCs w:val="22"/>
        </w:rPr>
        <w:t>If deviations are found the following messages will be reported:</w:t>
      </w:r>
    </w:p>
    <w:p w14:paraId="4CB401B8" w14:textId="00AF8535" w:rsidR="001C5DBB" w:rsidRPr="00D647C6" w:rsidRDefault="001C5DBB" w:rsidP="00E32491">
      <w:pPr>
        <w:ind w:left="720"/>
        <w:rPr>
          <w:color w:val="000000" w:themeColor="text1"/>
          <w:sz w:val="22"/>
          <w:szCs w:val="22"/>
        </w:rPr>
      </w:pPr>
      <w:r w:rsidRPr="00D647C6">
        <w:rPr>
          <w:color w:val="000000" w:themeColor="text1"/>
          <w:sz w:val="22"/>
          <w:szCs w:val="22"/>
        </w:rPr>
        <w:t xml:space="preserve">"Convention 1 is not satisfied. There is(are) </w:t>
      </w:r>
      <w:r w:rsidRPr="00D647C6">
        <w:rPr>
          <w:i/>
          <w:iCs/>
          <w:color w:val="000000" w:themeColor="text1"/>
          <w:sz w:val="22"/>
          <w:szCs w:val="22"/>
        </w:rPr>
        <w:t>no.</w:t>
      </w:r>
      <w:r w:rsidRPr="00D647C6">
        <w:rPr>
          <w:color w:val="000000" w:themeColor="text1"/>
          <w:sz w:val="22"/>
          <w:szCs w:val="22"/>
        </w:rPr>
        <w:t xml:space="preserve"> observation(s) that have duplicated combination between person_id</w:t>
      </w:r>
      <w:r w:rsidR="00937DD5" w:rsidRPr="00D647C6">
        <w:rPr>
          <w:color w:val="000000" w:themeColor="text1"/>
          <w:sz w:val="22"/>
          <w:szCs w:val="22"/>
          <w:lang w:val="en-US"/>
        </w:rPr>
        <w:t xml:space="preserve">, </w:t>
      </w:r>
      <w:r w:rsidRPr="00D647C6">
        <w:rPr>
          <w:color w:val="000000" w:themeColor="text1"/>
          <w:sz w:val="22"/>
          <w:szCs w:val="22"/>
        </w:rPr>
        <w:t>survey_id</w:t>
      </w:r>
      <w:r w:rsidR="00937DD5" w:rsidRPr="00D647C6">
        <w:rPr>
          <w:color w:val="000000" w:themeColor="text1"/>
          <w:sz w:val="22"/>
          <w:szCs w:val="22"/>
          <w:lang w:val="en-US"/>
        </w:rPr>
        <w:t xml:space="preserve"> and survey_date</w:t>
      </w:r>
      <w:r w:rsidRPr="00D647C6">
        <w:rPr>
          <w:color w:val="000000" w:themeColor="text1"/>
          <w:sz w:val="22"/>
          <w:szCs w:val="22"/>
        </w:rPr>
        <w:t>."</w:t>
      </w:r>
    </w:p>
    <w:p w14:paraId="2ADEE3AD" w14:textId="43D121BD" w:rsidR="001C5DBB" w:rsidRPr="00D647C6" w:rsidRDefault="001C5DBB" w:rsidP="001C5DBB">
      <w:pPr>
        <w:ind w:left="360"/>
        <w:rPr>
          <w:color w:val="000000" w:themeColor="text1"/>
          <w:sz w:val="22"/>
          <w:szCs w:val="22"/>
        </w:rPr>
      </w:pPr>
    </w:p>
    <w:p w14:paraId="6FFFD4FD" w14:textId="77777777" w:rsidR="001C5DBB" w:rsidRPr="00D647C6" w:rsidRDefault="001C5DBB" w:rsidP="001C5DBB">
      <w:pPr>
        <w:ind w:left="360"/>
        <w:rPr>
          <w:color w:val="000000" w:themeColor="text1"/>
          <w:sz w:val="22"/>
          <w:szCs w:val="22"/>
        </w:rPr>
      </w:pPr>
      <w:r w:rsidRPr="00D647C6">
        <w:rPr>
          <w:color w:val="000000" w:themeColor="text1"/>
          <w:sz w:val="22"/>
          <w:szCs w:val="22"/>
        </w:rPr>
        <w:t>If no deviations are found the report will show:</w:t>
      </w:r>
    </w:p>
    <w:p w14:paraId="49082AD9" w14:textId="02D96C76" w:rsidR="001C5DBB" w:rsidRPr="00D647C6" w:rsidRDefault="001C5DBB" w:rsidP="00E32491">
      <w:pPr>
        <w:ind w:left="360" w:firstLine="360"/>
        <w:rPr>
          <w:color w:val="000000" w:themeColor="text1"/>
          <w:sz w:val="22"/>
          <w:szCs w:val="22"/>
        </w:rPr>
      </w:pPr>
      <w:r w:rsidRPr="00D647C6">
        <w:rPr>
          <w:color w:val="000000" w:themeColor="text1"/>
          <w:sz w:val="22"/>
          <w:szCs w:val="22"/>
        </w:rPr>
        <w:t>“All conventions are satisfied.”</w:t>
      </w:r>
    </w:p>
    <w:p w14:paraId="00000679" w14:textId="77777777" w:rsidR="0082651E" w:rsidRPr="00D647C6" w:rsidRDefault="0082651E">
      <w:pPr>
        <w:ind w:left="360"/>
        <w:rPr>
          <w:color w:val="000000" w:themeColor="text1"/>
          <w:sz w:val="22"/>
          <w:szCs w:val="22"/>
        </w:rPr>
      </w:pPr>
    </w:p>
    <w:p w14:paraId="0000067A" w14:textId="6E1666A7" w:rsidR="0082651E" w:rsidRPr="00D647C6" w:rsidRDefault="005E1C8C" w:rsidP="00E32491">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4967BBE6" w14:textId="77777777" w:rsidR="00E32491" w:rsidRPr="00D647C6" w:rsidRDefault="00E32491" w:rsidP="00E32491">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2BA03D8C" w14:textId="2D52B07C" w:rsidR="00E32491" w:rsidRPr="00D647C6" w:rsidRDefault="00E32491" w:rsidP="00E32491">
      <w:pPr>
        <w:rPr>
          <w:color w:val="000000" w:themeColor="text1"/>
          <w:sz w:val="22"/>
          <w:szCs w:val="22"/>
        </w:rPr>
      </w:pPr>
      <w:r w:rsidRPr="00D647C6">
        <w:rPr>
          <w:color w:val="000000" w:themeColor="text1"/>
          <w:sz w:val="22"/>
          <w:szCs w:val="22"/>
        </w:rPr>
        <w:t xml:space="preserve">Overall and by calendar year (according to the year part of </w:t>
      </w:r>
      <w:r w:rsidRPr="00D647C6">
        <w:rPr>
          <w:bCs/>
          <w:i/>
          <w:iCs/>
          <w:color w:val="000000" w:themeColor="text1"/>
          <w:sz w:val="22"/>
          <w:szCs w:val="22"/>
        </w:rPr>
        <w:t>survey_date</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survey_meaning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51F89267" w14:textId="77777777" w:rsidR="00E32491" w:rsidRPr="00D647C6" w:rsidRDefault="00E32491" w:rsidP="00E32491">
      <w:pPr>
        <w:rPr>
          <w:color w:val="000000" w:themeColor="text1"/>
          <w:sz w:val="22"/>
          <w:szCs w:val="22"/>
        </w:rPr>
      </w:pPr>
    </w:p>
    <w:p w14:paraId="52640F2B" w14:textId="77777777" w:rsidR="00E32491" w:rsidRPr="00D647C6" w:rsidRDefault="00E32491" w:rsidP="00E32491">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34887DDE" w14:textId="503312C6" w:rsidR="00E32491" w:rsidRPr="00D647C6" w:rsidRDefault="00E32491" w:rsidP="00E32491">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73518C21" w14:textId="77777777" w:rsidR="00E32491" w:rsidRPr="00D647C6" w:rsidRDefault="00E32491" w:rsidP="00E32491">
      <w:pPr>
        <w:pStyle w:val="ListParagraph"/>
        <w:rPr>
          <w:rFonts w:ascii="Times New Roman" w:hAnsi="Times New Roman"/>
          <w:color w:val="000000" w:themeColor="text1"/>
          <w:sz w:val="22"/>
        </w:rPr>
      </w:pPr>
    </w:p>
    <w:p w14:paraId="1A79D011" w14:textId="537B0122" w:rsidR="00E32491" w:rsidRPr="00D647C6" w:rsidRDefault="00E32491" w:rsidP="00E32491">
      <w:pPr>
        <w:rPr>
          <w:color w:val="000000" w:themeColor="text1"/>
          <w:sz w:val="22"/>
          <w:szCs w:val="22"/>
        </w:rPr>
      </w:pPr>
      <w:r w:rsidRPr="00D647C6">
        <w:rPr>
          <w:color w:val="000000" w:themeColor="text1"/>
          <w:sz w:val="22"/>
          <w:szCs w:val="22"/>
        </w:rPr>
        <w:t>The results table when stratifying by meaning will contain the name of the table “SURVEY_ID”,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4E2FDC3D" w14:textId="77777777" w:rsidR="00E32491" w:rsidRPr="00D647C6" w:rsidRDefault="00E32491" w:rsidP="00E32491">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1D20F59E" w14:textId="77777777" w:rsidR="00E32491" w:rsidRPr="00D647C6" w:rsidRDefault="00E32491" w:rsidP="00E32491">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147B5FA1" w14:textId="77777777" w:rsidR="00E32491" w:rsidRPr="00D647C6" w:rsidRDefault="00E32491" w:rsidP="00E32491">
      <w:pPr>
        <w:rPr>
          <w:color w:val="000000" w:themeColor="text1"/>
          <w:sz w:val="22"/>
          <w:szCs w:val="22"/>
        </w:rPr>
      </w:pPr>
    </w:p>
    <w:p w14:paraId="5C1063ED" w14:textId="020A77DE" w:rsidR="00E32491" w:rsidRPr="00D647C6" w:rsidRDefault="00E32491" w:rsidP="00E32491">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7BD65D07" w14:textId="6BAF9866" w:rsidR="00E32491" w:rsidRPr="00D647C6" w:rsidRDefault="00E32491" w:rsidP="00E32491">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w:t>
      </w:r>
      <w:r w:rsidRPr="00D647C6">
        <w:rPr>
          <w:color w:val="000000" w:themeColor="text1"/>
          <w:sz w:val="22"/>
          <w:szCs w:val="22"/>
        </w:rPr>
        <w:lastRenderedPageBreak/>
        <w:t xml:space="preserve">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69BBBEE4" w14:textId="3D97862D" w:rsidR="00E32491" w:rsidRPr="00D647C6" w:rsidRDefault="00E32491" w:rsidP="00E32491">
      <w:pPr>
        <w:rPr>
          <w:color w:val="000000" w:themeColor="text1"/>
          <w:sz w:val="22"/>
          <w:szCs w:val="22"/>
        </w:rPr>
      </w:pPr>
      <w:r w:rsidRPr="00D647C6">
        <w:rPr>
          <w:color w:val="000000" w:themeColor="text1"/>
          <w:sz w:val="22"/>
          <w:szCs w:val="22"/>
        </w:rPr>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476A17BB" w14:textId="77777777" w:rsidR="00E32491" w:rsidRPr="00D647C6" w:rsidRDefault="00E32491" w:rsidP="00E32491">
      <w:pPr>
        <w:rPr>
          <w:color w:val="000000" w:themeColor="text1"/>
          <w:sz w:val="22"/>
          <w:szCs w:val="22"/>
        </w:rPr>
      </w:pPr>
    </w:p>
    <w:p w14:paraId="00000683" w14:textId="77777777" w:rsidR="0082651E" w:rsidRPr="00D647C6" w:rsidRDefault="005E1C8C"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00000684" w14:textId="30E0D5F6" w:rsidR="0082651E" w:rsidRPr="00D647C6" w:rsidRDefault="005E1C8C">
      <w:pPr>
        <w:ind w:firstLine="360"/>
        <w:rPr>
          <w:color w:val="000000" w:themeColor="text1"/>
          <w:sz w:val="22"/>
          <w:szCs w:val="22"/>
        </w:rPr>
      </w:pPr>
      <w:r w:rsidRPr="00D647C6">
        <w:rPr>
          <w:i/>
          <w:iCs/>
          <w:color w:val="000000" w:themeColor="text1"/>
          <w:sz w:val="22"/>
          <w:szCs w:val="22"/>
        </w:rPr>
        <w:t>survey_meaning</w:t>
      </w:r>
      <w:r w:rsidRPr="00D647C6">
        <w:rPr>
          <w:color w:val="000000" w:themeColor="text1"/>
          <w:sz w:val="22"/>
          <w:szCs w:val="22"/>
        </w:rPr>
        <w:t xml:space="preserve">: number of </w:t>
      </w:r>
      <w:r w:rsidR="006E1301" w:rsidRPr="00D647C6">
        <w:rPr>
          <w:color w:val="000000" w:themeColor="text1"/>
          <w:sz w:val="22"/>
          <w:szCs w:val="22"/>
        </w:rPr>
        <w:t>complete observations</w:t>
      </w:r>
      <w:r w:rsidR="00992024" w:rsidRPr="00D647C6">
        <w:rPr>
          <w:color w:val="000000" w:themeColor="text1"/>
          <w:sz w:val="22"/>
          <w:szCs w:val="22"/>
        </w:rPr>
        <w:t xml:space="preserve"> per category</w:t>
      </w:r>
    </w:p>
    <w:p w14:paraId="24F427FD" w14:textId="26C945A8" w:rsidR="00937DD5" w:rsidRPr="00D647C6" w:rsidRDefault="00937DD5" w:rsidP="00937DD5">
      <w:pPr>
        <w:ind w:firstLine="360"/>
        <w:rPr>
          <w:color w:val="000000" w:themeColor="text1"/>
          <w:sz w:val="22"/>
          <w:szCs w:val="22"/>
        </w:rPr>
      </w:pPr>
      <w:r w:rsidRPr="00D647C6">
        <w:rPr>
          <w:i/>
          <w:iCs/>
          <w:color w:val="000000" w:themeColor="text1"/>
          <w:sz w:val="22"/>
          <w:szCs w:val="22"/>
        </w:rPr>
        <w:t>survey_</w:t>
      </w:r>
      <w:r w:rsidRPr="00D647C6">
        <w:rPr>
          <w:i/>
          <w:iCs/>
          <w:color w:val="000000" w:themeColor="text1"/>
          <w:sz w:val="22"/>
          <w:szCs w:val="22"/>
          <w:lang w:val="en-US"/>
        </w:rPr>
        <w:t>origin</w:t>
      </w:r>
      <w:r w:rsidRPr="00D647C6">
        <w:rPr>
          <w:color w:val="000000" w:themeColor="text1"/>
          <w:sz w:val="22"/>
          <w:szCs w:val="22"/>
        </w:rPr>
        <w:t>: number of complete observations per category</w:t>
      </w:r>
    </w:p>
    <w:p w14:paraId="5F5DAE79" w14:textId="27FB4474" w:rsidR="00E32491" w:rsidRPr="00D647C6" w:rsidRDefault="00E32491">
      <w:pPr>
        <w:ind w:firstLine="360"/>
        <w:rPr>
          <w:color w:val="000000" w:themeColor="text1"/>
          <w:sz w:val="22"/>
          <w:szCs w:val="22"/>
        </w:rPr>
      </w:pPr>
    </w:p>
    <w:p w14:paraId="138340D3" w14:textId="0DE06BA0" w:rsidR="00E32491" w:rsidRPr="00D647C6" w:rsidRDefault="006E1301"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p>
    <w:p w14:paraId="2D5A973A" w14:textId="77777777" w:rsidR="00E32491" w:rsidRPr="00D647C6" w:rsidRDefault="00E32491" w:rsidP="00E32491">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685" w14:textId="4C1D3F31" w:rsidR="0082651E" w:rsidRPr="00D647C6" w:rsidRDefault="00E32491" w:rsidP="00E32491">
      <w:pPr>
        <w:ind w:left="360"/>
        <w:rPr>
          <w:color w:val="000000" w:themeColor="text1"/>
          <w:sz w:val="22"/>
          <w:szCs w:val="22"/>
        </w:rPr>
      </w:pPr>
      <w:r w:rsidRPr="00D647C6">
        <w:rPr>
          <w:i/>
          <w:iCs/>
          <w:color w:val="000000" w:themeColor="text1"/>
          <w:sz w:val="22"/>
          <w:szCs w:val="22"/>
        </w:rPr>
        <w:t>survey_id</w:t>
      </w:r>
      <w:r w:rsidRPr="00D647C6">
        <w:rPr>
          <w:color w:val="000000" w:themeColor="text1"/>
          <w:sz w:val="22"/>
          <w:szCs w:val="22"/>
        </w:rPr>
        <w:t>: number of unique survey id</w:t>
      </w:r>
    </w:p>
    <w:p w14:paraId="00000686" w14:textId="4F2047E2" w:rsidR="0082651E" w:rsidRPr="00D647C6" w:rsidRDefault="0082651E">
      <w:pPr>
        <w:rPr>
          <w:color w:val="000000" w:themeColor="text1"/>
          <w:sz w:val="22"/>
          <w:szCs w:val="22"/>
        </w:rPr>
      </w:pPr>
    </w:p>
    <w:p w14:paraId="59A8971E" w14:textId="77777777" w:rsidR="00E32491" w:rsidRPr="00D647C6" w:rsidRDefault="00E32491" w:rsidP="00E32491">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24728D6F" w14:textId="77777777" w:rsidR="00E32491" w:rsidRPr="00D647C6" w:rsidRDefault="00E32491">
      <w:pPr>
        <w:rPr>
          <w:color w:val="000000" w:themeColor="text1"/>
          <w:sz w:val="22"/>
          <w:szCs w:val="22"/>
        </w:rPr>
      </w:pPr>
    </w:p>
    <w:p w14:paraId="00000687" w14:textId="77777777" w:rsidR="0082651E" w:rsidRPr="00D647C6" w:rsidRDefault="005E1C8C">
      <w:pPr>
        <w:rPr>
          <w:b/>
          <w:bCs/>
          <w:color w:val="000000" w:themeColor="text1"/>
          <w:sz w:val="22"/>
          <w:szCs w:val="22"/>
        </w:rPr>
      </w:pPr>
      <w:r w:rsidRPr="00D647C6">
        <w:rPr>
          <w:b/>
          <w:bCs/>
          <w:color w:val="000000" w:themeColor="text1"/>
          <w:sz w:val="22"/>
          <w:szCs w:val="22"/>
        </w:rPr>
        <w:t>Step 5: Distribution of continuous variables and dates</w:t>
      </w:r>
    </w:p>
    <w:p w14:paraId="00000688" w14:textId="77777777" w:rsidR="0082651E" w:rsidRPr="00D647C6" w:rsidRDefault="0082651E">
      <w:pPr>
        <w:rPr>
          <w:color w:val="000000" w:themeColor="text1"/>
          <w:sz w:val="22"/>
          <w:szCs w:val="22"/>
        </w:rPr>
      </w:pPr>
    </w:p>
    <w:p w14:paraId="00000689" w14:textId="77777777" w:rsidR="0082651E" w:rsidRPr="00D647C6" w:rsidRDefault="005E1C8C" w:rsidP="00E32491">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68A" w14:textId="77777777" w:rsidR="0082651E" w:rsidRPr="00D647C6" w:rsidRDefault="005E1C8C" w:rsidP="00E32491">
      <w:pPr>
        <w:rPr>
          <w:color w:val="000000" w:themeColor="text1"/>
          <w:sz w:val="22"/>
          <w:szCs w:val="22"/>
        </w:rPr>
      </w:pPr>
      <w:r w:rsidRPr="00D647C6">
        <w:rPr>
          <w:color w:val="000000" w:themeColor="text1"/>
          <w:sz w:val="22"/>
          <w:szCs w:val="22"/>
        </w:rPr>
        <w:t>There are no continuous variables in the SURVEY_ID table.</w:t>
      </w:r>
    </w:p>
    <w:p w14:paraId="0000068B" w14:textId="77777777" w:rsidR="0082651E" w:rsidRPr="00D647C6" w:rsidRDefault="0082651E">
      <w:pPr>
        <w:ind w:left="360"/>
        <w:rPr>
          <w:color w:val="000000" w:themeColor="text1"/>
          <w:sz w:val="22"/>
          <w:szCs w:val="22"/>
        </w:rPr>
      </w:pPr>
    </w:p>
    <w:p w14:paraId="0000068C" w14:textId="77777777" w:rsidR="0082651E" w:rsidRPr="00D647C6" w:rsidRDefault="005E1C8C" w:rsidP="00E32491">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72F69557" w14:textId="428E3955" w:rsidR="00E32491" w:rsidRPr="00D647C6" w:rsidRDefault="00E32491" w:rsidP="00E32491">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w:t>
      </w:r>
      <w:r w:rsidRPr="00D647C6">
        <w:rPr>
          <w:i/>
          <w:iCs/>
          <w:color w:val="000000" w:themeColor="text1"/>
          <w:sz w:val="22"/>
          <w:szCs w:val="22"/>
        </w:rPr>
        <w:t>survey_date</w:t>
      </w:r>
      <w:r w:rsidRPr="00D647C6">
        <w:rPr>
          <w:color w:val="000000" w:themeColor="text1"/>
          <w:sz w:val="22"/>
          <w:szCs w:val="22"/>
        </w:rPr>
        <w:t xml:space="preserve">. In both cases the results will be stratified by </w:t>
      </w:r>
      <w:r w:rsidRPr="00D647C6">
        <w:rPr>
          <w:i/>
          <w:iCs/>
          <w:color w:val="000000" w:themeColor="text1"/>
          <w:sz w:val="22"/>
          <w:szCs w:val="22"/>
        </w:rPr>
        <w:t>survey_meaning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78CC2B41" w14:textId="77777777" w:rsidR="00E32491" w:rsidRPr="00D647C6" w:rsidRDefault="00E32491" w:rsidP="00E32491">
      <w:pPr>
        <w:ind w:left="360"/>
        <w:rPr>
          <w:color w:val="000000" w:themeColor="text1"/>
          <w:sz w:val="22"/>
          <w:szCs w:val="22"/>
        </w:rPr>
      </w:pPr>
    </w:p>
    <w:p w14:paraId="4BA4582B" w14:textId="77777777" w:rsidR="00E32491" w:rsidRPr="00D647C6" w:rsidRDefault="00E32491" w:rsidP="00E32491">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7AD757B0" w14:textId="77777777" w:rsidR="00E32491" w:rsidRPr="00D647C6" w:rsidRDefault="00E32491" w:rsidP="00E32491">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324BF49F" w14:textId="77777777" w:rsidR="00E32491" w:rsidRPr="00D647C6" w:rsidRDefault="00E32491" w:rsidP="00E32491">
      <w:pPr>
        <w:pBdr>
          <w:top w:val="nil"/>
          <w:left w:val="nil"/>
          <w:bottom w:val="nil"/>
          <w:right w:val="nil"/>
          <w:between w:val="nil"/>
        </w:pBdr>
        <w:ind w:left="360"/>
        <w:rPr>
          <w:color w:val="000000" w:themeColor="text1"/>
          <w:sz w:val="22"/>
          <w:szCs w:val="22"/>
        </w:rPr>
      </w:pPr>
    </w:p>
    <w:p w14:paraId="26F45101" w14:textId="045E120B" w:rsidR="00E32491" w:rsidRPr="00D647C6" w:rsidRDefault="00E32491" w:rsidP="00E32491">
      <w:pPr>
        <w:rPr>
          <w:color w:val="000000" w:themeColor="text1"/>
          <w:sz w:val="22"/>
          <w:szCs w:val="22"/>
        </w:rPr>
      </w:pPr>
      <w:r w:rsidRPr="00D647C6">
        <w:rPr>
          <w:color w:val="000000" w:themeColor="text1"/>
          <w:sz w:val="22"/>
          <w:szCs w:val="22"/>
        </w:rPr>
        <w:t>The results table when stratifying by meaning will contain the name of the table “SURVEY_ID”, name of the variable, meaning variable, count, total and percentage. If counts and totals smaller than 5 are present in the data, those will be replaced by “&lt;5” in the results table.</w:t>
      </w:r>
    </w:p>
    <w:p w14:paraId="05D453A8" w14:textId="77777777" w:rsidR="00E32491" w:rsidRPr="00D647C6" w:rsidRDefault="00E32491" w:rsidP="00E32491">
      <w:pPr>
        <w:rPr>
          <w:color w:val="000000" w:themeColor="text1"/>
          <w:sz w:val="22"/>
          <w:szCs w:val="22"/>
        </w:rPr>
      </w:pPr>
      <w:r w:rsidRPr="00D647C6">
        <w:rPr>
          <w:color w:val="000000" w:themeColor="text1"/>
          <w:sz w:val="22"/>
          <w:szCs w:val="22"/>
        </w:rPr>
        <w:t xml:space="preserve">Visually the results when stratifying by meaning will be displayed by line charts and color coded by the variable name. If you want to remove a variable from the graph, you can do that by clicking in the variable you do not need. If counts and totals smaller than 5 are present in the data, those will not be plotted in the graphs. </w:t>
      </w:r>
    </w:p>
    <w:p w14:paraId="3D9A01AA" w14:textId="0EDC0346" w:rsidR="00E32491" w:rsidRPr="00D647C6" w:rsidRDefault="00E32491" w:rsidP="00E32491">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583EA1FC" w14:textId="3C8B801B" w:rsidR="00E32491" w:rsidRPr="00D647C6" w:rsidRDefault="00E32491" w:rsidP="00E32491">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w:t>
      </w:r>
      <w:r w:rsidRPr="00D647C6">
        <w:rPr>
          <w:color w:val="000000" w:themeColor="text1"/>
          <w:sz w:val="22"/>
          <w:szCs w:val="22"/>
        </w:rPr>
        <w:lastRenderedPageBreak/>
        <w:t xml:space="preserve">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75D92878" w14:textId="77777777" w:rsidR="00E32491" w:rsidRPr="00D647C6" w:rsidRDefault="00E32491" w:rsidP="00E32491">
      <w:pPr>
        <w:ind w:left="360"/>
        <w:rPr>
          <w:color w:val="000000" w:themeColor="text1"/>
          <w:sz w:val="22"/>
          <w:szCs w:val="22"/>
        </w:rPr>
      </w:pPr>
    </w:p>
    <w:p w14:paraId="26F28153" w14:textId="77777777" w:rsidR="00E32491" w:rsidRPr="00D647C6" w:rsidRDefault="00E32491" w:rsidP="00E32491">
      <w:pPr>
        <w:rPr>
          <w:color w:val="000000" w:themeColor="text1"/>
          <w:sz w:val="22"/>
          <w:szCs w:val="22"/>
        </w:rPr>
      </w:pPr>
      <w:r w:rsidRPr="00D647C6">
        <w:rPr>
          <w:color w:val="000000" w:themeColor="text1"/>
          <w:sz w:val="22"/>
          <w:szCs w:val="22"/>
        </w:rPr>
        <w:t>Date counts by year will be calculated as follows:</w:t>
      </w:r>
    </w:p>
    <w:p w14:paraId="40581F33" w14:textId="74F62067" w:rsidR="00E32491" w:rsidRPr="00D647C6" w:rsidRDefault="00E32491"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survey_date</w:t>
      </w:r>
      <w:r w:rsidRPr="00D647C6">
        <w:rPr>
          <w:color w:val="000000" w:themeColor="text1"/>
          <w:sz w:val="22"/>
          <w:szCs w:val="22"/>
        </w:rPr>
        <w:t>: number of complete observations</w:t>
      </w:r>
    </w:p>
    <w:p w14:paraId="0FB1BD66" w14:textId="77777777" w:rsidR="00E32491" w:rsidRPr="00D647C6" w:rsidRDefault="00E32491" w:rsidP="00E32491">
      <w:pPr>
        <w:pBdr>
          <w:top w:val="nil"/>
          <w:left w:val="nil"/>
          <w:bottom w:val="nil"/>
          <w:right w:val="nil"/>
          <w:between w:val="nil"/>
        </w:pBdr>
        <w:ind w:left="1440"/>
        <w:rPr>
          <w:color w:val="000000" w:themeColor="text1"/>
          <w:sz w:val="22"/>
          <w:szCs w:val="22"/>
        </w:rPr>
      </w:pPr>
    </w:p>
    <w:p w14:paraId="30BBABAD" w14:textId="77777777" w:rsidR="00E32491" w:rsidRPr="00D647C6" w:rsidRDefault="00E32491" w:rsidP="00E32491">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2AB5D97A" w14:textId="77777777" w:rsidR="00E32491" w:rsidRPr="00D647C6" w:rsidRDefault="00E32491" w:rsidP="00E32491">
      <w:pPr>
        <w:rPr>
          <w:color w:val="000000" w:themeColor="text1"/>
          <w:sz w:val="22"/>
          <w:szCs w:val="22"/>
        </w:rPr>
      </w:pPr>
    </w:p>
    <w:p w14:paraId="06ECCA20" w14:textId="77777777" w:rsidR="00E32491" w:rsidRPr="00D647C6" w:rsidRDefault="00E32491" w:rsidP="00E32491">
      <w:pPr>
        <w:rPr>
          <w:b/>
          <w:bCs/>
          <w:color w:val="000000" w:themeColor="text1"/>
          <w:sz w:val="22"/>
          <w:szCs w:val="22"/>
        </w:rPr>
      </w:pPr>
      <w:r w:rsidRPr="00D647C6">
        <w:rPr>
          <w:b/>
          <w:bCs/>
          <w:color w:val="000000" w:themeColor="text1"/>
          <w:sz w:val="22"/>
          <w:szCs w:val="22"/>
        </w:rPr>
        <w:t>Calculation</w:t>
      </w:r>
    </w:p>
    <w:p w14:paraId="4512E419" w14:textId="77777777" w:rsidR="00E32491" w:rsidRPr="00D647C6" w:rsidRDefault="00E32491" w:rsidP="00E32491">
      <w:pPr>
        <w:rPr>
          <w:color w:val="000000" w:themeColor="text1"/>
          <w:sz w:val="22"/>
          <w:szCs w:val="22"/>
        </w:rPr>
      </w:pPr>
      <w:r w:rsidRPr="00D647C6">
        <w:rPr>
          <w:color w:val="000000" w:themeColor="text1"/>
          <w:sz w:val="22"/>
          <w:szCs w:val="22"/>
        </w:rPr>
        <w:t>An overview on how counts on step 4 and step 5 are calculated.</w:t>
      </w:r>
    </w:p>
    <w:p w14:paraId="45F824DA" w14:textId="77777777" w:rsidR="00771895" w:rsidRPr="00D647C6" w:rsidRDefault="00771895" w:rsidP="00771895">
      <w:pPr>
        <w:rPr>
          <w:b/>
          <w:bCs/>
          <w:color w:val="000000" w:themeColor="text1"/>
          <w:sz w:val="22"/>
          <w:szCs w:val="22"/>
        </w:rPr>
      </w:pPr>
    </w:p>
    <w:p w14:paraId="2FCC2FA6" w14:textId="434C8BD7"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SURVEY_ID</w:t>
      </w:r>
    </w:p>
    <w:p w14:paraId="474CBFF5" w14:textId="398F659B"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survey_id_meaning_2categories.csv</w:t>
      </w:r>
    </w:p>
    <w:p w14:paraId="666CECDF" w14:textId="22A8BA28"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survey_id_meaning_other.csv</w:t>
      </w:r>
    </w:p>
    <w:p w14:paraId="7BC8232A" w14:textId="3DFA5E15"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survey_id_meaning_dates.csv</w:t>
      </w:r>
    </w:p>
    <w:p w14:paraId="47FA01A3" w14:textId="48F82565"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survey_id_meaning_year_2categories.csv</w:t>
      </w:r>
    </w:p>
    <w:p w14:paraId="5D1D9BF6" w14:textId="72BF5E64"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survey_id_meaning_year_other.csv</w:t>
      </w:r>
    </w:p>
    <w:p w14:paraId="53F50CB9" w14:textId="32952634"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survey_id_meaning_year_dates.csv</w:t>
      </w:r>
    </w:p>
    <w:p w14:paraId="7AF605AC"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4B4489F9" w14:textId="1EE766BE"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survey_id_meaning_2categories_masked.csv</w:t>
      </w:r>
    </w:p>
    <w:p w14:paraId="1F6E0447" w14:textId="2E5D564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survey_id_meaning_other_masked.csv</w:t>
      </w:r>
    </w:p>
    <w:p w14:paraId="5AA6E412" w14:textId="4DC48231"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survey_id_meaning_dates_masked.csv</w:t>
      </w:r>
    </w:p>
    <w:p w14:paraId="4F885CEE" w14:textId="06C370D0"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survey_id_meaning_year_2categories_masked.csv</w:t>
      </w:r>
    </w:p>
    <w:p w14:paraId="3D6200DC" w14:textId="12CB9B54"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survey_id_meaning_year_other_masked.csv</w:t>
      </w:r>
    </w:p>
    <w:p w14:paraId="73C7CF10" w14:textId="2812AF19"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survey_id_meaning_year_dates_masked.csv</w:t>
      </w:r>
    </w:p>
    <w:p w14:paraId="00000691" w14:textId="7BE95D6C" w:rsidR="0082651E"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692"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50" w:name="_Toc67318460"/>
      <w:r w:rsidRPr="00D647C6">
        <w:rPr>
          <w:rFonts w:ascii="Times New Roman" w:hAnsi="Times New Roman" w:cs="Times New Roman"/>
          <w:b/>
          <w:bCs/>
          <w:color w:val="000000" w:themeColor="text1"/>
          <w:sz w:val="22"/>
          <w:szCs w:val="22"/>
        </w:rPr>
        <w:t>SURVEY_OBSERVATIONS table</w:t>
      </w:r>
      <w:bookmarkEnd w:id="150"/>
    </w:p>
    <w:p w14:paraId="00000693" w14:textId="1EB6EEE2" w:rsidR="0082651E" w:rsidRPr="00D647C6" w:rsidRDefault="0082651E">
      <w:pPr>
        <w:rPr>
          <w:color w:val="000000" w:themeColor="text1"/>
          <w:sz w:val="22"/>
          <w:szCs w:val="22"/>
        </w:rPr>
      </w:pPr>
    </w:p>
    <w:p w14:paraId="6AF71E0E" w14:textId="7DADC484" w:rsidR="00A106DC" w:rsidRPr="00D647C6" w:rsidRDefault="00A106DC" w:rsidP="00A106DC">
      <w:pPr>
        <w:pStyle w:val="Caption"/>
        <w:rPr>
          <w:color w:val="000000" w:themeColor="text1"/>
          <w:sz w:val="22"/>
          <w:szCs w:val="22"/>
        </w:rPr>
      </w:pPr>
      <w:bookmarkStart w:id="151" w:name="_Toc66086563"/>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12</w:t>
      </w:r>
      <w:r w:rsidRPr="00D647C6">
        <w:rPr>
          <w:sz w:val="22"/>
          <w:szCs w:val="22"/>
        </w:rPr>
        <w:fldChar w:fldCharType="end"/>
      </w:r>
      <w:r w:rsidRPr="00D647C6">
        <w:rPr>
          <w:sz w:val="22"/>
          <w:szCs w:val="22"/>
        </w:rPr>
        <w:t>. SURVEY_OBSERVATIONS table</w:t>
      </w:r>
      <w:bookmarkEnd w:id="151"/>
    </w:p>
    <w:tbl>
      <w:tblPr>
        <w:tblStyle w:val="af2"/>
        <w:tblW w:w="10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1417"/>
        <w:gridCol w:w="2410"/>
        <w:gridCol w:w="1134"/>
        <w:gridCol w:w="1957"/>
      </w:tblGrid>
      <w:tr w:rsidR="0082651E" w:rsidRPr="00D647C6" w14:paraId="286B4674" w14:textId="77777777" w:rsidTr="0051103A">
        <w:trPr>
          <w:trHeight w:val="255"/>
        </w:trPr>
        <w:tc>
          <w:tcPr>
            <w:tcW w:w="3114" w:type="dxa"/>
            <w:shd w:val="clear" w:color="auto" w:fill="548DD4"/>
          </w:tcPr>
          <w:p w14:paraId="00000694" w14:textId="77777777" w:rsidR="0082651E" w:rsidRPr="00D647C6" w:rsidRDefault="005E1C8C">
            <w:pPr>
              <w:rPr>
                <w:b/>
                <w:color w:val="000000" w:themeColor="text1"/>
                <w:sz w:val="22"/>
                <w:szCs w:val="22"/>
              </w:rPr>
            </w:pPr>
            <w:r w:rsidRPr="00D647C6">
              <w:rPr>
                <w:b/>
                <w:color w:val="000000" w:themeColor="text1"/>
                <w:sz w:val="22"/>
                <w:szCs w:val="22"/>
              </w:rPr>
              <w:t>SURVEY_OBSERVATIONS</w:t>
            </w:r>
          </w:p>
        </w:tc>
        <w:tc>
          <w:tcPr>
            <w:tcW w:w="1417" w:type="dxa"/>
            <w:shd w:val="clear" w:color="auto" w:fill="548DD4"/>
          </w:tcPr>
          <w:p w14:paraId="00000695" w14:textId="77777777" w:rsidR="0082651E" w:rsidRPr="00D647C6" w:rsidRDefault="005E1C8C">
            <w:pPr>
              <w:rPr>
                <w:b/>
                <w:color w:val="000000" w:themeColor="text1"/>
                <w:sz w:val="22"/>
                <w:szCs w:val="22"/>
              </w:rPr>
            </w:pPr>
            <w:r w:rsidRPr="00D647C6">
              <w:rPr>
                <w:b/>
                <w:color w:val="000000" w:themeColor="text1"/>
                <w:sz w:val="22"/>
                <w:szCs w:val="22"/>
              </w:rPr>
              <w:t>Surveillance</w:t>
            </w:r>
          </w:p>
        </w:tc>
        <w:tc>
          <w:tcPr>
            <w:tcW w:w="5501" w:type="dxa"/>
            <w:gridSpan w:val="3"/>
            <w:shd w:val="clear" w:color="auto" w:fill="auto"/>
          </w:tcPr>
          <w:p w14:paraId="00000696" w14:textId="77777777" w:rsidR="0082651E" w:rsidRPr="00D647C6" w:rsidRDefault="005E1C8C">
            <w:pPr>
              <w:rPr>
                <w:color w:val="000000" w:themeColor="text1"/>
                <w:sz w:val="22"/>
                <w:szCs w:val="22"/>
              </w:rPr>
            </w:pPr>
            <w:r w:rsidRPr="00D647C6">
              <w:rPr>
                <w:color w:val="000000" w:themeColor="text1"/>
                <w:sz w:val="22"/>
                <w:szCs w:val="22"/>
              </w:rPr>
              <w:t>List of observations in a survey</w:t>
            </w:r>
          </w:p>
        </w:tc>
      </w:tr>
      <w:tr w:rsidR="0082651E" w:rsidRPr="00D647C6" w14:paraId="367AA3E9" w14:textId="77777777" w:rsidTr="0051103A">
        <w:trPr>
          <w:trHeight w:val="255"/>
        </w:trPr>
        <w:tc>
          <w:tcPr>
            <w:tcW w:w="3114" w:type="dxa"/>
            <w:shd w:val="clear" w:color="auto" w:fill="auto"/>
          </w:tcPr>
          <w:p w14:paraId="00000699"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7" w:type="dxa"/>
            <w:shd w:val="clear" w:color="auto" w:fill="auto"/>
          </w:tcPr>
          <w:p w14:paraId="0000069A"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410" w:type="dxa"/>
            <w:shd w:val="clear" w:color="auto" w:fill="auto"/>
          </w:tcPr>
          <w:p w14:paraId="0000069B"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134" w:type="dxa"/>
            <w:shd w:val="clear" w:color="auto" w:fill="auto"/>
          </w:tcPr>
          <w:p w14:paraId="0000069C"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957" w:type="dxa"/>
            <w:shd w:val="clear" w:color="auto" w:fill="auto"/>
          </w:tcPr>
          <w:p w14:paraId="0000069D"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19EEFE55" w14:textId="77777777" w:rsidTr="0051103A">
        <w:trPr>
          <w:trHeight w:val="255"/>
        </w:trPr>
        <w:tc>
          <w:tcPr>
            <w:tcW w:w="3114" w:type="dxa"/>
            <w:shd w:val="clear" w:color="auto" w:fill="F2F2F2" w:themeFill="background1" w:themeFillShade="F2"/>
            <w:vAlign w:val="bottom"/>
          </w:tcPr>
          <w:p w14:paraId="0000069E"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7" w:type="dxa"/>
            <w:shd w:val="clear" w:color="auto" w:fill="F2F2F2" w:themeFill="background1" w:themeFillShade="F2"/>
            <w:vAlign w:val="bottom"/>
          </w:tcPr>
          <w:p w14:paraId="0000069F"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A0"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A1" w14:textId="3F239D54" w:rsidR="0082651E" w:rsidRPr="00D647C6" w:rsidRDefault="00937DD5">
            <w:pPr>
              <w:rPr>
                <w:color w:val="000000" w:themeColor="text1"/>
                <w:sz w:val="22"/>
                <w:szCs w:val="22"/>
                <w:lang w:val="en-US"/>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A2" w14:textId="77777777" w:rsidR="0082651E" w:rsidRPr="00D647C6" w:rsidRDefault="0082651E">
            <w:pPr>
              <w:rPr>
                <w:color w:val="000000" w:themeColor="text1"/>
                <w:sz w:val="22"/>
                <w:szCs w:val="22"/>
              </w:rPr>
            </w:pPr>
          </w:p>
        </w:tc>
      </w:tr>
      <w:tr w:rsidR="0082651E" w:rsidRPr="00D647C6" w14:paraId="009FD0CF" w14:textId="77777777" w:rsidTr="0051103A">
        <w:trPr>
          <w:trHeight w:val="255"/>
        </w:trPr>
        <w:tc>
          <w:tcPr>
            <w:tcW w:w="3114" w:type="dxa"/>
            <w:shd w:val="clear" w:color="auto" w:fill="F2F2F2" w:themeFill="background1" w:themeFillShade="F2"/>
            <w:vAlign w:val="bottom"/>
          </w:tcPr>
          <w:p w14:paraId="000006A3" w14:textId="77777777" w:rsidR="0082651E" w:rsidRPr="00D647C6" w:rsidRDefault="005E1C8C">
            <w:pPr>
              <w:rPr>
                <w:color w:val="000000" w:themeColor="text1"/>
                <w:sz w:val="22"/>
                <w:szCs w:val="22"/>
              </w:rPr>
            </w:pPr>
            <w:r w:rsidRPr="00D647C6">
              <w:rPr>
                <w:color w:val="000000" w:themeColor="text1"/>
                <w:sz w:val="22"/>
                <w:szCs w:val="22"/>
              </w:rPr>
              <w:t>so_date</w:t>
            </w:r>
          </w:p>
        </w:tc>
        <w:tc>
          <w:tcPr>
            <w:tcW w:w="1417" w:type="dxa"/>
            <w:shd w:val="clear" w:color="auto" w:fill="F2F2F2" w:themeFill="background1" w:themeFillShade="F2"/>
            <w:vAlign w:val="bottom"/>
          </w:tcPr>
          <w:p w14:paraId="000006A4"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A5"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A6" w14:textId="5DA0E462"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A7" w14:textId="77777777" w:rsidR="0082651E" w:rsidRPr="00D647C6" w:rsidRDefault="0082651E">
            <w:pPr>
              <w:rPr>
                <w:color w:val="000000" w:themeColor="text1"/>
                <w:sz w:val="22"/>
                <w:szCs w:val="22"/>
              </w:rPr>
            </w:pPr>
          </w:p>
        </w:tc>
      </w:tr>
      <w:tr w:rsidR="0082651E" w:rsidRPr="00D647C6" w14:paraId="0E1A4515" w14:textId="77777777" w:rsidTr="0051103A">
        <w:trPr>
          <w:trHeight w:val="255"/>
        </w:trPr>
        <w:tc>
          <w:tcPr>
            <w:tcW w:w="3114" w:type="dxa"/>
            <w:shd w:val="clear" w:color="auto" w:fill="F2F2F2" w:themeFill="background1" w:themeFillShade="F2"/>
            <w:vAlign w:val="bottom"/>
          </w:tcPr>
          <w:p w14:paraId="000006A8" w14:textId="77777777" w:rsidR="0082651E" w:rsidRPr="00D647C6" w:rsidRDefault="005E1C8C">
            <w:pPr>
              <w:rPr>
                <w:color w:val="000000" w:themeColor="text1"/>
                <w:sz w:val="22"/>
                <w:szCs w:val="22"/>
              </w:rPr>
            </w:pPr>
            <w:r w:rsidRPr="00D647C6">
              <w:rPr>
                <w:color w:val="000000" w:themeColor="text1"/>
                <w:sz w:val="22"/>
                <w:szCs w:val="22"/>
              </w:rPr>
              <w:t>so_source_table</w:t>
            </w:r>
          </w:p>
        </w:tc>
        <w:tc>
          <w:tcPr>
            <w:tcW w:w="1417" w:type="dxa"/>
            <w:shd w:val="clear" w:color="auto" w:fill="F2F2F2" w:themeFill="background1" w:themeFillShade="F2"/>
            <w:vAlign w:val="bottom"/>
          </w:tcPr>
          <w:p w14:paraId="000006A9"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AA"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AB" w14:textId="0066744C"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AC" w14:textId="7CE693CB" w:rsidR="0082651E" w:rsidRPr="00D647C6" w:rsidRDefault="0051103A">
            <w:pPr>
              <w:rPr>
                <w:color w:val="000000" w:themeColor="text1"/>
                <w:sz w:val="22"/>
                <w:szCs w:val="22"/>
              </w:rPr>
            </w:pPr>
            <w:r w:rsidRPr="00D647C6">
              <w:rPr>
                <w:color w:val="000000" w:themeColor="text1"/>
                <w:sz w:val="22"/>
                <w:szCs w:val="22"/>
              </w:rPr>
              <w:t>see corresponding vocabulary table</w:t>
            </w:r>
          </w:p>
        </w:tc>
      </w:tr>
      <w:tr w:rsidR="0082651E" w:rsidRPr="00D647C6" w14:paraId="20D8ECBB" w14:textId="77777777" w:rsidTr="0051103A">
        <w:trPr>
          <w:trHeight w:val="75"/>
        </w:trPr>
        <w:tc>
          <w:tcPr>
            <w:tcW w:w="3114" w:type="dxa"/>
            <w:shd w:val="clear" w:color="auto" w:fill="F2F2F2" w:themeFill="background1" w:themeFillShade="F2"/>
            <w:vAlign w:val="bottom"/>
          </w:tcPr>
          <w:p w14:paraId="000006AD" w14:textId="77777777" w:rsidR="0082651E" w:rsidRPr="00D647C6" w:rsidRDefault="005E1C8C">
            <w:pPr>
              <w:rPr>
                <w:color w:val="000000" w:themeColor="text1"/>
                <w:sz w:val="22"/>
                <w:szCs w:val="22"/>
              </w:rPr>
            </w:pPr>
            <w:r w:rsidRPr="00D647C6">
              <w:rPr>
                <w:color w:val="000000" w:themeColor="text1"/>
                <w:sz w:val="22"/>
                <w:szCs w:val="22"/>
              </w:rPr>
              <w:t>so_source_column</w:t>
            </w:r>
          </w:p>
        </w:tc>
        <w:tc>
          <w:tcPr>
            <w:tcW w:w="1417" w:type="dxa"/>
            <w:shd w:val="clear" w:color="auto" w:fill="F2F2F2" w:themeFill="background1" w:themeFillShade="F2"/>
            <w:vAlign w:val="bottom"/>
          </w:tcPr>
          <w:p w14:paraId="000006AE"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AF"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B0" w14:textId="75884246"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B1" w14:textId="77777777" w:rsidR="0082651E" w:rsidRPr="00D647C6" w:rsidRDefault="0082651E">
            <w:pPr>
              <w:rPr>
                <w:color w:val="000000" w:themeColor="text1"/>
                <w:sz w:val="22"/>
                <w:szCs w:val="22"/>
              </w:rPr>
            </w:pPr>
          </w:p>
        </w:tc>
      </w:tr>
      <w:tr w:rsidR="0082651E" w:rsidRPr="00D647C6" w14:paraId="3CFE8675" w14:textId="77777777" w:rsidTr="0051103A">
        <w:trPr>
          <w:trHeight w:val="75"/>
        </w:trPr>
        <w:tc>
          <w:tcPr>
            <w:tcW w:w="3114" w:type="dxa"/>
            <w:shd w:val="clear" w:color="auto" w:fill="F2F2F2" w:themeFill="background1" w:themeFillShade="F2"/>
            <w:vAlign w:val="bottom"/>
          </w:tcPr>
          <w:p w14:paraId="000006B2" w14:textId="77777777" w:rsidR="0082651E" w:rsidRPr="00D647C6" w:rsidRDefault="005E1C8C">
            <w:pPr>
              <w:rPr>
                <w:color w:val="000000" w:themeColor="text1"/>
                <w:sz w:val="22"/>
                <w:szCs w:val="22"/>
              </w:rPr>
            </w:pPr>
            <w:r w:rsidRPr="00D647C6">
              <w:rPr>
                <w:color w:val="000000" w:themeColor="text1"/>
                <w:sz w:val="22"/>
                <w:szCs w:val="22"/>
              </w:rPr>
              <w:t>so_source_value</w:t>
            </w:r>
          </w:p>
        </w:tc>
        <w:tc>
          <w:tcPr>
            <w:tcW w:w="1417" w:type="dxa"/>
            <w:shd w:val="clear" w:color="auto" w:fill="F2F2F2" w:themeFill="background1" w:themeFillShade="F2"/>
            <w:vAlign w:val="bottom"/>
          </w:tcPr>
          <w:p w14:paraId="000006B3"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B4"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B5" w14:textId="07638041"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B6" w14:textId="77777777" w:rsidR="0082651E" w:rsidRPr="00D647C6" w:rsidRDefault="005E1C8C">
            <w:pPr>
              <w:rPr>
                <w:color w:val="000000" w:themeColor="text1"/>
                <w:sz w:val="22"/>
                <w:szCs w:val="22"/>
              </w:rPr>
            </w:pPr>
            <w:r w:rsidRPr="00D647C6">
              <w:rPr>
                <w:color w:val="000000" w:themeColor="text1"/>
                <w:sz w:val="22"/>
                <w:szCs w:val="22"/>
              </w:rPr>
              <w:t> </w:t>
            </w:r>
          </w:p>
        </w:tc>
      </w:tr>
      <w:tr w:rsidR="0082651E" w:rsidRPr="00D647C6" w14:paraId="0B790166" w14:textId="77777777" w:rsidTr="0051103A">
        <w:trPr>
          <w:trHeight w:val="211"/>
        </w:trPr>
        <w:tc>
          <w:tcPr>
            <w:tcW w:w="3114" w:type="dxa"/>
            <w:shd w:val="clear" w:color="auto" w:fill="auto"/>
            <w:vAlign w:val="bottom"/>
          </w:tcPr>
          <w:p w14:paraId="000006B7" w14:textId="77777777" w:rsidR="0082651E" w:rsidRPr="00D647C6" w:rsidRDefault="005E1C8C">
            <w:pPr>
              <w:rPr>
                <w:color w:val="000000" w:themeColor="text1"/>
                <w:sz w:val="22"/>
                <w:szCs w:val="22"/>
              </w:rPr>
            </w:pPr>
            <w:r w:rsidRPr="00D647C6">
              <w:rPr>
                <w:color w:val="000000" w:themeColor="text1"/>
                <w:sz w:val="22"/>
                <w:szCs w:val="22"/>
              </w:rPr>
              <w:t>so_unit</w:t>
            </w:r>
          </w:p>
        </w:tc>
        <w:tc>
          <w:tcPr>
            <w:tcW w:w="1417" w:type="dxa"/>
            <w:shd w:val="clear" w:color="auto" w:fill="auto"/>
            <w:vAlign w:val="bottom"/>
          </w:tcPr>
          <w:p w14:paraId="000006B8"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6B9" w14:textId="77777777" w:rsidR="0082651E" w:rsidRPr="00D647C6" w:rsidRDefault="0082651E">
            <w:pPr>
              <w:rPr>
                <w:color w:val="000000" w:themeColor="text1"/>
                <w:sz w:val="22"/>
                <w:szCs w:val="22"/>
              </w:rPr>
            </w:pPr>
          </w:p>
        </w:tc>
        <w:tc>
          <w:tcPr>
            <w:tcW w:w="1134" w:type="dxa"/>
            <w:shd w:val="clear" w:color="auto" w:fill="auto"/>
            <w:vAlign w:val="bottom"/>
          </w:tcPr>
          <w:p w14:paraId="000006BA" w14:textId="0F3BF30A"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auto"/>
            <w:vAlign w:val="bottom"/>
          </w:tcPr>
          <w:p w14:paraId="000006BB" w14:textId="3D6DFF5E" w:rsidR="0082651E" w:rsidRPr="00D647C6" w:rsidRDefault="0051103A">
            <w:pPr>
              <w:rPr>
                <w:color w:val="000000" w:themeColor="text1"/>
                <w:sz w:val="22"/>
                <w:szCs w:val="22"/>
              </w:rPr>
            </w:pPr>
            <w:r w:rsidRPr="00D647C6">
              <w:rPr>
                <w:color w:val="000000" w:themeColor="text1"/>
                <w:sz w:val="22"/>
                <w:szCs w:val="22"/>
              </w:rPr>
              <w:t>see corresponding vocabulary table</w:t>
            </w:r>
          </w:p>
        </w:tc>
      </w:tr>
      <w:tr w:rsidR="00937DD5" w:rsidRPr="00D647C6" w14:paraId="45690B5F" w14:textId="77777777" w:rsidTr="0051103A">
        <w:trPr>
          <w:trHeight w:val="75"/>
        </w:trPr>
        <w:tc>
          <w:tcPr>
            <w:tcW w:w="3114" w:type="dxa"/>
            <w:shd w:val="clear" w:color="auto" w:fill="F2F2F2" w:themeFill="background1" w:themeFillShade="F2"/>
            <w:vAlign w:val="bottom"/>
          </w:tcPr>
          <w:p w14:paraId="26E8B609" w14:textId="7A635252" w:rsidR="00937DD5" w:rsidRPr="00D647C6" w:rsidRDefault="00937DD5">
            <w:pPr>
              <w:rPr>
                <w:color w:val="000000" w:themeColor="text1"/>
                <w:sz w:val="22"/>
                <w:szCs w:val="22"/>
                <w:lang w:val="en-US"/>
              </w:rPr>
            </w:pPr>
            <w:r w:rsidRPr="00D647C6">
              <w:rPr>
                <w:color w:val="000000" w:themeColor="text1"/>
                <w:sz w:val="22"/>
                <w:szCs w:val="22"/>
                <w:lang w:val="en-US"/>
              </w:rPr>
              <w:t>so_meaning</w:t>
            </w:r>
          </w:p>
        </w:tc>
        <w:tc>
          <w:tcPr>
            <w:tcW w:w="1417" w:type="dxa"/>
            <w:shd w:val="clear" w:color="auto" w:fill="F2F2F2" w:themeFill="background1" w:themeFillShade="F2"/>
            <w:vAlign w:val="bottom"/>
          </w:tcPr>
          <w:p w14:paraId="489C4D36" w14:textId="2F35090F" w:rsidR="00937DD5" w:rsidRPr="00D647C6" w:rsidRDefault="00937DD5">
            <w:pPr>
              <w:rPr>
                <w:color w:val="000000" w:themeColor="text1"/>
                <w:sz w:val="22"/>
                <w:szCs w:val="22"/>
                <w:lang w:val="en-US"/>
              </w:rPr>
            </w:pPr>
            <w:r w:rsidRPr="00D647C6">
              <w:rPr>
                <w:color w:val="000000" w:themeColor="text1"/>
                <w:sz w:val="22"/>
                <w:szCs w:val="22"/>
                <w:lang w:val="en-US"/>
              </w:rPr>
              <w:t>Yes</w:t>
            </w:r>
          </w:p>
        </w:tc>
        <w:tc>
          <w:tcPr>
            <w:tcW w:w="2410" w:type="dxa"/>
            <w:shd w:val="clear" w:color="auto" w:fill="F2F2F2" w:themeFill="background1" w:themeFillShade="F2"/>
            <w:vAlign w:val="bottom"/>
          </w:tcPr>
          <w:p w14:paraId="2F4AF792" w14:textId="77777777" w:rsidR="00937DD5" w:rsidRPr="00D647C6" w:rsidRDefault="00937DD5">
            <w:pPr>
              <w:rPr>
                <w:color w:val="000000" w:themeColor="text1"/>
                <w:sz w:val="22"/>
                <w:szCs w:val="22"/>
              </w:rPr>
            </w:pPr>
          </w:p>
        </w:tc>
        <w:tc>
          <w:tcPr>
            <w:tcW w:w="1134" w:type="dxa"/>
            <w:shd w:val="clear" w:color="auto" w:fill="F2F2F2" w:themeFill="background1" w:themeFillShade="F2"/>
            <w:vAlign w:val="bottom"/>
          </w:tcPr>
          <w:p w14:paraId="6A08658B" w14:textId="09E78DAB" w:rsidR="00937DD5"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5F2C669A" w14:textId="6151BE97" w:rsidR="00937DD5" w:rsidRPr="00D647C6" w:rsidRDefault="00937DD5">
            <w:pPr>
              <w:rPr>
                <w:color w:val="000000" w:themeColor="text1"/>
                <w:sz w:val="22"/>
                <w:szCs w:val="22"/>
                <w:lang w:val="en-US"/>
              </w:rPr>
            </w:pPr>
            <w:r w:rsidRPr="00D647C6">
              <w:rPr>
                <w:color w:val="000000" w:themeColor="text1"/>
                <w:sz w:val="22"/>
                <w:szCs w:val="22"/>
                <w:lang w:val="en-US"/>
              </w:rPr>
              <w:t>see corresponding vocabulary table</w:t>
            </w:r>
          </w:p>
        </w:tc>
      </w:tr>
      <w:tr w:rsidR="00937DD5" w:rsidRPr="00D647C6" w14:paraId="5E62A477" w14:textId="77777777" w:rsidTr="0051103A">
        <w:trPr>
          <w:trHeight w:val="75"/>
        </w:trPr>
        <w:tc>
          <w:tcPr>
            <w:tcW w:w="3114" w:type="dxa"/>
            <w:shd w:val="clear" w:color="auto" w:fill="F2F2F2" w:themeFill="background1" w:themeFillShade="F2"/>
            <w:vAlign w:val="bottom"/>
          </w:tcPr>
          <w:p w14:paraId="3BF00F01" w14:textId="1D12579B" w:rsidR="00937DD5" w:rsidRPr="00D647C6" w:rsidRDefault="00937DD5">
            <w:pPr>
              <w:rPr>
                <w:color w:val="000000" w:themeColor="text1"/>
                <w:sz w:val="22"/>
                <w:szCs w:val="22"/>
                <w:lang w:val="en-US"/>
              </w:rPr>
            </w:pPr>
            <w:r w:rsidRPr="00D647C6">
              <w:rPr>
                <w:color w:val="000000" w:themeColor="text1"/>
                <w:sz w:val="22"/>
                <w:szCs w:val="22"/>
                <w:lang w:val="en-US"/>
              </w:rPr>
              <w:t>so_origin</w:t>
            </w:r>
          </w:p>
        </w:tc>
        <w:tc>
          <w:tcPr>
            <w:tcW w:w="1417" w:type="dxa"/>
            <w:shd w:val="clear" w:color="auto" w:fill="F2F2F2" w:themeFill="background1" w:themeFillShade="F2"/>
            <w:vAlign w:val="bottom"/>
          </w:tcPr>
          <w:p w14:paraId="037C5BE7" w14:textId="1195A903" w:rsidR="00937DD5" w:rsidRPr="00D647C6" w:rsidRDefault="00937DD5">
            <w:pPr>
              <w:rPr>
                <w:color w:val="000000" w:themeColor="text1"/>
                <w:sz w:val="22"/>
                <w:szCs w:val="22"/>
                <w:lang w:val="en-US"/>
              </w:rPr>
            </w:pPr>
            <w:r w:rsidRPr="00D647C6">
              <w:rPr>
                <w:color w:val="000000" w:themeColor="text1"/>
                <w:sz w:val="22"/>
                <w:szCs w:val="22"/>
                <w:lang w:val="en-US"/>
              </w:rPr>
              <w:t>Yes</w:t>
            </w:r>
          </w:p>
        </w:tc>
        <w:tc>
          <w:tcPr>
            <w:tcW w:w="2410" w:type="dxa"/>
            <w:shd w:val="clear" w:color="auto" w:fill="F2F2F2" w:themeFill="background1" w:themeFillShade="F2"/>
            <w:vAlign w:val="bottom"/>
          </w:tcPr>
          <w:p w14:paraId="54DE6BC8" w14:textId="5D5D9C8D" w:rsidR="00937DD5" w:rsidRPr="00D647C6" w:rsidRDefault="00937DD5">
            <w:pPr>
              <w:rPr>
                <w:color w:val="000000" w:themeColor="text1"/>
                <w:sz w:val="22"/>
                <w:szCs w:val="22"/>
                <w:lang w:val="en-US"/>
              </w:rPr>
            </w:pPr>
            <w:r w:rsidRPr="00D647C6">
              <w:rPr>
                <w:color w:val="000000" w:themeColor="text1"/>
                <w:sz w:val="22"/>
                <w:szCs w:val="22"/>
                <w:lang w:val="en-US"/>
              </w:rPr>
              <w:t>table source name that originated the record</w:t>
            </w:r>
          </w:p>
        </w:tc>
        <w:tc>
          <w:tcPr>
            <w:tcW w:w="1134" w:type="dxa"/>
            <w:shd w:val="clear" w:color="auto" w:fill="F2F2F2" w:themeFill="background1" w:themeFillShade="F2"/>
            <w:vAlign w:val="bottom"/>
          </w:tcPr>
          <w:p w14:paraId="73D9C0B4" w14:textId="13329418" w:rsidR="00937DD5"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3C2AC8F" w14:textId="2DBFC291" w:rsidR="00937DD5" w:rsidRPr="00D647C6" w:rsidRDefault="00937DD5">
            <w:pPr>
              <w:rPr>
                <w:color w:val="000000" w:themeColor="text1"/>
                <w:sz w:val="22"/>
                <w:szCs w:val="22"/>
              </w:rPr>
            </w:pPr>
            <w:r w:rsidRPr="00D647C6">
              <w:rPr>
                <w:color w:val="000000" w:themeColor="text1"/>
                <w:sz w:val="22"/>
                <w:szCs w:val="22"/>
                <w:lang w:val="en-US"/>
              </w:rPr>
              <w:t>see corresponding vocabulary table</w:t>
            </w:r>
          </w:p>
        </w:tc>
      </w:tr>
      <w:tr w:rsidR="0082651E" w:rsidRPr="00D647C6" w14:paraId="3C375B67" w14:textId="77777777" w:rsidTr="0051103A">
        <w:trPr>
          <w:trHeight w:val="75"/>
        </w:trPr>
        <w:tc>
          <w:tcPr>
            <w:tcW w:w="3114" w:type="dxa"/>
            <w:shd w:val="clear" w:color="auto" w:fill="F2F2F2" w:themeFill="background1" w:themeFillShade="F2"/>
            <w:vAlign w:val="bottom"/>
          </w:tcPr>
          <w:p w14:paraId="000006BC" w14:textId="77777777" w:rsidR="0082651E" w:rsidRPr="00D647C6" w:rsidRDefault="005E1C8C">
            <w:pPr>
              <w:rPr>
                <w:color w:val="000000" w:themeColor="text1"/>
                <w:sz w:val="22"/>
                <w:szCs w:val="22"/>
              </w:rPr>
            </w:pPr>
            <w:r w:rsidRPr="00D647C6">
              <w:rPr>
                <w:color w:val="000000" w:themeColor="text1"/>
                <w:sz w:val="22"/>
                <w:szCs w:val="22"/>
              </w:rPr>
              <w:t>survey_id</w:t>
            </w:r>
          </w:p>
        </w:tc>
        <w:tc>
          <w:tcPr>
            <w:tcW w:w="1417" w:type="dxa"/>
            <w:shd w:val="clear" w:color="auto" w:fill="F2F2F2" w:themeFill="background1" w:themeFillShade="F2"/>
            <w:vAlign w:val="bottom"/>
          </w:tcPr>
          <w:p w14:paraId="000006BD"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BE"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bottom"/>
          </w:tcPr>
          <w:p w14:paraId="000006BF" w14:textId="16680E53" w:rsidR="0082651E" w:rsidRPr="00D647C6" w:rsidRDefault="00937DD5">
            <w:pPr>
              <w:rPr>
                <w:color w:val="000000" w:themeColor="text1"/>
                <w:sz w:val="22"/>
                <w:szCs w:val="22"/>
              </w:rPr>
            </w:pPr>
            <w:r w:rsidRPr="00D647C6">
              <w:rPr>
                <w:color w:val="000000" w:themeColor="text1"/>
                <w:sz w:val="22"/>
                <w:szCs w:val="22"/>
                <w:lang w:val="en-US"/>
              </w:rPr>
              <w:t>Character</w:t>
            </w:r>
          </w:p>
        </w:tc>
        <w:tc>
          <w:tcPr>
            <w:tcW w:w="1957" w:type="dxa"/>
            <w:shd w:val="clear" w:color="auto" w:fill="F2F2F2" w:themeFill="background1" w:themeFillShade="F2"/>
            <w:vAlign w:val="bottom"/>
          </w:tcPr>
          <w:p w14:paraId="000006C0" w14:textId="77777777" w:rsidR="0082651E" w:rsidRPr="00D647C6" w:rsidRDefault="0082651E">
            <w:pPr>
              <w:rPr>
                <w:color w:val="000000" w:themeColor="text1"/>
                <w:sz w:val="22"/>
                <w:szCs w:val="22"/>
              </w:rPr>
            </w:pPr>
          </w:p>
        </w:tc>
      </w:tr>
    </w:tbl>
    <w:p w14:paraId="000006C1" w14:textId="77777777" w:rsidR="0082651E" w:rsidRPr="00D647C6" w:rsidRDefault="0082651E">
      <w:pPr>
        <w:rPr>
          <w:color w:val="000000" w:themeColor="text1"/>
          <w:sz w:val="22"/>
          <w:szCs w:val="22"/>
        </w:rPr>
      </w:pPr>
    </w:p>
    <w:p w14:paraId="000006C3" w14:textId="3BC1FB3F" w:rsidR="0082651E" w:rsidRPr="00D647C6" w:rsidRDefault="005E1C8C">
      <w:pPr>
        <w:rPr>
          <w:color w:val="000000" w:themeColor="text1"/>
          <w:sz w:val="22"/>
          <w:szCs w:val="22"/>
        </w:rPr>
      </w:pPr>
      <w:r w:rsidRPr="00D647C6">
        <w:rPr>
          <w:b/>
          <w:bCs/>
          <w:color w:val="000000" w:themeColor="text1"/>
          <w:sz w:val="22"/>
          <w:szCs w:val="22"/>
        </w:rPr>
        <w:t>Step 4: Convention and counts of categorical variables</w:t>
      </w:r>
    </w:p>
    <w:p w14:paraId="0A603E92" w14:textId="77777777" w:rsidR="00A63F79" w:rsidRPr="00D647C6" w:rsidRDefault="00A63F79" w:rsidP="007D525F">
      <w:pPr>
        <w:pBdr>
          <w:top w:val="nil"/>
          <w:left w:val="nil"/>
          <w:bottom w:val="nil"/>
          <w:right w:val="nil"/>
          <w:between w:val="nil"/>
        </w:pBdr>
        <w:rPr>
          <w:color w:val="000000" w:themeColor="text1"/>
          <w:sz w:val="22"/>
          <w:szCs w:val="22"/>
        </w:rPr>
      </w:pPr>
    </w:p>
    <w:p w14:paraId="27AAA868" w14:textId="3D83F524"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lastRenderedPageBreak/>
        <w:t>Duplicated rows</w:t>
      </w:r>
    </w:p>
    <w:p w14:paraId="590B5347"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2286BF29" w14:textId="77777777" w:rsidR="007D525F" w:rsidRPr="00D647C6" w:rsidRDefault="007D525F" w:rsidP="007D525F">
      <w:pPr>
        <w:pBdr>
          <w:top w:val="nil"/>
          <w:left w:val="nil"/>
          <w:bottom w:val="nil"/>
          <w:right w:val="nil"/>
          <w:between w:val="nil"/>
        </w:pBdr>
        <w:rPr>
          <w:color w:val="000000" w:themeColor="text1"/>
          <w:sz w:val="22"/>
          <w:szCs w:val="22"/>
        </w:rPr>
      </w:pPr>
    </w:p>
    <w:p w14:paraId="26603EBE"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5553D75D"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0C79EA8C" w14:textId="77777777" w:rsidR="007D525F" w:rsidRPr="00D647C6" w:rsidRDefault="007D525F" w:rsidP="007D525F">
      <w:pPr>
        <w:pBdr>
          <w:top w:val="nil"/>
          <w:left w:val="nil"/>
          <w:bottom w:val="nil"/>
          <w:right w:val="nil"/>
          <w:between w:val="nil"/>
        </w:pBdr>
        <w:rPr>
          <w:color w:val="000000" w:themeColor="text1"/>
          <w:sz w:val="22"/>
          <w:szCs w:val="22"/>
        </w:rPr>
      </w:pPr>
    </w:p>
    <w:p w14:paraId="3C27B59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000006C4" w14:textId="77777777" w:rsidR="0082651E" w:rsidRPr="00D647C6" w:rsidRDefault="0082651E">
      <w:pPr>
        <w:rPr>
          <w:color w:val="000000" w:themeColor="text1"/>
          <w:sz w:val="22"/>
          <w:szCs w:val="22"/>
        </w:rPr>
      </w:pPr>
    </w:p>
    <w:p w14:paraId="000006C5" w14:textId="77777777" w:rsidR="0082651E" w:rsidRPr="00D647C6" w:rsidRDefault="005E1C8C" w:rsidP="00A63F79">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6C6" w14:textId="77777777" w:rsidR="0082651E" w:rsidRPr="00D647C6" w:rsidRDefault="005E1C8C" w:rsidP="00A63F79">
      <w:pPr>
        <w:rPr>
          <w:color w:val="000000" w:themeColor="text1"/>
          <w:sz w:val="22"/>
          <w:szCs w:val="22"/>
        </w:rPr>
      </w:pPr>
      <w:r w:rsidRPr="00D647C6">
        <w:rPr>
          <w:color w:val="000000" w:themeColor="text1"/>
          <w:sz w:val="22"/>
          <w:szCs w:val="22"/>
        </w:rPr>
        <w:t>The SURVEY_OBSERVATIONS table has 1 convention that can be checked by the script. This convention will be mentioned in the beginning of this section of the report and is as follows:</w:t>
      </w:r>
    </w:p>
    <w:p w14:paraId="000006C7" w14:textId="77777777" w:rsidR="0082651E" w:rsidRPr="00D647C6" w:rsidRDefault="0082651E">
      <w:pPr>
        <w:pBdr>
          <w:top w:val="nil"/>
          <w:left w:val="nil"/>
          <w:bottom w:val="nil"/>
          <w:right w:val="nil"/>
          <w:between w:val="nil"/>
        </w:pBdr>
        <w:ind w:left="720"/>
        <w:rPr>
          <w:color w:val="000000" w:themeColor="text1"/>
          <w:sz w:val="22"/>
          <w:szCs w:val="22"/>
          <w:highlight w:val="white"/>
        </w:rPr>
      </w:pPr>
    </w:p>
    <w:p w14:paraId="000006C8" w14:textId="77777777" w:rsidR="0082651E" w:rsidRPr="00D647C6" w:rsidRDefault="005E1C8C" w:rsidP="0047174B">
      <w:pPr>
        <w:numPr>
          <w:ilvl w:val="0"/>
          <w:numId w:val="8"/>
        </w:numPr>
        <w:pBdr>
          <w:top w:val="nil"/>
          <w:left w:val="nil"/>
          <w:bottom w:val="nil"/>
          <w:right w:val="nil"/>
          <w:between w:val="nil"/>
        </w:pBdr>
        <w:rPr>
          <w:color w:val="000000" w:themeColor="text1"/>
          <w:sz w:val="22"/>
          <w:szCs w:val="22"/>
          <w:highlight w:val="white"/>
        </w:rPr>
      </w:pPr>
      <w:r w:rsidRPr="00D647C6">
        <w:rPr>
          <w:color w:val="000000" w:themeColor="text1"/>
          <w:sz w:val="22"/>
          <w:szCs w:val="22"/>
          <w:highlight w:val="white"/>
        </w:rPr>
        <w:t>Every record of this table must refer to a record in SURVEY_ID.</w:t>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000006C9" w14:textId="77777777" w:rsidR="0082651E" w:rsidRPr="00D647C6" w:rsidRDefault="005E1C8C" w:rsidP="00A63F79">
      <w:pPr>
        <w:rPr>
          <w:color w:val="000000" w:themeColor="text1"/>
          <w:sz w:val="22"/>
          <w:szCs w:val="22"/>
        </w:rPr>
      </w:pPr>
      <w:r w:rsidRPr="00D647C6">
        <w:rPr>
          <w:color w:val="000000" w:themeColor="text1"/>
          <w:sz w:val="22"/>
          <w:szCs w:val="22"/>
        </w:rPr>
        <w:t>If the convention is not satisfied than “Convention 1 is not satisfied. Take caution!”.</w:t>
      </w:r>
    </w:p>
    <w:p w14:paraId="000006CA" w14:textId="77777777" w:rsidR="0082651E" w:rsidRPr="00D647C6" w:rsidRDefault="0082651E">
      <w:pPr>
        <w:ind w:left="360"/>
        <w:rPr>
          <w:color w:val="000000" w:themeColor="text1"/>
          <w:sz w:val="22"/>
          <w:szCs w:val="22"/>
        </w:rPr>
      </w:pPr>
    </w:p>
    <w:p w14:paraId="000006CB" w14:textId="294D2E5F" w:rsidR="0082651E" w:rsidRPr="00D647C6" w:rsidRDefault="005E1C8C" w:rsidP="00A63F79">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369C0456" w14:textId="77777777" w:rsidR="00A63F79" w:rsidRPr="00D647C6" w:rsidRDefault="00A63F79" w:rsidP="00A63F79">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1A5F2253" w14:textId="096581B6" w:rsidR="00A63F79" w:rsidRPr="00D647C6" w:rsidRDefault="00A63F79" w:rsidP="00A63F79">
      <w:pPr>
        <w:rPr>
          <w:color w:val="000000" w:themeColor="text1"/>
          <w:sz w:val="22"/>
          <w:szCs w:val="22"/>
        </w:rPr>
      </w:pPr>
      <w:r w:rsidRPr="00D647C6">
        <w:rPr>
          <w:color w:val="000000" w:themeColor="text1"/>
          <w:sz w:val="22"/>
          <w:szCs w:val="22"/>
        </w:rPr>
        <w:t xml:space="preserve">Overall and by calendar year (according to the year part of </w:t>
      </w:r>
      <w:r w:rsidRPr="00D647C6">
        <w:rPr>
          <w:bCs/>
          <w:i/>
          <w:iCs/>
          <w:color w:val="000000" w:themeColor="text1"/>
          <w:sz w:val="22"/>
          <w:szCs w:val="22"/>
        </w:rPr>
        <w:t>s</w:t>
      </w:r>
      <w:r w:rsidRPr="00D647C6">
        <w:rPr>
          <w:bCs/>
          <w:i/>
          <w:iCs/>
          <w:color w:val="000000" w:themeColor="text1"/>
          <w:sz w:val="22"/>
          <w:szCs w:val="22"/>
          <w:lang w:val="en-US"/>
        </w:rPr>
        <w:t>o</w:t>
      </w:r>
      <w:r w:rsidRPr="00D647C6">
        <w:rPr>
          <w:bCs/>
          <w:i/>
          <w:iCs/>
          <w:color w:val="000000" w:themeColor="text1"/>
          <w:sz w:val="22"/>
          <w:szCs w:val="22"/>
        </w:rPr>
        <w:t>_date</w:t>
      </w:r>
      <w:r w:rsidRPr="00D647C6">
        <w:rPr>
          <w:color w:val="000000" w:themeColor="text1"/>
          <w:sz w:val="22"/>
          <w:szCs w:val="22"/>
        </w:rPr>
        <w:t xml:space="preserve">) counts will be tabulated. In both cases the results will be stratified by </w:t>
      </w:r>
      <w:r w:rsidRPr="00D647C6">
        <w:rPr>
          <w:i/>
          <w:iCs/>
          <w:color w:val="000000" w:themeColor="text1"/>
          <w:sz w:val="22"/>
          <w:szCs w:val="22"/>
        </w:rPr>
        <w:t>s</w:t>
      </w:r>
      <w:r w:rsidRPr="00D647C6">
        <w:rPr>
          <w:i/>
          <w:iCs/>
          <w:color w:val="000000" w:themeColor="text1"/>
          <w:sz w:val="22"/>
          <w:szCs w:val="22"/>
          <w:lang w:val="en-US"/>
        </w:rPr>
        <w:t>o</w:t>
      </w:r>
      <w:r w:rsidRPr="00D647C6">
        <w:rPr>
          <w:i/>
          <w:iCs/>
          <w:color w:val="000000" w:themeColor="text1"/>
          <w:sz w:val="22"/>
          <w:szCs w:val="22"/>
        </w:rPr>
        <w:t>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4EB47DC7" w14:textId="77777777" w:rsidR="00A63F79" w:rsidRPr="00D647C6" w:rsidRDefault="00A63F79" w:rsidP="00A63F79">
      <w:pPr>
        <w:pStyle w:val="ListParagraph"/>
        <w:rPr>
          <w:rFonts w:ascii="Times New Roman" w:hAnsi="Times New Roman"/>
          <w:color w:val="000000" w:themeColor="text1"/>
          <w:sz w:val="22"/>
        </w:rPr>
      </w:pPr>
    </w:p>
    <w:p w14:paraId="7D4A1AE6" w14:textId="77777777" w:rsidR="00A63F79" w:rsidRPr="00D647C6" w:rsidRDefault="00A63F79" w:rsidP="00A63F79">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“Attention! There is(are) </w:t>
      </w:r>
      <w:r w:rsidRPr="00D647C6">
        <w:rPr>
          <w:rFonts w:ascii="Times New Roman" w:hAnsi="Times New Roman"/>
          <w:i/>
          <w:iCs/>
          <w:color w:val="000000" w:themeColor="text1"/>
          <w:sz w:val="22"/>
        </w:rPr>
        <w:t>no.</w:t>
      </w:r>
      <w:r w:rsidRPr="00D647C6">
        <w:rPr>
          <w:rFonts w:ascii="Times New Roman" w:hAnsi="Times New Roman"/>
          <w:color w:val="000000" w:themeColor="text1"/>
          <w:sz w:val="22"/>
        </w:rPr>
        <w:t xml:space="preserve"> row(s) with a zero value for both count and total. Those will not be displayed in the tables or graphs. This happens when a variable is completely missing for a particular meaning category.”</w:t>
      </w:r>
    </w:p>
    <w:p w14:paraId="1EF6E111" w14:textId="77777777" w:rsidR="00A63F79" w:rsidRPr="00D647C6" w:rsidRDefault="00A63F79" w:rsidP="00A63F79">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“Attention! There is(are) </w:t>
      </w:r>
      <w:r w:rsidRPr="00D647C6">
        <w:rPr>
          <w:rFonts w:ascii="Times New Roman" w:hAnsi="Times New Roman"/>
          <w:i/>
          <w:iCs/>
          <w:color w:val="000000" w:themeColor="text1"/>
          <w:sz w:val="22"/>
        </w:rPr>
        <w:t>no.</w:t>
      </w:r>
      <w:r w:rsidRPr="00D647C6">
        <w:rPr>
          <w:rFonts w:ascii="Times New Roman" w:hAnsi="Times New Roman"/>
          <w:color w:val="000000" w:themeColor="text1"/>
          <w:sz w:val="22"/>
        </w:rPr>
        <w:t xml:space="preserve"> row(s) with a zero value for both count and total. Those will not be displayed in the tables or graphs. This happens when a variable is completely missing for a particular meaning category and year.”</w:t>
      </w:r>
    </w:p>
    <w:p w14:paraId="0025183B" w14:textId="77777777" w:rsidR="00A63F79" w:rsidRPr="00D647C6" w:rsidRDefault="00A63F79" w:rsidP="00A63F79">
      <w:pPr>
        <w:pStyle w:val="ListParagraph"/>
        <w:rPr>
          <w:rFonts w:ascii="Times New Roman" w:hAnsi="Times New Roman"/>
          <w:color w:val="000000" w:themeColor="text1"/>
          <w:sz w:val="22"/>
        </w:rPr>
      </w:pPr>
    </w:p>
    <w:p w14:paraId="2A1F34C0" w14:textId="588E586E" w:rsidR="00A63F79" w:rsidRPr="00D647C6" w:rsidRDefault="00A63F79" w:rsidP="00A63F79">
      <w:pPr>
        <w:rPr>
          <w:color w:val="000000" w:themeColor="text1"/>
          <w:sz w:val="22"/>
          <w:szCs w:val="22"/>
        </w:rPr>
      </w:pPr>
      <w:r w:rsidRPr="00D647C6">
        <w:rPr>
          <w:color w:val="000000" w:themeColor="text1"/>
          <w:sz w:val="22"/>
          <w:szCs w:val="22"/>
        </w:rPr>
        <w:t>The results table when stratifying by meaning will contain the name of the table “SURVEY_</w:t>
      </w:r>
      <w:r w:rsidRPr="00D647C6">
        <w:rPr>
          <w:color w:val="000000" w:themeColor="text1"/>
          <w:sz w:val="22"/>
          <w:szCs w:val="22"/>
          <w:lang w:val="en-US"/>
        </w:rPr>
        <w:t>OBSERVATIONS</w:t>
      </w:r>
      <w:r w:rsidRPr="00D647C6">
        <w:rPr>
          <w:color w:val="000000" w:themeColor="text1"/>
          <w:sz w:val="22"/>
          <w:szCs w:val="22"/>
        </w:rPr>
        <w:t>”,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0A376EC4" w14:textId="77777777" w:rsidR="00A63F79" w:rsidRPr="00D647C6" w:rsidRDefault="00A63F79" w:rsidP="00A63F79">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0BA0FBDF" w14:textId="77777777" w:rsidR="00A63F79" w:rsidRPr="00D647C6" w:rsidRDefault="00A63F79" w:rsidP="00A63F79">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39EB4300" w14:textId="77777777" w:rsidR="00A63F79" w:rsidRPr="00D647C6" w:rsidRDefault="00A63F79" w:rsidP="00A63F79">
      <w:pPr>
        <w:pStyle w:val="ListParagraph"/>
        <w:rPr>
          <w:rFonts w:ascii="Times New Roman" w:hAnsi="Times New Roman"/>
          <w:color w:val="000000" w:themeColor="text1"/>
          <w:sz w:val="22"/>
        </w:rPr>
      </w:pPr>
    </w:p>
    <w:p w14:paraId="11761831" w14:textId="77777777" w:rsidR="00A63F79" w:rsidRPr="00D647C6" w:rsidRDefault="00A63F79" w:rsidP="00A63F79">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 If counts and totals smaller than 5 are present in the data, those will be replaced by “&lt;5” in the results table. If years before 1995 or future years are present in the data those will be colored red.</w:t>
      </w:r>
    </w:p>
    <w:p w14:paraId="7A8AC453" w14:textId="77777777" w:rsidR="00A63F79" w:rsidRPr="00D647C6" w:rsidRDefault="00A63F79" w:rsidP="00A63F79">
      <w:pPr>
        <w:rPr>
          <w:color w:val="000000" w:themeColor="text1"/>
          <w:sz w:val="22"/>
          <w:szCs w:val="22"/>
        </w:rPr>
      </w:pPr>
      <w:r w:rsidRPr="00D647C6">
        <w:rPr>
          <w:color w:val="000000" w:themeColor="text1"/>
          <w:sz w:val="22"/>
          <w:szCs w:val="22"/>
        </w:rPr>
        <w:lastRenderedPageBreak/>
        <w:t>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1995 or in the future are present in the data, those will not be plotted in the graphs.</w:t>
      </w:r>
    </w:p>
    <w:p w14:paraId="389A8AA8" w14:textId="55C4F743" w:rsidR="00A63F79" w:rsidRPr="00D647C6" w:rsidRDefault="00A63F79" w:rsidP="00A63F79">
      <w:pPr>
        <w:rPr>
          <w:color w:val="000000" w:themeColor="text1"/>
          <w:sz w:val="22"/>
          <w:szCs w:val="22"/>
        </w:rPr>
      </w:pPr>
      <w:r w:rsidRPr="00D647C6">
        <w:rPr>
          <w:color w:val="000000" w:themeColor="text1"/>
          <w:sz w:val="22"/>
          <w:szCs w:val="22"/>
        </w:rPr>
        <w:t>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1995 or in the future are present in the data, those will not be plotted in the graphs.</w:t>
      </w:r>
    </w:p>
    <w:p w14:paraId="7CDC2214" w14:textId="77777777" w:rsidR="00A63F79" w:rsidRPr="00D647C6" w:rsidRDefault="00A63F79" w:rsidP="00A63F79">
      <w:pPr>
        <w:rPr>
          <w:color w:val="000000" w:themeColor="text1"/>
          <w:sz w:val="22"/>
          <w:szCs w:val="22"/>
        </w:rPr>
      </w:pPr>
    </w:p>
    <w:p w14:paraId="24146156" w14:textId="73C0001C" w:rsidR="00A63F79" w:rsidRPr="00D647C6" w:rsidRDefault="00A63F79" w:rsidP="00A63F79">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2E2B1490" w14:textId="61862575" w:rsidR="00A63F79" w:rsidRPr="00D647C6" w:rsidRDefault="00A63F79" w:rsidP="00A63F79">
      <w:pPr>
        <w:ind w:firstLine="360"/>
        <w:rPr>
          <w:color w:val="000000" w:themeColor="text1"/>
          <w:sz w:val="22"/>
          <w:szCs w:val="22"/>
          <w:lang w:val="en-US"/>
        </w:rPr>
      </w:pPr>
      <w:r w:rsidRPr="00D647C6">
        <w:rPr>
          <w:i/>
          <w:iCs/>
          <w:color w:val="000000" w:themeColor="text1"/>
          <w:sz w:val="22"/>
          <w:szCs w:val="22"/>
          <w:lang w:val="en-US"/>
        </w:rPr>
        <w:t>so_source_table</w:t>
      </w:r>
      <w:r w:rsidRPr="00D647C6">
        <w:rPr>
          <w:color w:val="000000" w:themeColor="text1"/>
          <w:sz w:val="22"/>
          <w:szCs w:val="22"/>
          <w:lang w:val="en-US"/>
        </w:rPr>
        <w:t xml:space="preserve">: </w:t>
      </w:r>
      <w:r w:rsidRPr="00D647C6">
        <w:rPr>
          <w:color w:val="000000" w:themeColor="text1"/>
          <w:sz w:val="22"/>
          <w:szCs w:val="22"/>
        </w:rPr>
        <w:t>number of complete observations per category</w:t>
      </w:r>
    </w:p>
    <w:p w14:paraId="3CE6F4B0" w14:textId="3056317E" w:rsidR="00A63F79" w:rsidRPr="00D647C6" w:rsidRDefault="00A63F79" w:rsidP="00A63F79">
      <w:pPr>
        <w:ind w:firstLine="360"/>
        <w:rPr>
          <w:color w:val="000000" w:themeColor="text1"/>
          <w:sz w:val="22"/>
          <w:szCs w:val="22"/>
        </w:rPr>
      </w:pPr>
      <w:r w:rsidRPr="00D647C6">
        <w:rPr>
          <w:i/>
          <w:iCs/>
          <w:color w:val="000000" w:themeColor="text1"/>
          <w:sz w:val="22"/>
          <w:szCs w:val="22"/>
        </w:rPr>
        <w:t>so_unit</w:t>
      </w:r>
      <w:r w:rsidRPr="00D647C6">
        <w:rPr>
          <w:color w:val="000000" w:themeColor="text1"/>
          <w:sz w:val="22"/>
          <w:szCs w:val="22"/>
        </w:rPr>
        <w:t>: number of complete observations per category</w:t>
      </w:r>
    </w:p>
    <w:p w14:paraId="28ADA03C" w14:textId="4EE8107C" w:rsidR="00A63F79" w:rsidRPr="00D647C6" w:rsidRDefault="00A63F79" w:rsidP="00A63F79">
      <w:pPr>
        <w:ind w:firstLine="360"/>
        <w:rPr>
          <w:color w:val="000000" w:themeColor="text1"/>
          <w:sz w:val="22"/>
          <w:szCs w:val="22"/>
          <w:lang w:val="en-US"/>
        </w:rPr>
      </w:pPr>
      <w:r w:rsidRPr="00D647C6">
        <w:rPr>
          <w:i/>
          <w:iCs/>
          <w:color w:val="000000" w:themeColor="text1"/>
          <w:sz w:val="22"/>
          <w:szCs w:val="22"/>
          <w:lang w:val="en-US"/>
        </w:rPr>
        <w:t>so_meaning</w:t>
      </w:r>
      <w:r w:rsidRPr="00D647C6">
        <w:rPr>
          <w:color w:val="000000" w:themeColor="text1"/>
          <w:sz w:val="22"/>
          <w:szCs w:val="22"/>
          <w:lang w:val="en-US"/>
        </w:rPr>
        <w:t xml:space="preserve">: </w:t>
      </w:r>
      <w:r w:rsidRPr="00D647C6">
        <w:rPr>
          <w:color w:val="000000" w:themeColor="text1"/>
          <w:sz w:val="22"/>
          <w:szCs w:val="22"/>
        </w:rPr>
        <w:t>number of complete observations per category</w:t>
      </w:r>
    </w:p>
    <w:p w14:paraId="22C40377" w14:textId="587C55EE" w:rsidR="00A63F79" w:rsidRPr="00D647C6" w:rsidRDefault="00A63F79" w:rsidP="00A63F79">
      <w:pPr>
        <w:ind w:firstLine="360"/>
        <w:rPr>
          <w:color w:val="000000" w:themeColor="text1"/>
          <w:sz w:val="22"/>
          <w:szCs w:val="22"/>
          <w:lang w:val="en-US"/>
        </w:rPr>
      </w:pPr>
      <w:r w:rsidRPr="00D647C6">
        <w:rPr>
          <w:i/>
          <w:iCs/>
          <w:color w:val="000000" w:themeColor="text1"/>
          <w:sz w:val="22"/>
          <w:szCs w:val="22"/>
          <w:lang w:val="en-US"/>
        </w:rPr>
        <w:t>so_origin</w:t>
      </w:r>
      <w:r w:rsidRPr="00D647C6">
        <w:rPr>
          <w:color w:val="000000" w:themeColor="text1"/>
          <w:sz w:val="22"/>
          <w:szCs w:val="22"/>
          <w:lang w:val="en-US"/>
        </w:rPr>
        <w:t>:</w:t>
      </w:r>
      <w:r w:rsidRPr="00D647C6">
        <w:rPr>
          <w:color w:val="000000" w:themeColor="text1"/>
          <w:sz w:val="22"/>
          <w:szCs w:val="22"/>
        </w:rPr>
        <w:t xml:space="preserve"> number of complete observations per category</w:t>
      </w:r>
    </w:p>
    <w:p w14:paraId="0A4B111C" w14:textId="77777777" w:rsidR="00A63F79" w:rsidRPr="00D647C6" w:rsidRDefault="00A63F79" w:rsidP="00A63F79">
      <w:pPr>
        <w:rPr>
          <w:color w:val="000000" w:themeColor="text1"/>
          <w:sz w:val="22"/>
          <w:szCs w:val="22"/>
        </w:rPr>
      </w:pPr>
    </w:p>
    <w:p w14:paraId="000006D0" w14:textId="49FE3736" w:rsidR="0082651E" w:rsidRPr="00D647C6" w:rsidRDefault="00A63F7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lang w:val="en-US"/>
        </w:rPr>
        <w:t>Other variables</w:t>
      </w:r>
      <w:r w:rsidR="005E1C8C" w:rsidRPr="00D647C6">
        <w:rPr>
          <w:color w:val="000000" w:themeColor="text1"/>
          <w:sz w:val="22"/>
          <w:szCs w:val="22"/>
        </w:rPr>
        <w:t>:</w:t>
      </w:r>
    </w:p>
    <w:p w14:paraId="000006D1" w14:textId="6AB26FEE"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persons included in this table</w:t>
      </w:r>
    </w:p>
    <w:p w14:paraId="000006D5" w14:textId="419CB01F" w:rsidR="0082651E" w:rsidRPr="00D647C6" w:rsidRDefault="005E1C8C">
      <w:pPr>
        <w:ind w:left="360"/>
        <w:rPr>
          <w:color w:val="000000" w:themeColor="text1"/>
          <w:sz w:val="22"/>
          <w:szCs w:val="22"/>
          <w:lang w:val="en-US"/>
        </w:rPr>
      </w:pPr>
      <w:r w:rsidRPr="00D647C6">
        <w:rPr>
          <w:i/>
          <w:iCs/>
          <w:color w:val="000000" w:themeColor="text1"/>
          <w:sz w:val="22"/>
          <w:szCs w:val="22"/>
        </w:rPr>
        <w:t>so_source_column</w:t>
      </w:r>
      <w:r w:rsidR="00A63F79" w:rsidRPr="00D647C6">
        <w:rPr>
          <w:color w:val="000000" w:themeColor="text1"/>
          <w:sz w:val="22"/>
          <w:szCs w:val="22"/>
          <w:lang w:val="en-US"/>
        </w:rPr>
        <w:t xml:space="preserve">: </w:t>
      </w:r>
      <w:r w:rsidR="00A63F79" w:rsidRPr="00D647C6">
        <w:rPr>
          <w:color w:val="000000" w:themeColor="text1"/>
          <w:sz w:val="22"/>
          <w:szCs w:val="22"/>
        </w:rPr>
        <w:t>number of complete observations</w:t>
      </w:r>
    </w:p>
    <w:p w14:paraId="000006D6" w14:textId="08E34526" w:rsidR="0082651E" w:rsidRPr="00D647C6" w:rsidRDefault="005E1C8C">
      <w:pPr>
        <w:ind w:left="360"/>
        <w:rPr>
          <w:color w:val="000000" w:themeColor="text1"/>
          <w:sz w:val="22"/>
          <w:szCs w:val="22"/>
          <w:lang w:val="en-US"/>
        </w:rPr>
      </w:pPr>
      <w:r w:rsidRPr="00D647C6">
        <w:rPr>
          <w:i/>
          <w:iCs/>
          <w:color w:val="000000" w:themeColor="text1"/>
          <w:sz w:val="22"/>
          <w:szCs w:val="22"/>
        </w:rPr>
        <w:t>so_source_value</w:t>
      </w:r>
      <w:r w:rsidR="00A63F79" w:rsidRPr="00D647C6">
        <w:rPr>
          <w:color w:val="000000" w:themeColor="text1"/>
          <w:sz w:val="22"/>
          <w:szCs w:val="22"/>
          <w:lang w:val="en-US"/>
        </w:rPr>
        <w:t>:</w:t>
      </w:r>
      <w:r w:rsidR="00A63F79" w:rsidRPr="00D647C6">
        <w:rPr>
          <w:color w:val="000000" w:themeColor="text1"/>
          <w:sz w:val="22"/>
          <w:szCs w:val="22"/>
        </w:rPr>
        <w:t xml:space="preserve"> number of complete observations</w:t>
      </w:r>
    </w:p>
    <w:p w14:paraId="7EFABA98" w14:textId="1BD07622" w:rsidR="00A63F79" w:rsidRPr="00D647C6" w:rsidRDefault="00A63F79" w:rsidP="003C408A">
      <w:pPr>
        <w:ind w:left="360"/>
        <w:rPr>
          <w:color w:val="000000" w:themeColor="text1"/>
          <w:sz w:val="22"/>
          <w:szCs w:val="22"/>
        </w:rPr>
      </w:pPr>
      <w:r w:rsidRPr="00D647C6">
        <w:rPr>
          <w:i/>
          <w:iCs/>
          <w:color w:val="000000" w:themeColor="text1"/>
          <w:sz w:val="22"/>
          <w:szCs w:val="22"/>
        </w:rPr>
        <w:t>survey_id</w:t>
      </w:r>
      <w:r w:rsidRPr="00D647C6">
        <w:rPr>
          <w:color w:val="000000" w:themeColor="text1"/>
          <w:sz w:val="22"/>
          <w:szCs w:val="22"/>
        </w:rPr>
        <w:t>: number of unique survey id</w:t>
      </w:r>
    </w:p>
    <w:p w14:paraId="70D881A6" w14:textId="77777777" w:rsidR="00AC2E85" w:rsidRDefault="00AC2E85">
      <w:pPr>
        <w:rPr>
          <w:b/>
          <w:bCs/>
          <w:color w:val="000000" w:themeColor="text1"/>
          <w:sz w:val="22"/>
          <w:szCs w:val="22"/>
        </w:rPr>
      </w:pPr>
    </w:p>
    <w:p w14:paraId="000006DD" w14:textId="6E8EA18D" w:rsidR="0082651E" w:rsidRPr="00D647C6" w:rsidRDefault="005E1C8C">
      <w:pPr>
        <w:rPr>
          <w:b/>
          <w:bCs/>
          <w:color w:val="000000" w:themeColor="text1"/>
          <w:sz w:val="22"/>
          <w:szCs w:val="22"/>
        </w:rPr>
      </w:pPr>
      <w:r w:rsidRPr="00D647C6">
        <w:rPr>
          <w:b/>
          <w:bCs/>
          <w:color w:val="000000" w:themeColor="text1"/>
          <w:sz w:val="22"/>
          <w:szCs w:val="22"/>
        </w:rPr>
        <w:t>Step</w:t>
      </w:r>
      <w:r w:rsidR="00A63F79" w:rsidRPr="00D647C6">
        <w:rPr>
          <w:b/>
          <w:bCs/>
          <w:color w:val="000000" w:themeColor="text1"/>
          <w:sz w:val="22"/>
          <w:szCs w:val="22"/>
          <w:lang w:val="en-US"/>
        </w:rPr>
        <w:t xml:space="preserve"> 5: </w:t>
      </w:r>
      <w:r w:rsidRPr="00D647C6">
        <w:rPr>
          <w:b/>
          <w:bCs/>
          <w:color w:val="000000" w:themeColor="text1"/>
          <w:sz w:val="22"/>
          <w:szCs w:val="22"/>
        </w:rPr>
        <w:t>Distribution of continuous variables and dates</w:t>
      </w:r>
    </w:p>
    <w:p w14:paraId="000006DE" w14:textId="77777777" w:rsidR="0082651E" w:rsidRPr="00D647C6" w:rsidRDefault="0082651E">
      <w:pPr>
        <w:rPr>
          <w:color w:val="000000" w:themeColor="text1"/>
          <w:sz w:val="22"/>
          <w:szCs w:val="22"/>
        </w:rPr>
      </w:pPr>
    </w:p>
    <w:p w14:paraId="000006DF" w14:textId="77777777" w:rsidR="0082651E" w:rsidRPr="00D647C6" w:rsidRDefault="005E1C8C" w:rsidP="00A63F79">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6E1" w14:textId="10F8C95B" w:rsidR="0082651E" w:rsidRPr="00D647C6" w:rsidRDefault="0082651E">
      <w:pPr>
        <w:ind w:left="360"/>
        <w:rPr>
          <w:color w:val="000000" w:themeColor="text1"/>
          <w:sz w:val="22"/>
          <w:szCs w:val="22"/>
        </w:rPr>
      </w:pPr>
    </w:p>
    <w:p w14:paraId="5630E5E9" w14:textId="29B5511D" w:rsidR="00A63F79" w:rsidRPr="00D647C6" w:rsidRDefault="00A63F79" w:rsidP="00A63F79">
      <w:pPr>
        <w:rPr>
          <w:color w:val="000000" w:themeColor="text1"/>
          <w:sz w:val="22"/>
          <w:szCs w:val="22"/>
          <w:lang w:val="en-US"/>
        </w:rPr>
      </w:pPr>
      <w:r w:rsidRPr="00D647C6">
        <w:rPr>
          <w:color w:val="000000" w:themeColor="text1"/>
          <w:sz w:val="22"/>
          <w:szCs w:val="22"/>
          <w:lang w:val="en-US"/>
        </w:rPr>
        <w:t xml:space="preserve">The distribution of </w:t>
      </w:r>
      <w:r w:rsidRPr="00D647C6">
        <w:rPr>
          <w:i/>
          <w:iCs/>
          <w:color w:val="000000" w:themeColor="text1"/>
          <w:sz w:val="22"/>
          <w:szCs w:val="22"/>
          <w:lang w:val="en-US"/>
        </w:rPr>
        <w:t>so_source_value</w:t>
      </w:r>
      <w:r w:rsidRPr="00D647C6">
        <w:rPr>
          <w:color w:val="000000" w:themeColor="text1"/>
          <w:sz w:val="22"/>
          <w:szCs w:val="22"/>
          <w:lang w:val="en-US"/>
        </w:rPr>
        <w:t xml:space="preserve"> will be displayed only for numeric values of this variable:</w:t>
      </w:r>
    </w:p>
    <w:p w14:paraId="2CF10140" w14:textId="0812A182" w:rsidR="00A63F79" w:rsidRPr="00D647C6" w:rsidRDefault="00A63F79" w:rsidP="00A63F79">
      <w:pPr>
        <w:rPr>
          <w:color w:val="000000" w:themeColor="text1"/>
          <w:sz w:val="22"/>
          <w:szCs w:val="22"/>
          <w:lang w:val="en-US"/>
        </w:rPr>
      </w:pPr>
      <w:r w:rsidRPr="00D647C6">
        <w:rPr>
          <w:i/>
          <w:iCs/>
          <w:color w:val="000000" w:themeColor="text1"/>
          <w:sz w:val="22"/>
          <w:szCs w:val="22"/>
          <w:lang w:val="en-US"/>
        </w:rPr>
        <w:t>so_source_value</w:t>
      </w:r>
      <w:r w:rsidRPr="00D647C6">
        <w:rPr>
          <w:color w:val="000000" w:themeColor="text1"/>
          <w:sz w:val="22"/>
          <w:szCs w:val="22"/>
          <w:lang w:val="en-US"/>
        </w:rPr>
        <w:t>: mean, median, interquartile range, skewness, kurtosis</w:t>
      </w:r>
    </w:p>
    <w:p w14:paraId="34C9B36A" w14:textId="399E345D" w:rsidR="00A63F79" w:rsidRPr="00D647C6" w:rsidRDefault="00A63F79" w:rsidP="00A63F79">
      <w:pPr>
        <w:rPr>
          <w:color w:val="000000" w:themeColor="text1"/>
          <w:sz w:val="22"/>
          <w:szCs w:val="22"/>
          <w:lang w:val="en-US"/>
        </w:rPr>
      </w:pPr>
      <w:r w:rsidRPr="00D647C6">
        <w:rPr>
          <w:color w:val="000000" w:themeColor="text1"/>
          <w:sz w:val="22"/>
          <w:szCs w:val="22"/>
          <w:lang w:val="en-US"/>
        </w:rPr>
        <w:t xml:space="preserve">Results are stratified by </w:t>
      </w:r>
      <w:r w:rsidRPr="00D647C6">
        <w:rPr>
          <w:i/>
          <w:iCs/>
          <w:color w:val="000000" w:themeColor="text1"/>
          <w:sz w:val="22"/>
          <w:szCs w:val="22"/>
          <w:lang w:val="en-US"/>
        </w:rPr>
        <w:t>so_source_table</w:t>
      </w:r>
      <w:r w:rsidRPr="00D647C6">
        <w:rPr>
          <w:color w:val="000000" w:themeColor="text1"/>
          <w:sz w:val="22"/>
          <w:szCs w:val="22"/>
          <w:lang w:val="en-US"/>
        </w:rPr>
        <w:t xml:space="preserve">, </w:t>
      </w:r>
      <w:r w:rsidRPr="00D647C6">
        <w:rPr>
          <w:i/>
          <w:iCs/>
          <w:color w:val="000000" w:themeColor="text1"/>
          <w:sz w:val="22"/>
          <w:szCs w:val="22"/>
          <w:lang w:val="en-US"/>
        </w:rPr>
        <w:t>so_source_column</w:t>
      </w:r>
      <w:r w:rsidRPr="00D647C6">
        <w:rPr>
          <w:color w:val="000000" w:themeColor="text1"/>
          <w:sz w:val="22"/>
          <w:szCs w:val="22"/>
          <w:lang w:val="en-US"/>
        </w:rPr>
        <w:t xml:space="preserve">, and </w:t>
      </w:r>
      <w:r w:rsidRPr="00D647C6">
        <w:rPr>
          <w:i/>
          <w:iCs/>
          <w:color w:val="000000" w:themeColor="text1"/>
          <w:sz w:val="22"/>
          <w:szCs w:val="22"/>
          <w:lang w:val="en-US"/>
        </w:rPr>
        <w:t>so_unit</w:t>
      </w:r>
      <w:r w:rsidR="00836B3E" w:rsidRPr="00D647C6">
        <w:rPr>
          <w:color w:val="000000" w:themeColor="text1"/>
          <w:sz w:val="22"/>
          <w:szCs w:val="22"/>
          <w:lang w:val="en-US"/>
        </w:rPr>
        <w:t xml:space="preserve"> and year (retrieved from the year part of </w:t>
      </w:r>
      <w:proofErr w:type="spellStart"/>
      <w:r w:rsidR="00836B3E" w:rsidRPr="00D647C6">
        <w:rPr>
          <w:i/>
          <w:iCs/>
          <w:color w:val="000000" w:themeColor="text1"/>
          <w:sz w:val="22"/>
          <w:szCs w:val="22"/>
          <w:lang w:val="en-US"/>
        </w:rPr>
        <w:t>so_date</w:t>
      </w:r>
      <w:proofErr w:type="spellEnd"/>
      <w:r w:rsidR="00836B3E" w:rsidRPr="00D647C6">
        <w:rPr>
          <w:color w:val="000000" w:themeColor="text1"/>
          <w:sz w:val="22"/>
          <w:szCs w:val="22"/>
          <w:lang w:val="en-US"/>
        </w:rPr>
        <w:t>).</w:t>
      </w:r>
    </w:p>
    <w:p w14:paraId="33516F8B" w14:textId="77777777" w:rsidR="00A63F79" w:rsidRPr="00D647C6" w:rsidRDefault="00A63F79">
      <w:pPr>
        <w:ind w:left="360"/>
        <w:rPr>
          <w:color w:val="000000" w:themeColor="text1"/>
          <w:sz w:val="22"/>
          <w:szCs w:val="22"/>
        </w:rPr>
      </w:pPr>
    </w:p>
    <w:p w14:paraId="000006E2" w14:textId="77777777" w:rsidR="0082651E" w:rsidRPr="00D647C6" w:rsidRDefault="005E1C8C" w:rsidP="00A63F79">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1BD3A72A" w14:textId="00633E91" w:rsidR="00A63F79" w:rsidRPr="00D647C6" w:rsidRDefault="00A63F79" w:rsidP="00A63F79">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w:t>
      </w:r>
      <w:r w:rsidRPr="00D647C6">
        <w:rPr>
          <w:i/>
          <w:iCs/>
          <w:color w:val="000000" w:themeColor="text1"/>
          <w:sz w:val="22"/>
          <w:szCs w:val="22"/>
        </w:rPr>
        <w:t>s</w:t>
      </w:r>
      <w:r w:rsidRPr="00D647C6">
        <w:rPr>
          <w:i/>
          <w:iCs/>
          <w:color w:val="000000" w:themeColor="text1"/>
          <w:sz w:val="22"/>
          <w:szCs w:val="22"/>
          <w:lang w:val="en-US"/>
        </w:rPr>
        <w:t>o</w:t>
      </w:r>
      <w:r w:rsidRPr="00D647C6">
        <w:rPr>
          <w:i/>
          <w:iCs/>
          <w:color w:val="000000" w:themeColor="text1"/>
          <w:sz w:val="22"/>
          <w:szCs w:val="22"/>
        </w:rPr>
        <w:t>_date</w:t>
      </w:r>
      <w:r w:rsidRPr="00D647C6">
        <w:rPr>
          <w:color w:val="000000" w:themeColor="text1"/>
          <w:sz w:val="22"/>
          <w:szCs w:val="22"/>
        </w:rPr>
        <w:t xml:space="preserve">. In both cases the results will be stratified by </w:t>
      </w:r>
      <w:r w:rsidRPr="00D647C6">
        <w:rPr>
          <w:i/>
          <w:iCs/>
          <w:color w:val="000000" w:themeColor="text1"/>
          <w:sz w:val="22"/>
          <w:szCs w:val="22"/>
        </w:rPr>
        <w:t>s</w:t>
      </w:r>
      <w:r w:rsidRPr="00D647C6">
        <w:rPr>
          <w:i/>
          <w:iCs/>
          <w:color w:val="000000" w:themeColor="text1"/>
          <w:sz w:val="22"/>
          <w:szCs w:val="22"/>
          <w:lang w:val="en-US"/>
        </w:rPr>
        <w:t>o</w:t>
      </w:r>
      <w:r w:rsidRPr="00D647C6">
        <w:rPr>
          <w:i/>
          <w:iCs/>
          <w:color w:val="000000" w:themeColor="text1"/>
          <w:sz w:val="22"/>
          <w:szCs w:val="22"/>
        </w:rPr>
        <w:t>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21C0C2D6" w14:textId="77777777" w:rsidR="00A63F79" w:rsidRPr="00D647C6" w:rsidRDefault="00A63F79" w:rsidP="00A63F79">
      <w:pPr>
        <w:ind w:left="360"/>
        <w:rPr>
          <w:color w:val="000000" w:themeColor="text1"/>
          <w:sz w:val="22"/>
          <w:szCs w:val="22"/>
        </w:rPr>
      </w:pPr>
    </w:p>
    <w:p w14:paraId="7AFF57A4" w14:textId="77777777" w:rsidR="00A63F79" w:rsidRPr="00D647C6" w:rsidRDefault="00A63F79" w:rsidP="00A63F79">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30D22EDB" w14:textId="77777777" w:rsidR="00A63F79" w:rsidRPr="00D647C6" w:rsidRDefault="00A63F79" w:rsidP="00A63F79">
      <w:pPr>
        <w:ind w:left="108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0A5C6034" w14:textId="77777777" w:rsidR="00A63F79" w:rsidRPr="00D647C6" w:rsidRDefault="00A63F79" w:rsidP="00A63F79">
      <w:pPr>
        <w:pBdr>
          <w:top w:val="nil"/>
          <w:left w:val="nil"/>
          <w:bottom w:val="nil"/>
          <w:right w:val="nil"/>
          <w:between w:val="nil"/>
        </w:pBdr>
        <w:ind w:left="360"/>
        <w:rPr>
          <w:color w:val="000000" w:themeColor="text1"/>
          <w:sz w:val="22"/>
          <w:szCs w:val="22"/>
        </w:rPr>
      </w:pPr>
    </w:p>
    <w:p w14:paraId="14E359CC" w14:textId="68DF95ED" w:rsidR="00A63F79" w:rsidRPr="00D647C6" w:rsidRDefault="00A63F79" w:rsidP="00A63F79">
      <w:pPr>
        <w:rPr>
          <w:color w:val="000000" w:themeColor="text1"/>
          <w:sz w:val="22"/>
          <w:szCs w:val="22"/>
        </w:rPr>
      </w:pPr>
      <w:r w:rsidRPr="00D647C6">
        <w:rPr>
          <w:color w:val="000000" w:themeColor="text1"/>
          <w:sz w:val="22"/>
          <w:szCs w:val="22"/>
        </w:rPr>
        <w:t>The results table when stratifying by meaning will contain the name of the table “SURVEY_</w:t>
      </w:r>
      <w:r w:rsidRPr="00D647C6">
        <w:rPr>
          <w:color w:val="000000" w:themeColor="text1"/>
          <w:sz w:val="22"/>
          <w:szCs w:val="22"/>
          <w:lang w:val="en-US"/>
        </w:rPr>
        <w:t>OBSERVATIONS</w:t>
      </w:r>
      <w:r w:rsidRPr="00D647C6">
        <w:rPr>
          <w:color w:val="000000" w:themeColor="text1"/>
          <w:sz w:val="22"/>
          <w:szCs w:val="22"/>
        </w:rPr>
        <w:t>”, name of the variable, meaning variable, count, total and percentage. If counts and totals smaller than 5 are present in the data, those will be replaced by “&lt;5” in the results table.</w:t>
      </w:r>
    </w:p>
    <w:p w14:paraId="70F8B5B5" w14:textId="77777777" w:rsidR="00A63F79" w:rsidRPr="00D647C6" w:rsidRDefault="00A63F79" w:rsidP="00A63F79">
      <w:pPr>
        <w:rPr>
          <w:color w:val="000000" w:themeColor="text1"/>
          <w:sz w:val="22"/>
          <w:szCs w:val="22"/>
        </w:rPr>
      </w:pPr>
      <w:r w:rsidRPr="00D647C6">
        <w:rPr>
          <w:color w:val="000000" w:themeColor="text1"/>
          <w:sz w:val="22"/>
          <w:szCs w:val="22"/>
        </w:rPr>
        <w:t xml:space="preserve">Visually the results when stratifying by meaning will be displayed by line charts and color coded by the variable name. If you want to remove a variable from the graph, you can do that by clicking in the </w:t>
      </w:r>
      <w:r w:rsidRPr="00D647C6">
        <w:rPr>
          <w:color w:val="000000" w:themeColor="text1"/>
          <w:sz w:val="22"/>
          <w:szCs w:val="22"/>
        </w:rPr>
        <w:lastRenderedPageBreak/>
        <w:t xml:space="preserve">variable you do not need. If counts and totals smaller than 5 are present in the data, those will not be plotted in the graphs. </w:t>
      </w:r>
    </w:p>
    <w:p w14:paraId="105FCF5A" w14:textId="77777777" w:rsidR="00A63F79" w:rsidRPr="00D647C6" w:rsidRDefault="00A63F79" w:rsidP="00A63F79">
      <w:pPr>
        <w:rPr>
          <w:color w:val="000000" w:themeColor="text1"/>
          <w:sz w:val="22"/>
          <w:szCs w:val="22"/>
        </w:rPr>
      </w:pPr>
      <w:r w:rsidRPr="00D647C6">
        <w:rPr>
          <w:color w:val="000000" w:themeColor="text1"/>
          <w:sz w:val="22"/>
          <w:szCs w:val="22"/>
        </w:rPr>
        <w:t>The results table when stratifying by meaning and year will contain an extra year variable compared with the previous results table. If counts and totals smaller than 5 are present in the data, those will be replaced by “&lt;5” in the results table. If years before 1995 or future years are present in the data those will be colored red.</w:t>
      </w:r>
    </w:p>
    <w:p w14:paraId="46A26711" w14:textId="77777777" w:rsidR="00A63F79" w:rsidRPr="00D647C6" w:rsidRDefault="00A63F79" w:rsidP="00A63F79">
      <w:pPr>
        <w:rPr>
          <w:color w:val="000000" w:themeColor="text1"/>
          <w:sz w:val="22"/>
          <w:szCs w:val="22"/>
        </w:rPr>
      </w:pPr>
      <w:r w:rsidRPr="00D647C6">
        <w:rPr>
          <w:color w:val="000000" w:themeColor="text1"/>
          <w:sz w:val="22"/>
          <w:szCs w:val="22"/>
        </w:rPr>
        <w:t>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1995 or in the future are present in the data, those will not be plotted in the graphs.</w:t>
      </w:r>
    </w:p>
    <w:p w14:paraId="5F58D9EE" w14:textId="77777777" w:rsidR="00A63F79" w:rsidRPr="00D647C6" w:rsidRDefault="00A63F79" w:rsidP="00A63F79">
      <w:pPr>
        <w:ind w:left="360"/>
        <w:rPr>
          <w:color w:val="000000" w:themeColor="text1"/>
          <w:sz w:val="22"/>
          <w:szCs w:val="22"/>
        </w:rPr>
      </w:pPr>
    </w:p>
    <w:p w14:paraId="6EAD68BC" w14:textId="77777777" w:rsidR="00A63F79" w:rsidRPr="00D647C6" w:rsidRDefault="00A63F79" w:rsidP="00A63F79">
      <w:pPr>
        <w:rPr>
          <w:color w:val="000000" w:themeColor="text1"/>
          <w:sz w:val="22"/>
          <w:szCs w:val="22"/>
        </w:rPr>
      </w:pPr>
      <w:r w:rsidRPr="00D647C6">
        <w:rPr>
          <w:color w:val="000000" w:themeColor="text1"/>
          <w:sz w:val="22"/>
          <w:szCs w:val="22"/>
        </w:rPr>
        <w:t>Date counts by year will be calculated as follows:</w:t>
      </w:r>
    </w:p>
    <w:p w14:paraId="0D97D602" w14:textId="11DFEA50" w:rsidR="00A63F79" w:rsidRPr="00D647C6" w:rsidRDefault="00A63F79" w:rsidP="00A63F7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s</w:t>
      </w:r>
      <w:r w:rsidRPr="00D647C6">
        <w:rPr>
          <w:i/>
          <w:iCs/>
          <w:color w:val="000000" w:themeColor="text1"/>
          <w:sz w:val="22"/>
          <w:szCs w:val="22"/>
          <w:lang w:val="en-US"/>
        </w:rPr>
        <w:t>o</w:t>
      </w:r>
      <w:r w:rsidRPr="00D647C6">
        <w:rPr>
          <w:i/>
          <w:iCs/>
          <w:color w:val="000000" w:themeColor="text1"/>
          <w:sz w:val="22"/>
          <w:szCs w:val="22"/>
        </w:rPr>
        <w:t>_date</w:t>
      </w:r>
      <w:r w:rsidRPr="00D647C6">
        <w:rPr>
          <w:color w:val="000000" w:themeColor="text1"/>
          <w:sz w:val="22"/>
          <w:szCs w:val="22"/>
        </w:rPr>
        <w:t>: number of complete observations</w:t>
      </w:r>
    </w:p>
    <w:p w14:paraId="14F9B8CF" w14:textId="77777777" w:rsidR="00A63F79" w:rsidRPr="00D647C6" w:rsidRDefault="00A63F79" w:rsidP="00A63F79">
      <w:pPr>
        <w:pBdr>
          <w:top w:val="nil"/>
          <w:left w:val="nil"/>
          <w:bottom w:val="nil"/>
          <w:right w:val="nil"/>
          <w:between w:val="nil"/>
        </w:pBdr>
        <w:ind w:left="1440"/>
        <w:rPr>
          <w:color w:val="000000" w:themeColor="text1"/>
          <w:sz w:val="22"/>
          <w:szCs w:val="22"/>
        </w:rPr>
      </w:pPr>
    </w:p>
    <w:p w14:paraId="4B33ABE0" w14:textId="77777777" w:rsidR="00A63F79" w:rsidRPr="00D647C6" w:rsidRDefault="00A63F79" w:rsidP="00A63F79">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18557F94" w14:textId="77777777" w:rsidR="00A63F79" w:rsidRPr="00D647C6" w:rsidRDefault="00A63F79" w:rsidP="00A63F79">
      <w:pPr>
        <w:rPr>
          <w:color w:val="000000" w:themeColor="text1"/>
          <w:sz w:val="22"/>
          <w:szCs w:val="22"/>
        </w:rPr>
      </w:pPr>
    </w:p>
    <w:p w14:paraId="230C0405" w14:textId="77777777" w:rsidR="00A63F79" w:rsidRPr="00D647C6" w:rsidRDefault="00A63F79" w:rsidP="00A63F79">
      <w:pPr>
        <w:rPr>
          <w:b/>
          <w:bCs/>
          <w:color w:val="000000" w:themeColor="text1"/>
          <w:sz w:val="22"/>
          <w:szCs w:val="22"/>
        </w:rPr>
      </w:pPr>
      <w:r w:rsidRPr="00D647C6">
        <w:rPr>
          <w:b/>
          <w:bCs/>
          <w:color w:val="000000" w:themeColor="text1"/>
          <w:sz w:val="22"/>
          <w:szCs w:val="22"/>
        </w:rPr>
        <w:t>Calculation</w:t>
      </w:r>
    </w:p>
    <w:p w14:paraId="1F02F096" w14:textId="77777777" w:rsidR="00A63F79" w:rsidRPr="00D647C6" w:rsidRDefault="00A63F79" w:rsidP="00A63F79">
      <w:pPr>
        <w:rPr>
          <w:color w:val="000000" w:themeColor="text1"/>
          <w:sz w:val="22"/>
          <w:szCs w:val="22"/>
        </w:rPr>
      </w:pPr>
      <w:r w:rsidRPr="00D647C6">
        <w:rPr>
          <w:color w:val="000000" w:themeColor="text1"/>
          <w:sz w:val="22"/>
          <w:szCs w:val="22"/>
        </w:rPr>
        <w:t>An overview on how counts on step 4 and step 5 are calculated.</w:t>
      </w:r>
    </w:p>
    <w:p w14:paraId="000006E7" w14:textId="15E534F4" w:rsidR="0082651E" w:rsidRPr="00D647C6" w:rsidRDefault="0082651E">
      <w:pPr>
        <w:rPr>
          <w:color w:val="000000" w:themeColor="text1"/>
          <w:sz w:val="22"/>
          <w:szCs w:val="22"/>
        </w:rPr>
      </w:pPr>
    </w:p>
    <w:p w14:paraId="0137CF43" w14:textId="48B21B93"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SURVEY_OBSERVATIONS</w:t>
      </w:r>
    </w:p>
    <w:p w14:paraId="5516FA8E" w14:textId="311B9118"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survey_observations_meaning_2categories.csv</w:t>
      </w:r>
    </w:p>
    <w:p w14:paraId="6D9702C9" w14:textId="7E0CA491"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observations_meaning_other.csv</w:t>
      </w:r>
    </w:p>
    <w:p w14:paraId="5552BF39" w14:textId="46123939"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observations_meaning_dates.csv</w:t>
      </w:r>
    </w:p>
    <w:p w14:paraId="627EBE41" w14:textId="442A24EF"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observations_meaning_year_2categories.csv</w:t>
      </w:r>
    </w:p>
    <w:p w14:paraId="3355A792" w14:textId="1FD7CDE0"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observations_meaning_year_other.csv</w:t>
      </w:r>
    </w:p>
    <w:p w14:paraId="780A4B5A" w14:textId="076F0BE9"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observations_meaning_year_dates.csv</w:t>
      </w:r>
    </w:p>
    <w:p w14:paraId="4A289F11" w14:textId="6480113A"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surcey_observations_so_source_value_dist.csv (if available)</w:t>
      </w:r>
    </w:p>
    <w:p w14:paraId="3DF9A831"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2DB63A3E" w14:textId="6FC757A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observations_meaning_2categories_masked.csv</w:t>
      </w:r>
    </w:p>
    <w:p w14:paraId="42E51937" w14:textId="4D7B7338"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observations_meaning_other_masked.csv</w:t>
      </w:r>
    </w:p>
    <w:p w14:paraId="6A0531C3" w14:textId="1400106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observations_meaning_dates_masked.csv</w:t>
      </w:r>
    </w:p>
    <w:p w14:paraId="6452FD6C" w14:textId="6182DA58"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observations_meaning_year_2categories_masked.csv</w:t>
      </w:r>
    </w:p>
    <w:p w14:paraId="5ED1148A" w14:textId="73FF5D5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observations_meaning_year_other_masked.csv</w:t>
      </w:r>
    </w:p>
    <w:p w14:paraId="160DD916" w14:textId="26AE0BE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survey_ observations_meaning_year_dates_masked.csv</w:t>
      </w:r>
    </w:p>
    <w:p w14:paraId="2C4DEA80"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152D2D84" w14:textId="77777777" w:rsidR="00771895" w:rsidRPr="00D647C6" w:rsidRDefault="00771895">
      <w:pPr>
        <w:rPr>
          <w:color w:val="000000" w:themeColor="text1"/>
          <w:sz w:val="22"/>
          <w:szCs w:val="22"/>
        </w:rPr>
      </w:pPr>
    </w:p>
    <w:p w14:paraId="000006E9" w14:textId="2750AC74" w:rsidR="0082651E" w:rsidRPr="00D647C6" w:rsidRDefault="005E1C8C">
      <w:pPr>
        <w:rPr>
          <w:b/>
          <w:color w:val="000000" w:themeColor="text1"/>
          <w:sz w:val="22"/>
          <w:szCs w:val="22"/>
        </w:rPr>
      </w:pPr>
      <w:r w:rsidRPr="00D647C6">
        <w:rPr>
          <w:b/>
          <w:color w:val="000000" w:themeColor="text1"/>
          <w:sz w:val="22"/>
          <w:szCs w:val="22"/>
        </w:rPr>
        <w:t>Curated tables</w:t>
      </w:r>
    </w:p>
    <w:p w14:paraId="000006EA"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52" w:name="_Toc67318461"/>
      <w:r w:rsidRPr="00D647C6">
        <w:rPr>
          <w:rFonts w:ascii="Times New Roman" w:hAnsi="Times New Roman" w:cs="Times New Roman"/>
          <w:b/>
          <w:bCs/>
          <w:color w:val="000000" w:themeColor="text1"/>
          <w:sz w:val="22"/>
          <w:szCs w:val="22"/>
        </w:rPr>
        <w:t>PERSONS table</w:t>
      </w:r>
      <w:bookmarkEnd w:id="152"/>
    </w:p>
    <w:p w14:paraId="067CE8B1" w14:textId="77777777" w:rsidR="00A106DC" w:rsidRPr="00D647C6" w:rsidRDefault="00A106DC">
      <w:pPr>
        <w:rPr>
          <w:color w:val="000000" w:themeColor="text1"/>
          <w:sz w:val="22"/>
          <w:szCs w:val="22"/>
        </w:rPr>
      </w:pPr>
    </w:p>
    <w:p w14:paraId="3AD06BA6" w14:textId="7092E5A9" w:rsidR="00A106DC" w:rsidRPr="00D647C6" w:rsidRDefault="00A106DC" w:rsidP="00A106DC">
      <w:pPr>
        <w:pStyle w:val="Caption"/>
        <w:keepNext/>
        <w:rPr>
          <w:sz w:val="22"/>
          <w:szCs w:val="22"/>
        </w:rPr>
      </w:pPr>
      <w:bookmarkStart w:id="153" w:name="_Toc66086564"/>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00C00EBA" w:rsidRPr="00D647C6">
        <w:rPr>
          <w:noProof/>
          <w:sz w:val="22"/>
          <w:szCs w:val="22"/>
        </w:rPr>
        <w:t>13</w:t>
      </w:r>
      <w:r w:rsidRPr="00D647C6">
        <w:rPr>
          <w:sz w:val="22"/>
          <w:szCs w:val="22"/>
        </w:rPr>
        <w:fldChar w:fldCharType="end"/>
      </w:r>
      <w:r w:rsidRPr="00D647C6">
        <w:rPr>
          <w:sz w:val="22"/>
          <w:szCs w:val="22"/>
        </w:rPr>
        <w:t>. PERSONS table</w:t>
      </w:r>
      <w:bookmarkEnd w:id="153"/>
    </w:p>
    <w:tbl>
      <w:tblPr>
        <w:tblStyle w:val="af3"/>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417"/>
        <w:gridCol w:w="2410"/>
        <w:gridCol w:w="1559"/>
        <w:gridCol w:w="1701"/>
      </w:tblGrid>
      <w:tr w:rsidR="0082651E" w:rsidRPr="00D647C6" w14:paraId="32BA64D9" w14:textId="77777777" w:rsidTr="0051103A">
        <w:trPr>
          <w:trHeight w:val="300"/>
        </w:trPr>
        <w:tc>
          <w:tcPr>
            <w:tcW w:w="2547" w:type="dxa"/>
            <w:shd w:val="clear" w:color="auto" w:fill="23DEF0"/>
          </w:tcPr>
          <w:p w14:paraId="000006EC" w14:textId="77777777" w:rsidR="0082651E" w:rsidRPr="00D647C6" w:rsidRDefault="005E1C8C">
            <w:pPr>
              <w:rPr>
                <w:b/>
                <w:color w:val="000000" w:themeColor="text1"/>
                <w:sz w:val="22"/>
                <w:szCs w:val="22"/>
              </w:rPr>
            </w:pPr>
            <w:r w:rsidRPr="00D647C6">
              <w:rPr>
                <w:b/>
                <w:color w:val="000000" w:themeColor="text1"/>
                <w:sz w:val="22"/>
                <w:szCs w:val="22"/>
              </w:rPr>
              <w:t>PERSONS</w:t>
            </w:r>
          </w:p>
        </w:tc>
        <w:tc>
          <w:tcPr>
            <w:tcW w:w="1417" w:type="dxa"/>
            <w:shd w:val="clear" w:color="auto" w:fill="23DEF0"/>
          </w:tcPr>
          <w:p w14:paraId="000006ED" w14:textId="77777777" w:rsidR="0082651E" w:rsidRPr="00D647C6" w:rsidRDefault="005E1C8C">
            <w:pPr>
              <w:rPr>
                <w:b/>
                <w:color w:val="000000" w:themeColor="text1"/>
                <w:sz w:val="22"/>
                <w:szCs w:val="22"/>
              </w:rPr>
            </w:pPr>
            <w:r w:rsidRPr="00D647C6">
              <w:rPr>
                <w:b/>
                <w:color w:val="000000" w:themeColor="text1"/>
                <w:sz w:val="22"/>
                <w:szCs w:val="22"/>
              </w:rPr>
              <w:t>Curated tables</w:t>
            </w:r>
          </w:p>
        </w:tc>
        <w:tc>
          <w:tcPr>
            <w:tcW w:w="5670" w:type="dxa"/>
            <w:gridSpan w:val="3"/>
            <w:shd w:val="clear" w:color="auto" w:fill="auto"/>
          </w:tcPr>
          <w:p w14:paraId="000006EE" w14:textId="77777777" w:rsidR="0082651E" w:rsidRPr="00D647C6" w:rsidRDefault="005E1C8C">
            <w:pPr>
              <w:rPr>
                <w:color w:val="000000" w:themeColor="text1"/>
                <w:sz w:val="22"/>
                <w:szCs w:val="22"/>
              </w:rPr>
            </w:pPr>
            <w:r w:rsidRPr="00D647C6">
              <w:rPr>
                <w:color w:val="000000" w:themeColor="text1"/>
                <w:sz w:val="22"/>
                <w:szCs w:val="22"/>
              </w:rPr>
              <w:t>This table records persons that are to enter analysis of this instance of the CDM</w:t>
            </w:r>
          </w:p>
        </w:tc>
      </w:tr>
      <w:tr w:rsidR="0082651E" w:rsidRPr="00D647C6" w14:paraId="33BB97EC" w14:textId="77777777" w:rsidTr="0051103A">
        <w:trPr>
          <w:trHeight w:val="300"/>
        </w:trPr>
        <w:tc>
          <w:tcPr>
            <w:tcW w:w="2547" w:type="dxa"/>
            <w:shd w:val="clear" w:color="auto" w:fill="auto"/>
          </w:tcPr>
          <w:p w14:paraId="000006F1"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7" w:type="dxa"/>
            <w:shd w:val="clear" w:color="auto" w:fill="auto"/>
          </w:tcPr>
          <w:p w14:paraId="000006F2"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410" w:type="dxa"/>
            <w:shd w:val="clear" w:color="auto" w:fill="auto"/>
          </w:tcPr>
          <w:p w14:paraId="000006F3"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559" w:type="dxa"/>
            <w:shd w:val="clear" w:color="auto" w:fill="auto"/>
          </w:tcPr>
          <w:p w14:paraId="000006F4"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701" w:type="dxa"/>
            <w:shd w:val="clear" w:color="auto" w:fill="auto"/>
          </w:tcPr>
          <w:p w14:paraId="000006F5"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3EC01053" w14:textId="77777777" w:rsidTr="0051103A">
        <w:trPr>
          <w:trHeight w:val="300"/>
        </w:trPr>
        <w:tc>
          <w:tcPr>
            <w:tcW w:w="2547" w:type="dxa"/>
            <w:shd w:val="clear" w:color="auto" w:fill="F2F2F2" w:themeFill="background1" w:themeFillShade="F2"/>
            <w:vAlign w:val="center"/>
          </w:tcPr>
          <w:p w14:paraId="000006F6"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7" w:type="dxa"/>
            <w:shd w:val="clear" w:color="auto" w:fill="F2F2F2" w:themeFill="background1" w:themeFillShade="F2"/>
            <w:vAlign w:val="center"/>
          </w:tcPr>
          <w:p w14:paraId="000006F7"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6F8" w14:textId="77777777" w:rsidR="0082651E" w:rsidRPr="00D647C6" w:rsidRDefault="0082651E">
            <w:pPr>
              <w:rPr>
                <w:color w:val="000000" w:themeColor="text1"/>
                <w:sz w:val="22"/>
                <w:szCs w:val="22"/>
              </w:rPr>
            </w:pPr>
          </w:p>
        </w:tc>
        <w:tc>
          <w:tcPr>
            <w:tcW w:w="1559" w:type="dxa"/>
            <w:shd w:val="clear" w:color="auto" w:fill="F2F2F2" w:themeFill="background1" w:themeFillShade="F2"/>
            <w:vAlign w:val="center"/>
          </w:tcPr>
          <w:p w14:paraId="000006F9"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center"/>
          </w:tcPr>
          <w:p w14:paraId="000006FA" w14:textId="77777777" w:rsidR="0082651E" w:rsidRPr="00D647C6" w:rsidRDefault="0082651E">
            <w:pPr>
              <w:rPr>
                <w:color w:val="000000" w:themeColor="text1"/>
                <w:sz w:val="22"/>
                <w:szCs w:val="22"/>
              </w:rPr>
            </w:pPr>
          </w:p>
        </w:tc>
      </w:tr>
      <w:tr w:rsidR="0082651E" w:rsidRPr="00D647C6" w14:paraId="693F26F4" w14:textId="77777777" w:rsidTr="0051103A">
        <w:trPr>
          <w:trHeight w:val="300"/>
        </w:trPr>
        <w:tc>
          <w:tcPr>
            <w:tcW w:w="2547" w:type="dxa"/>
            <w:shd w:val="clear" w:color="auto" w:fill="auto"/>
            <w:vAlign w:val="center"/>
          </w:tcPr>
          <w:p w14:paraId="000006FB" w14:textId="77777777" w:rsidR="0082651E" w:rsidRPr="00D647C6" w:rsidRDefault="005E1C8C">
            <w:pPr>
              <w:rPr>
                <w:color w:val="000000" w:themeColor="text1"/>
                <w:sz w:val="22"/>
                <w:szCs w:val="22"/>
              </w:rPr>
            </w:pPr>
            <w:r w:rsidRPr="00D647C6">
              <w:rPr>
                <w:color w:val="000000" w:themeColor="text1"/>
                <w:sz w:val="22"/>
                <w:szCs w:val="22"/>
              </w:rPr>
              <w:t>day_of_birth</w:t>
            </w:r>
          </w:p>
        </w:tc>
        <w:tc>
          <w:tcPr>
            <w:tcW w:w="1417" w:type="dxa"/>
            <w:shd w:val="clear" w:color="auto" w:fill="auto"/>
            <w:vAlign w:val="bottom"/>
          </w:tcPr>
          <w:p w14:paraId="000006FC"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6FD" w14:textId="77777777" w:rsidR="0082651E" w:rsidRPr="00D647C6" w:rsidRDefault="0082651E">
            <w:pPr>
              <w:rPr>
                <w:color w:val="000000" w:themeColor="text1"/>
                <w:sz w:val="22"/>
                <w:szCs w:val="22"/>
              </w:rPr>
            </w:pPr>
          </w:p>
        </w:tc>
        <w:tc>
          <w:tcPr>
            <w:tcW w:w="1559" w:type="dxa"/>
            <w:shd w:val="clear" w:color="auto" w:fill="auto"/>
            <w:vAlign w:val="center"/>
          </w:tcPr>
          <w:p w14:paraId="000006FE" w14:textId="77777777" w:rsidR="0082651E" w:rsidRPr="00D647C6" w:rsidRDefault="005E1C8C">
            <w:pPr>
              <w:rPr>
                <w:color w:val="000000" w:themeColor="text1"/>
                <w:sz w:val="22"/>
                <w:szCs w:val="22"/>
              </w:rPr>
            </w:pPr>
            <w:r w:rsidRPr="00D647C6">
              <w:rPr>
                <w:color w:val="000000" w:themeColor="text1"/>
                <w:sz w:val="22"/>
                <w:szCs w:val="22"/>
              </w:rPr>
              <w:t>character dd</w:t>
            </w:r>
          </w:p>
        </w:tc>
        <w:tc>
          <w:tcPr>
            <w:tcW w:w="1701" w:type="dxa"/>
            <w:shd w:val="clear" w:color="auto" w:fill="auto"/>
            <w:vAlign w:val="center"/>
          </w:tcPr>
          <w:p w14:paraId="000006FF" w14:textId="77777777" w:rsidR="0082651E" w:rsidRPr="00D647C6" w:rsidRDefault="0082651E">
            <w:pPr>
              <w:rPr>
                <w:color w:val="000000" w:themeColor="text1"/>
                <w:sz w:val="22"/>
                <w:szCs w:val="22"/>
              </w:rPr>
            </w:pPr>
          </w:p>
        </w:tc>
      </w:tr>
      <w:tr w:rsidR="0082651E" w:rsidRPr="00D647C6" w14:paraId="36C64093" w14:textId="77777777" w:rsidTr="0051103A">
        <w:trPr>
          <w:trHeight w:val="300"/>
        </w:trPr>
        <w:tc>
          <w:tcPr>
            <w:tcW w:w="2547" w:type="dxa"/>
            <w:shd w:val="clear" w:color="auto" w:fill="auto"/>
            <w:vAlign w:val="center"/>
          </w:tcPr>
          <w:p w14:paraId="00000700" w14:textId="77777777" w:rsidR="0082651E" w:rsidRPr="00D647C6" w:rsidRDefault="005E1C8C">
            <w:pPr>
              <w:rPr>
                <w:color w:val="000000" w:themeColor="text1"/>
                <w:sz w:val="22"/>
                <w:szCs w:val="22"/>
              </w:rPr>
            </w:pPr>
            <w:r w:rsidRPr="00D647C6">
              <w:rPr>
                <w:color w:val="000000" w:themeColor="text1"/>
                <w:sz w:val="22"/>
                <w:szCs w:val="22"/>
              </w:rPr>
              <w:t>month_of_birth</w:t>
            </w:r>
          </w:p>
        </w:tc>
        <w:tc>
          <w:tcPr>
            <w:tcW w:w="1417" w:type="dxa"/>
            <w:shd w:val="clear" w:color="auto" w:fill="auto"/>
            <w:vAlign w:val="center"/>
          </w:tcPr>
          <w:p w14:paraId="00000701"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702" w14:textId="77777777" w:rsidR="0082651E" w:rsidRPr="00D647C6" w:rsidRDefault="0082651E">
            <w:pPr>
              <w:rPr>
                <w:color w:val="000000" w:themeColor="text1"/>
                <w:sz w:val="22"/>
                <w:szCs w:val="22"/>
              </w:rPr>
            </w:pPr>
          </w:p>
        </w:tc>
        <w:tc>
          <w:tcPr>
            <w:tcW w:w="1559" w:type="dxa"/>
            <w:shd w:val="clear" w:color="auto" w:fill="auto"/>
            <w:vAlign w:val="center"/>
          </w:tcPr>
          <w:p w14:paraId="00000703" w14:textId="77777777" w:rsidR="0082651E" w:rsidRPr="00D647C6" w:rsidRDefault="005E1C8C">
            <w:pPr>
              <w:rPr>
                <w:color w:val="000000" w:themeColor="text1"/>
                <w:sz w:val="22"/>
                <w:szCs w:val="22"/>
              </w:rPr>
            </w:pPr>
            <w:r w:rsidRPr="00D647C6">
              <w:rPr>
                <w:color w:val="000000" w:themeColor="text1"/>
                <w:sz w:val="22"/>
                <w:szCs w:val="22"/>
              </w:rPr>
              <w:t>character mm</w:t>
            </w:r>
          </w:p>
        </w:tc>
        <w:tc>
          <w:tcPr>
            <w:tcW w:w="1701" w:type="dxa"/>
            <w:shd w:val="clear" w:color="auto" w:fill="auto"/>
            <w:vAlign w:val="center"/>
          </w:tcPr>
          <w:p w14:paraId="00000704" w14:textId="77777777" w:rsidR="0082651E" w:rsidRPr="00D647C6" w:rsidRDefault="0082651E">
            <w:pPr>
              <w:rPr>
                <w:color w:val="000000" w:themeColor="text1"/>
                <w:sz w:val="22"/>
                <w:szCs w:val="22"/>
              </w:rPr>
            </w:pPr>
          </w:p>
        </w:tc>
      </w:tr>
      <w:tr w:rsidR="0082651E" w:rsidRPr="00D647C6" w14:paraId="6EA80A63" w14:textId="77777777" w:rsidTr="0051103A">
        <w:trPr>
          <w:trHeight w:val="300"/>
        </w:trPr>
        <w:tc>
          <w:tcPr>
            <w:tcW w:w="2547" w:type="dxa"/>
            <w:shd w:val="clear" w:color="auto" w:fill="F2F2F2" w:themeFill="background1" w:themeFillShade="F2"/>
            <w:vAlign w:val="center"/>
          </w:tcPr>
          <w:p w14:paraId="00000705" w14:textId="77777777" w:rsidR="0082651E" w:rsidRPr="00D647C6" w:rsidRDefault="005E1C8C">
            <w:pPr>
              <w:rPr>
                <w:color w:val="000000" w:themeColor="text1"/>
                <w:sz w:val="22"/>
                <w:szCs w:val="22"/>
              </w:rPr>
            </w:pPr>
            <w:r w:rsidRPr="00D647C6">
              <w:rPr>
                <w:color w:val="000000" w:themeColor="text1"/>
                <w:sz w:val="22"/>
                <w:szCs w:val="22"/>
              </w:rPr>
              <w:lastRenderedPageBreak/>
              <w:t>year_of_birth</w:t>
            </w:r>
          </w:p>
        </w:tc>
        <w:tc>
          <w:tcPr>
            <w:tcW w:w="1417" w:type="dxa"/>
            <w:shd w:val="clear" w:color="auto" w:fill="F2F2F2" w:themeFill="background1" w:themeFillShade="F2"/>
            <w:vAlign w:val="center"/>
          </w:tcPr>
          <w:p w14:paraId="00000706"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707" w14:textId="77777777" w:rsidR="0082651E" w:rsidRPr="00D647C6" w:rsidRDefault="0082651E">
            <w:pPr>
              <w:rPr>
                <w:color w:val="000000" w:themeColor="text1"/>
                <w:sz w:val="22"/>
                <w:szCs w:val="22"/>
              </w:rPr>
            </w:pPr>
          </w:p>
        </w:tc>
        <w:tc>
          <w:tcPr>
            <w:tcW w:w="1559" w:type="dxa"/>
            <w:shd w:val="clear" w:color="auto" w:fill="F2F2F2" w:themeFill="background1" w:themeFillShade="F2"/>
            <w:vAlign w:val="center"/>
          </w:tcPr>
          <w:p w14:paraId="00000708" w14:textId="77777777" w:rsidR="0082651E" w:rsidRPr="00D647C6" w:rsidRDefault="005E1C8C">
            <w:pPr>
              <w:rPr>
                <w:color w:val="000000" w:themeColor="text1"/>
                <w:sz w:val="22"/>
                <w:szCs w:val="22"/>
              </w:rPr>
            </w:pPr>
            <w:r w:rsidRPr="00D647C6">
              <w:rPr>
                <w:color w:val="000000" w:themeColor="text1"/>
                <w:sz w:val="22"/>
                <w:szCs w:val="22"/>
              </w:rPr>
              <w:t>character yyyy</w:t>
            </w:r>
          </w:p>
        </w:tc>
        <w:tc>
          <w:tcPr>
            <w:tcW w:w="1701" w:type="dxa"/>
            <w:shd w:val="clear" w:color="auto" w:fill="F2F2F2" w:themeFill="background1" w:themeFillShade="F2"/>
            <w:vAlign w:val="center"/>
          </w:tcPr>
          <w:p w14:paraId="00000709" w14:textId="77777777" w:rsidR="0082651E" w:rsidRPr="00D647C6" w:rsidRDefault="0082651E">
            <w:pPr>
              <w:rPr>
                <w:color w:val="000000" w:themeColor="text1"/>
                <w:sz w:val="22"/>
                <w:szCs w:val="22"/>
              </w:rPr>
            </w:pPr>
          </w:p>
        </w:tc>
      </w:tr>
      <w:tr w:rsidR="0082651E" w:rsidRPr="00D647C6" w14:paraId="3FA360A4" w14:textId="77777777" w:rsidTr="0051103A">
        <w:trPr>
          <w:trHeight w:val="300"/>
        </w:trPr>
        <w:tc>
          <w:tcPr>
            <w:tcW w:w="2547" w:type="dxa"/>
            <w:shd w:val="clear" w:color="auto" w:fill="auto"/>
            <w:vAlign w:val="center"/>
          </w:tcPr>
          <w:p w14:paraId="0000070A" w14:textId="77777777" w:rsidR="0082651E" w:rsidRPr="00D647C6" w:rsidRDefault="005E1C8C">
            <w:pPr>
              <w:rPr>
                <w:color w:val="000000" w:themeColor="text1"/>
                <w:sz w:val="22"/>
                <w:szCs w:val="22"/>
              </w:rPr>
            </w:pPr>
            <w:r w:rsidRPr="00D647C6">
              <w:rPr>
                <w:color w:val="000000" w:themeColor="text1"/>
                <w:sz w:val="22"/>
                <w:szCs w:val="22"/>
              </w:rPr>
              <w:t>day_of_death</w:t>
            </w:r>
          </w:p>
        </w:tc>
        <w:tc>
          <w:tcPr>
            <w:tcW w:w="1417" w:type="dxa"/>
            <w:shd w:val="clear" w:color="auto" w:fill="auto"/>
            <w:vAlign w:val="center"/>
          </w:tcPr>
          <w:p w14:paraId="0000070B"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70C" w14:textId="77777777" w:rsidR="0082651E" w:rsidRPr="00D647C6" w:rsidRDefault="0082651E">
            <w:pPr>
              <w:rPr>
                <w:color w:val="000000" w:themeColor="text1"/>
                <w:sz w:val="22"/>
                <w:szCs w:val="22"/>
              </w:rPr>
            </w:pPr>
          </w:p>
        </w:tc>
        <w:tc>
          <w:tcPr>
            <w:tcW w:w="1559" w:type="dxa"/>
            <w:shd w:val="clear" w:color="auto" w:fill="auto"/>
            <w:vAlign w:val="center"/>
          </w:tcPr>
          <w:p w14:paraId="0000070D" w14:textId="77777777" w:rsidR="0082651E" w:rsidRPr="00D647C6" w:rsidRDefault="005E1C8C">
            <w:pPr>
              <w:rPr>
                <w:color w:val="000000" w:themeColor="text1"/>
                <w:sz w:val="22"/>
                <w:szCs w:val="22"/>
              </w:rPr>
            </w:pPr>
            <w:r w:rsidRPr="00D647C6">
              <w:rPr>
                <w:color w:val="000000" w:themeColor="text1"/>
                <w:sz w:val="22"/>
                <w:szCs w:val="22"/>
              </w:rPr>
              <w:t>character dd</w:t>
            </w:r>
          </w:p>
        </w:tc>
        <w:tc>
          <w:tcPr>
            <w:tcW w:w="1701" w:type="dxa"/>
            <w:shd w:val="clear" w:color="auto" w:fill="auto"/>
            <w:vAlign w:val="center"/>
          </w:tcPr>
          <w:p w14:paraId="0000070E" w14:textId="77777777" w:rsidR="0082651E" w:rsidRPr="00D647C6" w:rsidRDefault="0082651E">
            <w:pPr>
              <w:rPr>
                <w:color w:val="000000" w:themeColor="text1"/>
                <w:sz w:val="22"/>
                <w:szCs w:val="22"/>
              </w:rPr>
            </w:pPr>
          </w:p>
        </w:tc>
      </w:tr>
      <w:tr w:rsidR="0082651E" w:rsidRPr="00D647C6" w14:paraId="79BF43F9" w14:textId="77777777" w:rsidTr="0051103A">
        <w:trPr>
          <w:trHeight w:val="300"/>
        </w:trPr>
        <w:tc>
          <w:tcPr>
            <w:tcW w:w="2547" w:type="dxa"/>
            <w:shd w:val="clear" w:color="auto" w:fill="auto"/>
            <w:vAlign w:val="center"/>
          </w:tcPr>
          <w:p w14:paraId="0000070F" w14:textId="77777777" w:rsidR="0082651E" w:rsidRPr="00D647C6" w:rsidRDefault="005E1C8C">
            <w:pPr>
              <w:rPr>
                <w:color w:val="000000" w:themeColor="text1"/>
                <w:sz w:val="22"/>
                <w:szCs w:val="22"/>
              </w:rPr>
            </w:pPr>
            <w:r w:rsidRPr="00D647C6">
              <w:rPr>
                <w:color w:val="000000" w:themeColor="text1"/>
                <w:sz w:val="22"/>
                <w:szCs w:val="22"/>
              </w:rPr>
              <w:t>month_of_death</w:t>
            </w:r>
          </w:p>
        </w:tc>
        <w:tc>
          <w:tcPr>
            <w:tcW w:w="1417" w:type="dxa"/>
            <w:shd w:val="clear" w:color="auto" w:fill="auto"/>
            <w:vAlign w:val="center"/>
          </w:tcPr>
          <w:p w14:paraId="00000710"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711" w14:textId="77777777" w:rsidR="0082651E" w:rsidRPr="00D647C6" w:rsidRDefault="0082651E">
            <w:pPr>
              <w:rPr>
                <w:color w:val="000000" w:themeColor="text1"/>
                <w:sz w:val="22"/>
                <w:szCs w:val="22"/>
              </w:rPr>
            </w:pPr>
          </w:p>
        </w:tc>
        <w:tc>
          <w:tcPr>
            <w:tcW w:w="1559" w:type="dxa"/>
            <w:shd w:val="clear" w:color="auto" w:fill="auto"/>
            <w:vAlign w:val="center"/>
          </w:tcPr>
          <w:p w14:paraId="00000712" w14:textId="77777777" w:rsidR="0082651E" w:rsidRPr="00D647C6" w:rsidRDefault="005E1C8C">
            <w:pPr>
              <w:rPr>
                <w:color w:val="000000" w:themeColor="text1"/>
                <w:sz w:val="22"/>
                <w:szCs w:val="22"/>
              </w:rPr>
            </w:pPr>
            <w:r w:rsidRPr="00D647C6">
              <w:rPr>
                <w:color w:val="000000" w:themeColor="text1"/>
                <w:sz w:val="22"/>
                <w:szCs w:val="22"/>
              </w:rPr>
              <w:t>character mm</w:t>
            </w:r>
          </w:p>
        </w:tc>
        <w:tc>
          <w:tcPr>
            <w:tcW w:w="1701" w:type="dxa"/>
            <w:shd w:val="clear" w:color="auto" w:fill="auto"/>
            <w:vAlign w:val="center"/>
          </w:tcPr>
          <w:p w14:paraId="00000713" w14:textId="77777777" w:rsidR="0082651E" w:rsidRPr="00D647C6" w:rsidRDefault="0082651E">
            <w:pPr>
              <w:rPr>
                <w:color w:val="000000" w:themeColor="text1"/>
                <w:sz w:val="22"/>
                <w:szCs w:val="22"/>
              </w:rPr>
            </w:pPr>
          </w:p>
        </w:tc>
      </w:tr>
      <w:tr w:rsidR="0082651E" w:rsidRPr="00D647C6" w14:paraId="399FA3D7" w14:textId="77777777" w:rsidTr="0051103A">
        <w:trPr>
          <w:trHeight w:val="300"/>
        </w:trPr>
        <w:tc>
          <w:tcPr>
            <w:tcW w:w="2547" w:type="dxa"/>
            <w:shd w:val="clear" w:color="auto" w:fill="F2F2F2" w:themeFill="background1" w:themeFillShade="F2"/>
            <w:vAlign w:val="center"/>
          </w:tcPr>
          <w:p w14:paraId="00000714" w14:textId="77777777" w:rsidR="0082651E" w:rsidRPr="00D647C6" w:rsidRDefault="005E1C8C">
            <w:pPr>
              <w:rPr>
                <w:color w:val="000000" w:themeColor="text1"/>
                <w:sz w:val="22"/>
                <w:szCs w:val="22"/>
              </w:rPr>
            </w:pPr>
            <w:r w:rsidRPr="00D647C6">
              <w:rPr>
                <w:color w:val="000000" w:themeColor="text1"/>
                <w:sz w:val="22"/>
                <w:szCs w:val="22"/>
              </w:rPr>
              <w:t>year_of_death</w:t>
            </w:r>
          </w:p>
        </w:tc>
        <w:tc>
          <w:tcPr>
            <w:tcW w:w="1417" w:type="dxa"/>
            <w:shd w:val="clear" w:color="auto" w:fill="F2F2F2" w:themeFill="background1" w:themeFillShade="F2"/>
            <w:vAlign w:val="center"/>
          </w:tcPr>
          <w:p w14:paraId="00000715"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716" w14:textId="77777777" w:rsidR="0082651E" w:rsidRPr="00D647C6" w:rsidRDefault="0082651E">
            <w:pPr>
              <w:rPr>
                <w:color w:val="000000" w:themeColor="text1"/>
                <w:sz w:val="22"/>
                <w:szCs w:val="22"/>
              </w:rPr>
            </w:pPr>
          </w:p>
        </w:tc>
        <w:tc>
          <w:tcPr>
            <w:tcW w:w="1559" w:type="dxa"/>
            <w:shd w:val="clear" w:color="auto" w:fill="F2F2F2" w:themeFill="background1" w:themeFillShade="F2"/>
            <w:vAlign w:val="center"/>
          </w:tcPr>
          <w:p w14:paraId="00000717" w14:textId="77777777" w:rsidR="0082651E" w:rsidRPr="00D647C6" w:rsidRDefault="005E1C8C">
            <w:pPr>
              <w:rPr>
                <w:color w:val="000000" w:themeColor="text1"/>
                <w:sz w:val="22"/>
                <w:szCs w:val="22"/>
              </w:rPr>
            </w:pPr>
            <w:r w:rsidRPr="00D647C6">
              <w:rPr>
                <w:color w:val="000000" w:themeColor="text1"/>
                <w:sz w:val="22"/>
                <w:szCs w:val="22"/>
              </w:rPr>
              <w:t>character yyyy</w:t>
            </w:r>
          </w:p>
        </w:tc>
        <w:tc>
          <w:tcPr>
            <w:tcW w:w="1701" w:type="dxa"/>
            <w:shd w:val="clear" w:color="auto" w:fill="F2F2F2" w:themeFill="background1" w:themeFillShade="F2"/>
            <w:vAlign w:val="center"/>
          </w:tcPr>
          <w:p w14:paraId="00000718" w14:textId="77777777" w:rsidR="0082651E" w:rsidRPr="00D647C6" w:rsidRDefault="0082651E">
            <w:pPr>
              <w:rPr>
                <w:color w:val="000000" w:themeColor="text1"/>
                <w:sz w:val="22"/>
                <w:szCs w:val="22"/>
              </w:rPr>
            </w:pPr>
          </w:p>
        </w:tc>
      </w:tr>
      <w:tr w:rsidR="0082651E" w:rsidRPr="00D647C6" w14:paraId="3C5D36AA" w14:textId="77777777" w:rsidTr="0051103A">
        <w:trPr>
          <w:trHeight w:val="871"/>
        </w:trPr>
        <w:tc>
          <w:tcPr>
            <w:tcW w:w="2547" w:type="dxa"/>
            <w:shd w:val="clear" w:color="auto" w:fill="F2F2F2" w:themeFill="background1" w:themeFillShade="F2"/>
            <w:vAlign w:val="center"/>
          </w:tcPr>
          <w:p w14:paraId="00000719" w14:textId="77777777" w:rsidR="0082651E" w:rsidRPr="00D647C6" w:rsidRDefault="005E1C8C">
            <w:pPr>
              <w:rPr>
                <w:color w:val="000000" w:themeColor="text1"/>
                <w:sz w:val="22"/>
                <w:szCs w:val="22"/>
              </w:rPr>
            </w:pPr>
            <w:r w:rsidRPr="00D647C6">
              <w:rPr>
                <w:color w:val="000000" w:themeColor="text1"/>
                <w:sz w:val="22"/>
                <w:szCs w:val="22"/>
              </w:rPr>
              <w:t>sex_at_instance_creation</w:t>
            </w:r>
          </w:p>
        </w:tc>
        <w:tc>
          <w:tcPr>
            <w:tcW w:w="1417" w:type="dxa"/>
            <w:shd w:val="clear" w:color="auto" w:fill="F2F2F2" w:themeFill="background1" w:themeFillShade="F2"/>
            <w:vAlign w:val="center"/>
          </w:tcPr>
          <w:p w14:paraId="0000071A" w14:textId="77777777" w:rsidR="0082651E" w:rsidRPr="00D647C6" w:rsidRDefault="005E1C8C">
            <w:pPr>
              <w:rPr>
                <w:color w:val="000000" w:themeColor="text1"/>
                <w:sz w:val="22"/>
                <w:szCs w:val="22"/>
              </w:rPr>
            </w:pPr>
            <w:r w:rsidRPr="00D647C6">
              <w:rPr>
                <w:color w:val="000000" w:themeColor="text1"/>
                <w:sz w:val="22"/>
                <w:szCs w:val="22"/>
              </w:rPr>
              <w:t>Yes</w:t>
            </w:r>
          </w:p>
        </w:tc>
        <w:tc>
          <w:tcPr>
            <w:tcW w:w="2410" w:type="dxa"/>
            <w:shd w:val="clear" w:color="auto" w:fill="F2F2F2" w:themeFill="background1" w:themeFillShade="F2"/>
            <w:vAlign w:val="bottom"/>
          </w:tcPr>
          <w:p w14:paraId="0000071B" w14:textId="77777777" w:rsidR="0082651E" w:rsidRPr="00D647C6" w:rsidRDefault="005E1C8C">
            <w:pPr>
              <w:rPr>
                <w:color w:val="000000" w:themeColor="text1"/>
                <w:sz w:val="22"/>
                <w:szCs w:val="22"/>
              </w:rPr>
            </w:pPr>
            <w:r w:rsidRPr="00D647C6">
              <w:rPr>
                <w:color w:val="000000" w:themeColor="text1"/>
                <w:sz w:val="22"/>
                <w:szCs w:val="22"/>
              </w:rPr>
              <w:t>Sex of the person in the moment when in the instance of the CDM is created</w:t>
            </w:r>
          </w:p>
        </w:tc>
        <w:tc>
          <w:tcPr>
            <w:tcW w:w="1559" w:type="dxa"/>
            <w:shd w:val="clear" w:color="auto" w:fill="F2F2F2" w:themeFill="background1" w:themeFillShade="F2"/>
            <w:vAlign w:val="center"/>
          </w:tcPr>
          <w:p w14:paraId="0000071C"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center"/>
          </w:tcPr>
          <w:p w14:paraId="0000071D"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5F06DD24" w14:textId="77777777" w:rsidTr="0051103A">
        <w:trPr>
          <w:trHeight w:val="600"/>
        </w:trPr>
        <w:tc>
          <w:tcPr>
            <w:tcW w:w="2547" w:type="dxa"/>
            <w:shd w:val="clear" w:color="auto" w:fill="auto"/>
            <w:vAlign w:val="center"/>
          </w:tcPr>
          <w:p w14:paraId="0000071E" w14:textId="77777777" w:rsidR="0082651E" w:rsidRPr="00D647C6" w:rsidRDefault="005E1C8C">
            <w:pPr>
              <w:rPr>
                <w:color w:val="000000" w:themeColor="text1"/>
                <w:sz w:val="22"/>
                <w:szCs w:val="22"/>
              </w:rPr>
            </w:pPr>
            <w:r w:rsidRPr="00D647C6">
              <w:rPr>
                <w:color w:val="000000" w:themeColor="text1"/>
                <w:sz w:val="22"/>
                <w:szCs w:val="22"/>
              </w:rPr>
              <w:t>race</w:t>
            </w:r>
          </w:p>
        </w:tc>
        <w:tc>
          <w:tcPr>
            <w:tcW w:w="1417" w:type="dxa"/>
            <w:shd w:val="clear" w:color="auto" w:fill="auto"/>
            <w:vAlign w:val="center"/>
          </w:tcPr>
          <w:p w14:paraId="0000071F"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720" w14:textId="77777777" w:rsidR="0082651E" w:rsidRPr="00D647C6" w:rsidRDefault="0082651E">
            <w:pPr>
              <w:rPr>
                <w:color w:val="000000" w:themeColor="text1"/>
                <w:sz w:val="22"/>
                <w:szCs w:val="22"/>
              </w:rPr>
            </w:pPr>
          </w:p>
        </w:tc>
        <w:tc>
          <w:tcPr>
            <w:tcW w:w="1559" w:type="dxa"/>
            <w:shd w:val="clear" w:color="auto" w:fill="auto"/>
            <w:vAlign w:val="center"/>
          </w:tcPr>
          <w:p w14:paraId="00000721"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auto"/>
            <w:vAlign w:val="center"/>
          </w:tcPr>
          <w:p w14:paraId="00000722" w14:textId="12581356" w:rsidR="0082651E" w:rsidRPr="00D647C6" w:rsidRDefault="0082651E">
            <w:pPr>
              <w:rPr>
                <w:color w:val="000000" w:themeColor="text1"/>
                <w:sz w:val="22"/>
                <w:szCs w:val="22"/>
              </w:rPr>
            </w:pPr>
          </w:p>
        </w:tc>
      </w:tr>
      <w:tr w:rsidR="0082651E" w:rsidRPr="00D647C6" w14:paraId="255E8F90" w14:textId="77777777" w:rsidTr="0051103A">
        <w:trPr>
          <w:trHeight w:val="600"/>
        </w:trPr>
        <w:tc>
          <w:tcPr>
            <w:tcW w:w="2547" w:type="dxa"/>
            <w:shd w:val="clear" w:color="auto" w:fill="auto"/>
            <w:vAlign w:val="center"/>
          </w:tcPr>
          <w:p w14:paraId="00000723" w14:textId="77777777" w:rsidR="0082651E" w:rsidRPr="00D647C6" w:rsidRDefault="005E1C8C">
            <w:pPr>
              <w:rPr>
                <w:color w:val="000000" w:themeColor="text1"/>
                <w:sz w:val="22"/>
                <w:szCs w:val="22"/>
              </w:rPr>
            </w:pPr>
            <w:r w:rsidRPr="00D647C6">
              <w:rPr>
                <w:color w:val="000000" w:themeColor="text1"/>
                <w:sz w:val="22"/>
                <w:szCs w:val="22"/>
              </w:rPr>
              <w:t>country_of_birth</w:t>
            </w:r>
          </w:p>
        </w:tc>
        <w:tc>
          <w:tcPr>
            <w:tcW w:w="1417" w:type="dxa"/>
            <w:shd w:val="clear" w:color="auto" w:fill="auto"/>
            <w:vAlign w:val="center"/>
          </w:tcPr>
          <w:p w14:paraId="00000724" w14:textId="77777777" w:rsidR="0082651E" w:rsidRPr="00D647C6" w:rsidRDefault="005E1C8C">
            <w:pPr>
              <w:rPr>
                <w:color w:val="000000" w:themeColor="text1"/>
                <w:sz w:val="22"/>
                <w:szCs w:val="22"/>
              </w:rPr>
            </w:pPr>
            <w:r w:rsidRPr="00D647C6">
              <w:rPr>
                <w:color w:val="000000" w:themeColor="text1"/>
                <w:sz w:val="22"/>
                <w:szCs w:val="22"/>
              </w:rPr>
              <w:t>No</w:t>
            </w:r>
          </w:p>
        </w:tc>
        <w:tc>
          <w:tcPr>
            <w:tcW w:w="2410" w:type="dxa"/>
            <w:shd w:val="clear" w:color="auto" w:fill="auto"/>
            <w:vAlign w:val="bottom"/>
          </w:tcPr>
          <w:p w14:paraId="00000725" w14:textId="77777777" w:rsidR="0082651E" w:rsidRPr="00D647C6" w:rsidRDefault="0082651E">
            <w:pPr>
              <w:rPr>
                <w:color w:val="000000" w:themeColor="text1"/>
                <w:sz w:val="22"/>
                <w:szCs w:val="22"/>
              </w:rPr>
            </w:pPr>
          </w:p>
        </w:tc>
        <w:tc>
          <w:tcPr>
            <w:tcW w:w="1559" w:type="dxa"/>
            <w:shd w:val="clear" w:color="auto" w:fill="auto"/>
            <w:vAlign w:val="center"/>
          </w:tcPr>
          <w:p w14:paraId="00000726"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auto"/>
            <w:vAlign w:val="bottom"/>
          </w:tcPr>
          <w:p w14:paraId="00000727" w14:textId="16AD530F" w:rsidR="0082651E" w:rsidRPr="00D647C6" w:rsidRDefault="0082651E">
            <w:pPr>
              <w:rPr>
                <w:color w:val="000000" w:themeColor="text1"/>
                <w:sz w:val="22"/>
                <w:szCs w:val="22"/>
              </w:rPr>
            </w:pPr>
          </w:p>
        </w:tc>
      </w:tr>
      <w:tr w:rsidR="0082651E" w:rsidRPr="00D647C6" w14:paraId="37B646DA" w14:textId="77777777" w:rsidTr="0051103A">
        <w:trPr>
          <w:trHeight w:val="75"/>
        </w:trPr>
        <w:tc>
          <w:tcPr>
            <w:tcW w:w="2547" w:type="dxa"/>
            <w:shd w:val="clear" w:color="auto" w:fill="auto"/>
            <w:vAlign w:val="center"/>
          </w:tcPr>
          <w:p w14:paraId="00000728" w14:textId="77777777" w:rsidR="0082651E" w:rsidRPr="00D647C6" w:rsidRDefault="005E1C8C">
            <w:pPr>
              <w:rPr>
                <w:color w:val="000000" w:themeColor="text1"/>
                <w:sz w:val="22"/>
                <w:szCs w:val="22"/>
              </w:rPr>
            </w:pPr>
            <w:r w:rsidRPr="00D647C6">
              <w:rPr>
                <w:color w:val="000000" w:themeColor="text1"/>
                <w:sz w:val="22"/>
                <w:szCs w:val="22"/>
              </w:rPr>
              <w:t>quality</w:t>
            </w:r>
          </w:p>
        </w:tc>
        <w:tc>
          <w:tcPr>
            <w:tcW w:w="1417" w:type="dxa"/>
            <w:shd w:val="clear" w:color="auto" w:fill="auto"/>
            <w:vAlign w:val="center"/>
          </w:tcPr>
          <w:p w14:paraId="00000729" w14:textId="2F1AD368" w:rsidR="0082651E" w:rsidRPr="00D647C6" w:rsidRDefault="0051103A">
            <w:pPr>
              <w:rPr>
                <w:color w:val="000000" w:themeColor="text1"/>
                <w:sz w:val="22"/>
                <w:szCs w:val="22"/>
              </w:rPr>
            </w:pPr>
            <w:r w:rsidRPr="00D647C6">
              <w:rPr>
                <w:color w:val="000000" w:themeColor="text1"/>
                <w:sz w:val="22"/>
                <w:szCs w:val="22"/>
              </w:rPr>
              <w:t>No</w:t>
            </w:r>
          </w:p>
        </w:tc>
        <w:tc>
          <w:tcPr>
            <w:tcW w:w="2410" w:type="dxa"/>
            <w:shd w:val="clear" w:color="auto" w:fill="auto"/>
            <w:vAlign w:val="center"/>
          </w:tcPr>
          <w:p w14:paraId="0000072A" w14:textId="77777777" w:rsidR="0082651E" w:rsidRPr="00D647C6" w:rsidRDefault="005E1C8C">
            <w:pPr>
              <w:rPr>
                <w:color w:val="000000" w:themeColor="text1"/>
                <w:sz w:val="22"/>
                <w:szCs w:val="22"/>
              </w:rPr>
            </w:pPr>
            <w:r w:rsidRPr="00D647C6">
              <w:rPr>
                <w:color w:val="000000" w:themeColor="text1"/>
                <w:sz w:val="22"/>
                <w:szCs w:val="22"/>
              </w:rPr>
              <w:t>A judgement on the quality of the variables recorded in this table</w:t>
            </w:r>
          </w:p>
        </w:tc>
        <w:tc>
          <w:tcPr>
            <w:tcW w:w="1559" w:type="dxa"/>
            <w:shd w:val="clear" w:color="auto" w:fill="auto"/>
            <w:vAlign w:val="center"/>
          </w:tcPr>
          <w:p w14:paraId="0000072B"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auto"/>
            <w:vAlign w:val="center"/>
          </w:tcPr>
          <w:p w14:paraId="0000072C"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bl>
    <w:p w14:paraId="0000072D" w14:textId="77777777" w:rsidR="0082651E" w:rsidRPr="00D647C6" w:rsidRDefault="0082651E">
      <w:pPr>
        <w:rPr>
          <w:color w:val="000000" w:themeColor="text1"/>
          <w:sz w:val="22"/>
          <w:szCs w:val="22"/>
        </w:rPr>
      </w:pPr>
    </w:p>
    <w:p w14:paraId="0000072E" w14:textId="2E57E280" w:rsidR="0082651E" w:rsidRPr="00D647C6" w:rsidRDefault="005E1C8C">
      <w:pPr>
        <w:rPr>
          <w:b/>
          <w:bCs/>
          <w:color w:val="000000" w:themeColor="text1"/>
          <w:sz w:val="22"/>
          <w:szCs w:val="22"/>
        </w:rPr>
      </w:pPr>
      <w:r w:rsidRPr="00D647C6">
        <w:rPr>
          <w:b/>
          <w:bCs/>
          <w:color w:val="000000" w:themeColor="text1"/>
          <w:sz w:val="22"/>
          <w:szCs w:val="22"/>
        </w:rPr>
        <w:t>Step 4</w:t>
      </w:r>
      <w:r w:rsidR="003C408A"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5AF077E1" w14:textId="77777777" w:rsidR="007D525F" w:rsidRPr="00D647C6" w:rsidRDefault="007D525F" w:rsidP="007D525F">
      <w:pPr>
        <w:pBdr>
          <w:top w:val="nil"/>
          <w:left w:val="nil"/>
          <w:bottom w:val="nil"/>
          <w:right w:val="nil"/>
          <w:between w:val="nil"/>
        </w:pBdr>
        <w:rPr>
          <w:b/>
          <w:bCs/>
          <w:color w:val="000000" w:themeColor="text1"/>
          <w:sz w:val="22"/>
          <w:szCs w:val="22"/>
        </w:rPr>
      </w:pPr>
    </w:p>
    <w:p w14:paraId="4A76CB79" w14:textId="1A69766A"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4A68C2BD"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3003A813" w14:textId="77777777" w:rsidR="007D525F" w:rsidRPr="00D647C6" w:rsidRDefault="007D525F" w:rsidP="007D525F">
      <w:pPr>
        <w:pBdr>
          <w:top w:val="nil"/>
          <w:left w:val="nil"/>
          <w:bottom w:val="nil"/>
          <w:right w:val="nil"/>
          <w:between w:val="nil"/>
        </w:pBdr>
        <w:rPr>
          <w:color w:val="000000" w:themeColor="text1"/>
          <w:sz w:val="22"/>
          <w:szCs w:val="22"/>
        </w:rPr>
      </w:pPr>
    </w:p>
    <w:p w14:paraId="1753AB7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7FE57713"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2116105C" w14:textId="77777777" w:rsidR="007D525F" w:rsidRPr="00D647C6" w:rsidRDefault="007D525F" w:rsidP="007D525F">
      <w:pPr>
        <w:pBdr>
          <w:top w:val="nil"/>
          <w:left w:val="nil"/>
          <w:bottom w:val="nil"/>
          <w:right w:val="nil"/>
          <w:between w:val="nil"/>
        </w:pBdr>
        <w:rPr>
          <w:color w:val="000000" w:themeColor="text1"/>
          <w:sz w:val="22"/>
          <w:szCs w:val="22"/>
        </w:rPr>
      </w:pPr>
    </w:p>
    <w:p w14:paraId="667E680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0000072F" w14:textId="77777777" w:rsidR="0082651E" w:rsidRPr="00D647C6" w:rsidRDefault="0082651E">
      <w:pPr>
        <w:rPr>
          <w:b/>
          <w:bCs/>
          <w:color w:val="000000" w:themeColor="text1"/>
          <w:sz w:val="22"/>
          <w:szCs w:val="22"/>
        </w:rPr>
      </w:pPr>
    </w:p>
    <w:p w14:paraId="00000730"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732" w14:textId="6BBE1B6E" w:rsidR="0082651E" w:rsidRDefault="005E1C8C" w:rsidP="00AC2E85">
      <w:pPr>
        <w:ind w:left="360"/>
        <w:rPr>
          <w:color w:val="000000" w:themeColor="text1"/>
          <w:sz w:val="22"/>
          <w:szCs w:val="22"/>
        </w:rPr>
      </w:pPr>
      <w:r w:rsidRPr="00D647C6">
        <w:rPr>
          <w:color w:val="000000" w:themeColor="text1"/>
          <w:sz w:val="22"/>
          <w:szCs w:val="22"/>
        </w:rPr>
        <w:t xml:space="preserve">The PERSONS table has </w:t>
      </w:r>
      <w:r w:rsidR="00AC2E85">
        <w:rPr>
          <w:color w:val="000000" w:themeColor="text1"/>
          <w:sz w:val="22"/>
          <w:szCs w:val="22"/>
          <w:lang w:val="en-US"/>
        </w:rPr>
        <w:t>1</w:t>
      </w:r>
      <w:r w:rsidRPr="00D647C6">
        <w:rPr>
          <w:color w:val="000000" w:themeColor="text1"/>
          <w:sz w:val="22"/>
          <w:szCs w:val="22"/>
        </w:rPr>
        <w:t xml:space="preserve"> convention that can be checked by the script. These conventions will be mentioned in the beginning of this section of the report and is as follows:</w:t>
      </w:r>
    </w:p>
    <w:p w14:paraId="772F2F5D" w14:textId="77777777" w:rsidR="00AC2E85" w:rsidRPr="00AC2E85" w:rsidRDefault="00AC2E85" w:rsidP="00AC2E85">
      <w:pPr>
        <w:ind w:left="360"/>
        <w:rPr>
          <w:color w:val="000000" w:themeColor="text1"/>
          <w:sz w:val="22"/>
          <w:szCs w:val="22"/>
        </w:rPr>
      </w:pPr>
    </w:p>
    <w:p w14:paraId="00000733" w14:textId="02059E65" w:rsidR="0082651E" w:rsidRPr="00D647C6" w:rsidRDefault="005E1C8C" w:rsidP="0047174B">
      <w:pPr>
        <w:numPr>
          <w:ilvl w:val="0"/>
          <w:numId w:val="8"/>
        </w:numPr>
        <w:pBdr>
          <w:top w:val="nil"/>
          <w:left w:val="nil"/>
          <w:bottom w:val="nil"/>
          <w:right w:val="nil"/>
          <w:between w:val="nil"/>
        </w:pBdr>
        <w:rPr>
          <w:color w:val="000000" w:themeColor="text1"/>
          <w:sz w:val="22"/>
          <w:szCs w:val="22"/>
          <w:highlight w:val="white"/>
        </w:rPr>
      </w:pPr>
      <w:r w:rsidRPr="00D647C6">
        <w:rPr>
          <w:color w:val="000000" w:themeColor="text1"/>
          <w:sz w:val="22"/>
          <w:szCs w:val="22"/>
          <w:highlight w:val="white"/>
        </w:rPr>
        <w:t>Every person_id has a single row, meaning that person_id is a primary key.</w:t>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00000734" w14:textId="255B2D16" w:rsidR="0082651E" w:rsidRPr="00D647C6" w:rsidRDefault="005E1C8C" w:rsidP="00AC2E85">
      <w:pPr>
        <w:pBdr>
          <w:top w:val="nil"/>
          <w:left w:val="nil"/>
          <w:bottom w:val="nil"/>
          <w:right w:val="nil"/>
          <w:between w:val="nil"/>
        </w:pBdr>
        <w:ind w:left="360"/>
        <w:rPr>
          <w:color w:val="000000" w:themeColor="text1"/>
          <w:sz w:val="22"/>
          <w:szCs w:val="22"/>
          <w:highlight w:val="white"/>
        </w:rPr>
      </w:pP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r w:rsidRPr="00D647C6">
        <w:rPr>
          <w:color w:val="000000" w:themeColor="text1"/>
          <w:sz w:val="22"/>
          <w:szCs w:val="22"/>
          <w:highlight w:val="white"/>
        </w:rPr>
        <w:tab/>
      </w:r>
    </w:p>
    <w:p w14:paraId="00000735" w14:textId="3D9ABEE7" w:rsidR="0082651E" w:rsidRPr="00AC2E85" w:rsidRDefault="005E1C8C">
      <w:pPr>
        <w:ind w:left="360"/>
        <w:rPr>
          <w:color w:val="000000" w:themeColor="text1"/>
          <w:sz w:val="22"/>
          <w:szCs w:val="22"/>
          <w:lang w:val="en-US"/>
        </w:rPr>
      </w:pPr>
      <w:r w:rsidRPr="00D647C6">
        <w:rPr>
          <w:color w:val="000000" w:themeColor="text1"/>
          <w:sz w:val="22"/>
          <w:szCs w:val="22"/>
        </w:rPr>
        <w:t xml:space="preserve">If the convention is not satisfied than “Convention no. is not satisfied. </w:t>
      </w:r>
      <w:r w:rsidR="00AC2E85">
        <w:rPr>
          <w:color w:val="000000" w:themeColor="text1"/>
          <w:sz w:val="22"/>
          <w:szCs w:val="22"/>
          <w:lang w:val="en-US"/>
        </w:rPr>
        <w:t>There is(are) no. of duplicates person_id.”</w:t>
      </w:r>
    </w:p>
    <w:p w14:paraId="00000737" w14:textId="77777777" w:rsidR="0082651E" w:rsidRPr="00D647C6" w:rsidRDefault="0082651E">
      <w:pPr>
        <w:ind w:left="360"/>
        <w:rPr>
          <w:b/>
          <w:bCs/>
          <w:color w:val="000000" w:themeColor="text1"/>
          <w:sz w:val="22"/>
          <w:szCs w:val="22"/>
        </w:rPr>
      </w:pPr>
    </w:p>
    <w:p w14:paraId="00000738" w14:textId="0BB0AA12"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317901E1" w14:textId="77777777" w:rsidR="00B736DF" w:rsidRPr="00D647C6" w:rsidRDefault="00B736DF" w:rsidP="00B736DF">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0A49EFC8" w14:textId="6596581D" w:rsidR="00B736DF" w:rsidRPr="00D647C6" w:rsidRDefault="00B736DF" w:rsidP="00B736DF">
      <w:pPr>
        <w:rPr>
          <w:color w:val="000000" w:themeColor="text1"/>
          <w:sz w:val="22"/>
          <w:szCs w:val="22"/>
        </w:rPr>
      </w:pPr>
      <w:r w:rsidRPr="00D647C6">
        <w:rPr>
          <w:color w:val="000000" w:themeColor="text1"/>
          <w:sz w:val="22"/>
          <w:szCs w:val="22"/>
        </w:rPr>
        <w:t xml:space="preserve">Overall and by calendar year (according to the </w:t>
      </w:r>
      <w:r w:rsidRPr="00D647C6">
        <w:rPr>
          <w:i/>
          <w:iCs/>
          <w:color w:val="000000" w:themeColor="text1"/>
          <w:sz w:val="22"/>
          <w:szCs w:val="22"/>
        </w:rPr>
        <w:t>yea</w:t>
      </w:r>
      <w:r w:rsidRPr="00D647C6">
        <w:rPr>
          <w:i/>
          <w:iCs/>
          <w:color w:val="000000" w:themeColor="text1"/>
          <w:sz w:val="22"/>
          <w:szCs w:val="22"/>
          <w:lang w:val="en-US"/>
        </w:rPr>
        <w:t>r_of_birth</w:t>
      </w:r>
      <w:r w:rsidRPr="00D647C6">
        <w:rPr>
          <w:color w:val="000000" w:themeColor="text1"/>
          <w:sz w:val="22"/>
          <w:szCs w:val="22"/>
        </w:rPr>
        <w:t xml:space="preserve">) counts will be tabulated. In case both count and total are both equal to zero, the following messages will be printed in top of the results table: </w:t>
      </w:r>
    </w:p>
    <w:p w14:paraId="5180735E" w14:textId="77777777" w:rsidR="00B736DF" w:rsidRPr="00D647C6" w:rsidRDefault="00B736DF" w:rsidP="00B736DF">
      <w:pPr>
        <w:pStyle w:val="ListParagraph"/>
        <w:rPr>
          <w:rFonts w:ascii="Times New Roman" w:hAnsi="Times New Roman"/>
          <w:color w:val="000000" w:themeColor="text1"/>
          <w:sz w:val="22"/>
        </w:rPr>
      </w:pPr>
    </w:p>
    <w:p w14:paraId="47D6C154" w14:textId="13D86AA9" w:rsidR="00B736DF" w:rsidRPr="00D647C6" w:rsidRDefault="00B736DF" w:rsidP="00B736DF">
      <w:pPr>
        <w:pStyle w:val="ListParagraph"/>
        <w:rPr>
          <w:rFonts w:ascii="Times New Roman" w:hAnsi="Times New Roman"/>
          <w:color w:val="000000" w:themeColor="text1"/>
          <w:sz w:val="22"/>
        </w:rPr>
      </w:pPr>
      <w:r w:rsidRPr="00D647C6">
        <w:rPr>
          <w:rFonts w:ascii="Times New Roman" w:hAnsi="Times New Roman"/>
          <w:color w:val="000000" w:themeColor="text1"/>
          <w:sz w:val="22"/>
        </w:rPr>
        <w:t xml:space="preserve">“Attention! There is(are) </w:t>
      </w:r>
      <w:r w:rsidRPr="00D647C6">
        <w:rPr>
          <w:rFonts w:ascii="Times New Roman" w:hAnsi="Times New Roman"/>
          <w:i/>
          <w:iCs/>
          <w:color w:val="000000" w:themeColor="text1"/>
          <w:sz w:val="22"/>
        </w:rPr>
        <w:t>no.</w:t>
      </w:r>
      <w:r w:rsidRPr="00D647C6">
        <w:rPr>
          <w:rFonts w:ascii="Times New Roman" w:hAnsi="Times New Roman"/>
          <w:color w:val="000000" w:themeColor="text1"/>
          <w:sz w:val="22"/>
        </w:rPr>
        <w:t xml:space="preserve"> row(s) with a zero value for both count and total. Those will not be displayed in the tables or graphs. This happens when a variable is completely missing for a particular year.”</w:t>
      </w:r>
    </w:p>
    <w:p w14:paraId="2C3B176E" w14:textId="77777777" w:rsidR="00B736DF" w:rsidRPr="00D647C6" w:rsidRDefault="00B736DF" w:rsidP="00B736DF">
      <w:pPr>
        <w:pStyle w:val="ListParagraph"/>
        <w:rPr>
          <w:rFonts w:ascii="Times New Roman" w:hAnsi="Times New Roman"/>
          <w:color w:val="000000" w:themeColor="text1"/>
          <w:sz w:val="22"/>
        </w:rPr>
      </w:pPr>
    </w:p>
    <w:p w14:paraId="71FEB285" w14:textId="5EE3EAA2" w:rsidR="00B736DF" w:rsidRPr="00D647C6" w:rsidRDefault="00B736DF" w:rsidP="00B736DF">
      <w:pPr>
        <w:rPr>
          <w:color w:val="000000" w:themeColor="text1"/>
          <w:sz w:val="22"/>
          <w:szCs w:val="22"/>
        </w:rPr>
      </w:pPr>
      <w:r w:rsidRPr="00D647C6">
        <w:rPr>
          <w:color w:val="000000" w:themeColor="text1"/>
          <w:sz w:val="22"/>
          <w:szCs w:val="22"/>
        </w:rPr>
        <w:t>The results table will contain the name of the table “</w:t>
      </w:r>
      <w:r w:rsidRPr="00D647C6">
        <w:rPr>
          <w:color w:val="000000" w:themeColor="text1"/>
          <w:sz w:val="22"/>
          <w:szCs w:val="22"/>
          <w:lang w:val="en-US"/>
        </w:rPr>
        <w:t>PERSONS</w:t>
      </w:r>
      <w:r w:rsidRPr="00D647C6">
        <w:rPr>
          <w:color w:val="000000" w:themeColor="text1"/>
          <w:sz w:val="22"/>
          <w:szCs w:val="22"/>
        </w:rPr>
        <w:t xml:space="preserve">”, name of the variable, </w:t>
      </w:r>
      <w:r w:rsidRPr="00D647C6">
        <w:rPr>
          <w:color w:val="000000" w:themeColor="text1"/>
          <w:sz w:val="22"/>
          <w:szCs w:val="22"/>
          <w:lang w:val="en-US"/>
        </w:rPr>
        <w:t>year</w:t>
      </w:r>
      <w:r w:rsidRPr="00D647C6">
        <w:rPr>
          <w:color w:val="000000" w:themeColor="text1"/>
          <w:sz w:val="22"/>
          <w:szCs w:val="22"/>
        </w:rPr>
        <w:t xml:space="preserve"> variable, count, total and percentage. In case of results for variables with two or more categories an extra </w:t>
      </w:r>
      <w:r w:rsidRPr="00D647C6">
        <w:rPr>
          <w:color w:val="000000" w:themeColor="text1"/>
          <w:sz w:val="22"/>
          <w:szCs w:val="22"/>
        </w:rPr>
        <w:lastRenderedPageBreak/>
        <w:t>vocabulary variable will be present in the results table, which reflects the different categories of the variable. If counts and totals smaller than 5 are present in the data, those will be replaced by “&lt;5” in the results table.</w:t>
      </w:r>
    </w:p>
    <w:p w14:paraId="5313972B" w14:textId="3DA70C4A" w:rsidR="00B736DF" w:rsidRPr="00D647C6" w:rsidRDefault="00B736DF" w:rsidP="00B736DF">
      <w:pPr>
        <w:rPr>
          <w:color w:val="000000" w:themeColor="text1"/>
          <w:sz w:val="22"/>
          <w:szCs w:val="22"/>
        </w:rPr>
      </w:pPr>
      <w:r w:rsidRPr="00D647C6">
        <w:rPr>
          <w:color w:val="000000" w:themeColor="text1"/>
          <w:sz w:val="22"/>
          <w:szCs w:val="22"/>
        </w:rPr>
        <w:t xml:space="preserve">Visually the results for variables with two or more categories will be displayed by bar charts and color coded by the vocabulary variable for each of the </w:t>
      </w:r>
      <w:r w:rsidR="00D155D9" w:rsidRPr="00D647C6">
        <w:rPr>
          <w:color w:val="000000" w:themeColor="text1"/>
          <w:sz w:val="22"/>
          <w:szCs w:val="22"/>
          <w:lang w:val="en-US"/>
        </w:rPr>
        <w:t>years</w:t>
      </w:r>
      <w:r w:rsidRPr="00D647C6">
        <w:rPr>
          <w:color w:val="000000" w:themeColor="text1"/>
          <w:sz w:val="22"/>
          <w:szCs w:val="22"/>
        </w:rPr>
        <w:t xml:space="preserve">. If you want to remove a vocabulary from the graph, you can do that by clicking in the vocabulary variable you do not need. If counts and totals smaller than 5 are present in the data, those will not be plotted in the graphs. </w:t>
      </w:r>
    </w:p>
    <w:p w14:paraId="319B3A64" w14:textId="3668F8C5" w:rsidR="00B736DF" w:rsidRPr="00D647C6" w:rsidRDefault="00B736DF" w:rsidP="00B736DF">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741C796D" w14:textId="036B3EF7" w:rsidR="00D155D9" w:rsidRPr="00D647C6" w:rsidRDefault="00D155D9" w:rsidP="00B736DF">
      <w:pPr>
        <w:rPr>
          <w:color w:val="000000" w:themeColor="text1"/>
          <w:sz w:val="22"/>
          <w:szCs w:val="22"/>
        </w:rPr>
      </w:pPr>
    </w:p>
    <w:p w14:paraId="7BCC25F9" w14:textId="77777777"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61D9C375" w14:textId="5237EA96" w:rsidR="00D155D9" w:rsidRPr="00D647C6" w:rsidRDefault="00D155D9" w:rsidP="00D155D9">
      <w:pPr>
        <w:ind w:firstLine="360"/>
        <w:rPr>
          <w:color w:val="000000" w:themeColor="text1"/>
          <w:sz w:val="22"/>
          <w:szCs w:val="22"/>
          <w:lang w:val="en-US"/>
        </w:rPr>
      </w:pPr>
      <w:r w:rsidRPr="00D647C6">
        <w:rPr>
          <w:i/>
          <w:iCs/>
          <w:color w:val="000000" w:themeColor="text1"/>
          <w:sz w:val="22"/>
          <w:szCs w:val="22"/>
        </w:rPr>
        <w:t>sex_at_instance_creation</w:t>
      </w:r>
      <w:r w:rsidRPr="00D647C6">
        <w:rPr>
          <w:color w:val="000000" w:themeColor="text1"/>
          <w:sz w:val="22"/>
          <w:szCs w:val="22"/>
        </w:rPr>
        <w:t>: number of complete observations per category</w:t>
      </w:r>
    </w:p>
    <w:p w14:paraId="20ED4E1B" w14:textId="77777777" w:rsidR="00D155D9" w:rsidRPr="00D647C6" w:rsidRDefault="00D155D9" w:rsidP="00D155D9">
      <w:pPr>
        <w:ind w:firstLine="360"/>
        <w:rPr>
          <w:color w:val="000000" w:themeColor="text1"/>
          <w:sz w:val="22"/>
          <w:szCs w:val="22"/>
          <w:lang w:val="en-US"/>
        </w:rPr>
      </w:pPr>
      <w:r w:rsidRPr="00D647C6">
        <w:rPr>
          <w:i/>
          <w:iCs/>
          <w:color w:val="000000" w:themeColor="text1"/>
          <w:sz w:val="22"/>
          <w:szCs w:val="22"/>
        </w:rPr>
        <w:t>quality</w:t>
      </w:r>
      <w:r w:rsidRPr="00D647C6">
        <w:rPr>
          <w:color w:val="000000" w:themeColor="text1"/>
          <w:sz w:val="22"/>
          <w:szCs w:val="22"/>
        </w:rPr>
        <w:t>: number of complete observations per category</w:t>
      </w:r>
    </w:p>
    <w:p w14:paraId="7A1752DA" w14:textId="77777777" w:rsidR="00B736DF" w:rsidRPr="00D647C6" w:rsidRDefault="00B736DF" w:rsidP="00B736DF">
      <w:pPr>
        <w:rPr>
          <w:color w:val="000000" w:themeColor="text1"/>
          <w:sz w:val="22"/>
          <w:szCs w:val="22"/>
        </w:rPr>
      </w:pPr>
    </w:p>
    <w:p w14:paraId="0000073D" w14:textId="16829919" w:rsidR="0082651E" w:rsidRPr="00D647C6" w:rsidRDefault="00D155D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lang w:val="en-US"/>
        </w:rPr>
        <w:t>Other variables</w:t>
      </w:r>
      <w:r w:rsidR="005E1C8C" w:rsidRPr="00D647C6">
        <w:rPr>
          <w:color w:val="000000" w:themeColor="text1"/>
          <w:sz w:val="22"/>
          <w:szCs w:val="22"/>
        </w:rPr>
        <w:t>:</w:t>
      </w:r>
    </w:p>
    <w:p w14:paraId="0000073F" w14:textId="462DEB59" w:rsidR="0082651E" w:rsidRPr="00D647C6" w:rsidRDefault="005E1C8C" w:rsidP="00D155D9">
      <w:pPr>
        <w:ind w:firstLine="360"/>
        <w:rPr>
          <w:color w:val="000000" w:themeColor="text1"/>
          <w:sz w:val="22"/>
          <w:szCs w:val="22"/>
          <w:lang w:val="en-US"/>
        </w:rPr>
      </w:pPr>
      <w:r w:rsidRPr="00D647C6">
        <w:rPr>
          <w:i/>
          <w:iCs/>
          <w:color w:val="000000" w:themeColor="text1"/>
          <w:sz w:val="22"/>
          <w:szCs w:val="22"/>
        </w:rPr>
        <w:t>person_id</w:t>
      </w:r>
      <w:r w:rsidR="00D155D9" w:rsidRPr="00D647C6">
        <w:rPr>
          <w:color w:val="000000" w:themeColor="text1"/>
          <w:sz w:val="22"/>
          <w:szCs w:val="22"/>
          <w:lang w:val="en-US"/>
        </w:rPr>
        <w:t xml:space="preserve">: </w:t>
      </w:r>
      <w:r w:rsidR="00D155D9" w:rsidRPr="00D647C6">
        <w:rPr>
          <w:color w:val="000000" w:themeColor="text1"/>
          <w:sz w:val="22"/>
          <w:szCs w:val="22"/>
        </w:rPr>
        <w:t>number of persons included in this table</w:t>
      </w:r>
    </w:p>
    <w:p w14:paraId="00000745" w14:textId="5872943A" w:rsidR="0082651E" w:rsidRPr="00D647C6" w:rsidRDefault="00D155D9" w:rsidP="00D155D9">
      <w:pPr>
        <w:ind w:firstLine="360"/>
        <w:rPr>
          <w:color w:val="000000" w:themeColor="text1"/>
          <w:sz w:val="22"/>
          <w:szCs w:val="22"/>
          <w:lang w:val="en-US"/>
        </w:rPr>
      </w:pPr>
      <w:r w:rsidRPr="00D647C6">
        <w:rPr>
          <w:i/>
          <w:iCs/>
          <w:color w:val="000000" w:themeColor="text1"/>
          <w:sz w:val="22"/>
          <w:szCs w:val="22"/>
          <w:lang w:val="en-US"/>
        </w:rPr>
        <w:t>race</w:t>
      </w:r>
      <w:r w:rsidRPr="00D647C6">
        <w:rPr>
          <w:color w:val="000000" w:themeColor="text1"/>
          <w:sz w:val="22"/>
          <w:szCs w:val="22"/>
          <w:lang w:val="en-US"/>
        </w:rPr>
        <w:t xml:space="preserve">: </w:t>
      </w:r>
      <w:r w:rsidRPr="00D647C6">
        <w:rPr>
          <w:color w:val="000000" w:themeColor="text1"/>
          <w:sz w:val="22"/>
          <w:szCs w:val="22"/>
        </w:rPr>
        <w:t xml:space="preserve">number of complete observations </w:t>
      </w:r>
    </w:p>
    <w:p w14:paraId="63EAA29F" w14:textId="3EAD59B3" w:rsidR="00D155D9" w:rsidRPr="00D647C6" w:rsidRDefault="00D155D9" w:rsidP="00D155D9">
      <w:pPr>
        <w:ind w:firstLine="360"/>
        <w:rPr>
          <w:color w:val="000000" w:themeColor="text1"/>
          <w:sz w:val="22"/>
          <w:szCs w:val="22"/>
          <w:lang w:val="en-US"/>
        </w:rPr>
      </w:pPr>
      <w:r w:rsidRPr="00D647C6">
        <w:rPr>
          <w:i/>
          <w:iCs/>
          <w:color w:val="000000" w:themeColor="text1"/>
          <w:sz w:val="22"/>
          <w:szCs w:val="22"/>
          <w:lang w:val="en-US"/>
        </w:rPr>
        <w:t>country_of_birth</w:t>
      </w:r>
      <w:r w:rsidRPr="00D647C6">
        <w:rPr>
          <w:color w:val="000000" w:themeColor="text1"/>
          <w:sz w:val="22"/>
          <w:szCs w:val="22"/>
          <w:lang w:val="en-US"/>
        </w:rPr>
        <w:t>:</w:t>
      </w:r>
      <w:r w:rsidRPr="00D647C6">
        <w:rPr>
          <w:color w:val="000000" w:themeColor="text1"/>
          <w:sz w:val="22"/>
          <w:szCs w:val="22"/>
        </w:rPr>
        <w:t xml:space="preserve"> number of complete observations </w:t>
      </w:r>
    </w:p>
    <w:p w14:paraId="0000074D" w14:textId="77777777" w:rsidR="0082651E" w:rsidRPr="00D647C6" w:rsidRDefault="0082651E">
      <w:pPr>
        <w:rPr>
          <w:color w:val="000000" w:themeColor="text1"/>
          <w:sz w:val="22"/>
          <w:szCs w:val="22"/>
        </w:rPr>
      </w:pPr>
    </w:p>
    <w:p w14:paraId="0000074E" w14:textId="1A00B2B2" w:rsidR="0082651E" w:rsidRPr="00D647C6" w:rsidRDefault="005E1C8C">
      <w:pPr>
        <w:rPr>
          <w:b/>
          <w:bCs/>
          <w:color w:val="000000" w:themeColor="text1"/>
          <w:sz w:val="22"/>
          <w:szCs w:val="22"/>
        </w:rPr>
      </w:pPr>
      <w:r w:rsidRPr="00D647C6">
        <w:rPr>
          <w:b/>
          <w:bCs/>
          <w:color w:val="000000" w:themeColor="text1"/>
          <w:sz w:val="22"/>
          <w:szCs w:val="22"/>
        </w:rPr>
        <w:t>Step 5</w:t>
      </w:r>
      <w:r w:rsidR="003C408A"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74F" w14:textId="77777777" w:rsidR="0082651E" w:rsidRPr="00D647C6" w:rsidRDefault="0082651E">
      <w:pPr>
        <w:rPr>
          <w:color w:val="000000" w:themeColor="text1"/>
          <w:sz w:val="22"/>
          <w:szCs w:val="22"/>
        </w:rPr>
      </w:pPr>
    </w:p>
    <w:p w14:paraId="00000750"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751" w14:textId="77777777" w:rsidR="0082651E" w:rsidRPr="00D647C6" w:rsidRDefault="005E1C8C">
      <w:pPr>
        <w:ind w:left="360"/>
        <w:rPr>
          <w:color w:val="000000" w:themeColor="text1"/>
          <w:sz w:val="22"/>
          <w:szCs w:val="22"/>
        </w:rPr>
      </w:pPr>
      <w:r w:rsidRPr="00D647C6">
        <w:rPr>
          <w:color w:val="000000" w:themeColor="text1"/>
          <w:sz w:val="22"/>
          <w:szCs w:val="22"/>
        </w:rPr>
        <w:t>There are no continuous variables in the PERSONS table.</w:t>
      </w:r>
    </w:p>
    <w:p w14:paraId="00000752" w14:textId="77777777" w:rsidR="0082651E" w:rsidRPr="00D647C6" w:rsidRDefault="0082651E">
      <w:pPr>
        <w:ind w:left="360"/>
        <w:rPr>
          <w:color w:val="000000" w:themeColor="text1"/>
          <w:sz w:val="22"/>
          <w:szCs w:val="22"/>
        </w:rPr>
      </w:pPr>
    </w:p>
    <w:p w14:paraId="00000753"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72AD42A6" w14:textId="0EE6EFB2" w:rsidR="00D155D9" w:rsidRPr="00D647C6" w:rsidRDefault="00D155D9" w:rsidP="00D155D9">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case both count and total are both equal to zero, the following messages will be printed in top of the results table: </w:t>
      </w:r>
    </w:p>
    <w:p w14:paraId="7BE2D782" w14:textId="77777777" w:rsidR="00D155D9" w:rsidRPr="00D647C6" w:rsidRDefault="00D155D9" w:rsidP="00D155D9">
      <w:pPr>
        <w:ind w:left="360"/>
        <w:rPr>
          <w:color w:val="000000" w:themeColor="text1"/>
          <w:sz w:val="22"/>
          <w:szCs w:val="22"/>
        </w:rPr>
      </w:pPr>
    </w:p>
    <w:p w14:paraId="48728425" w14:textId="640F8B2E" w:rsidR="00D155D9" w:rsidRPr="00D647C6" w:rsidRDefault="00D155D9" w:rsidP="00D155D9">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w:t>
      </w:r>
      <w:r w:rsidRPr="00D647C6">
        <w:rPr>
          <w:color w:val="000000" w:themeColor="text1"/>
          <w:sz w:val="22"/>
          <w:szCs w:val="22"/>
          <w:lang w:val="en-US"/>
        </w:rPr>
        <w:t>year</w:t>
      </w:r>
      <w:r w:rsidRPr="00D647C6">
        <w:rPr>
          <w:color w:val="000000" w:themeColor="text1"/>
          <w:sz w:val="22"/>
          <w:szCs w:val="22"/>
        </w:rPr>
        <w:t>.”</w:t>
      </w:r>
    </w:p>
    <w:p w14:paraId="17D3D1CB" w14:textId="77777777" w:rsidR="00D155D9" w:rsidRPr="00D647C6" w:rsidRDefault="00D155D9" w:rsidP="00D155D9">
      <w:pPr>
        <w:pBdr>
          <w:top w:val="nil"/>
          <w:left w:val="nil"/>
          <w:bottom w:val="nil"/>
          <w:right w:val="nil"/>
          <w:between w:val="nil"/>
        </w:pBdr>
        <w:ind w:left="360"/>
        <w:rPr>
          <w:color w:val="000000" w:themeColor="text1"/>
          <w:sz w:val="22"/>
          <w:szCs w:val="22"/>
        </w:rPr>
      </w:pPr>
    </w:p>
    <w:p w14:paraId="34241451" w14:textId="04B42803" w:rsidR="00D155D9" w:rsidRPr="00D647C6" w:rsidRDefault="00D155D9" w:rsidP="00D155D9">
      <w:pPr>
        <w:rPr>
          <w:color w:val="000000" w:themeColor="text1"/>
          <w:sz w:val="22"/>
          <w:szCs w:val="22"/>
          <w:lang w:val="en-US"/>
        </w:rPr>
      </w:pPr>
      <w:r w:rsidRPr="00D647C6">
        <w:rPr>
          <w:color w:val="000000" w:themeColor="text1"/>
          <w:sz w:val="22"/>
          <w:szCs w:val="22"/>
        </w:rPr>
        <w:t>The results table when will contain the name of the table “</w:t>
      </w:r>
      <w:r w:rsidRPr="00D647C6">
        <w:rPr>
          <w:color w:val="000000" w:themeColor="text1"/>
          <w:sz w:val="22"/>
          <w:szCs w:val="22"/>
          <w:lang w:val="en-US"/>
        </w:rPr>
        <w:t>PERSONS</w:t>
      </w:r>
      <w:r w:rsidRPr="00D647C6">
        <w:rPr>
          <w:color w:val="000000" w:themeColor="text1"/>
          <w:sz w:val="22"/>
          <w:szCs w:val="22"/>
        </w:rPr>
        <w:t xml:space="preserve">”, name of the variable, </w:t>
      </w:r>
      <w:r w:rsidRPr="00D647C6">
        <w:rPr>
          <w:color w:val="000000" w:themeColor="text1"/>
          <w:sz w:val="22"/>
          <w:szCs w:val="22"/>
          <w:lang w:val="en-US"/>
        </w:rPr>
        <w:t>year</w:t>
      </w:r>
      <w:r w:rsidRPr="00D647C6">
        <w:rPr>
          <w:color w:val="000000" w:themeColor="text1"/>
          <w:sz w:val="22"/>
          <w:szCs w:val="22"/>
        </w:rPr>
        <w:t>, count, total and percentage. If counts and totals smaller than 5 are present in the data, those will be replaced by “&lt;5” in the results table.</w:t>
      </w:r>
      <w:r w:rsidRPr="00D647C6">
        <w:rPr>
          <w:color w:val="000000" w:themeColor="text1"/>
          <w:sz w:val="22"/>
          <w:szCs w:val="22"/>
          <w:lang w:val="en-US"/>
        </w:rPr>
        <w:t xml:space="preserve"> </w:t>
      </w:r>
      <w:r w:rsidR="00204D9F" w:rsidRPr="00D647C6">
        <w:rPr>
          <w:color w:val="000000" w:themeColor="text1"/>
          <w:sz w:val="22"/>
          <w:szCs w:val="22"/>
          <w:lang w:val="en-US"/>
        </w:rPr>
        <w:t>Six</w:t>
      </w:r>
      <w:r w:rsidRPr="00D647C6">
        <w:rPr>
          <w:color w:val="000000" w:themeColor="text1"/>
          <w:sz w:val="22"/>
          <w:szCs w:val="22"/>
          <w:lang w:val="en-US"/>
        </w:rPr>
        <w:t xml:space="preserve"> </w:t>
      </w:r>
      <w:r w:rsidR="00204D9F" w:rsidRPr="00D647C6">
        <w:rPr>
          <w:color w:val="000000" w:themeColor="text1"/>
          <w:sz w:val="22"/>
          <w:szCs w:val="22"/>
          <w:lang w:val="en-US"/>
        </w:rPr>
        <w:t>indicator</w:t>
      </w:r>
      <w:r w:rsidRPr="00D647C6">
        <w:rPr>
          <w:color w:val="000000" w:themeColor="text1"/>
          <w:sz w:val="22"/>
          <w:szCs w:val="22"/>
          <w:lang w:val="en-US"/>
        </w:rPr>
        <w:t xml:space="preserve"> </w:t>
      </w:r>
      <w:r w:rsidR="00204D9F" w:rsidRPr="00D647C6">
        <w:rPr>
          <w:color w:val="000000" w:themeColor="text1"/>
          <w:sz w:val="22"/>
          <w:szCs w:val="22"/>
          <w:lang w:val="en-US"/>
        </w:rPr>
        <w:t>variables will be created to assess counts for different scenarios:</w:t>
      </w:r>
    </w:p>
    <w:p w14:paraId="57EE3E44" w14:textId="7B86C401"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dmy_b: day, month and year of birth present</w:t>
      </w:r>
    </w:p>
    <w:p w14:paraId="7C1A66B3" w14:textId="50DE82B1"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my_b: day of birth missing, and month and year of birth present</w:t>
      </w:r>
    </w:p>
    <w:p w14:paraId="03489785" w14:textId="05ABB6D1"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dy_b: month of birth missing, and day and year of birth present</w:t>
      </w:r>
    </w:p>
    <w:p w14:paraId="248F8F9E" w14:textId="7796D158"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dmy_d: day, month and year of death present</w:t>
      </w:r>
    </w:p>
    <w:p w14:paraId="6FEA1A2C" w14:textId="064A151F"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my_d: day of death missing and month and year of death present</w:t>
      </w:r>
    </w:p>
    <w:p w14:paraId="6318E73A" w14:textId="329AD5BD" w:rsidR="00204D9F" w:rsidRPr="00D647C6" w:rsidRDefault="00204D9F" w:rsidP="001E0092">
      <w:pPr>
        <w:pStyle w:val="ListParagraph"/>
        <w:numPr>
          <w:ilvl w:val="0"/>
          <w:numId w:val="33"/>
        </w:numPr>
        <w:rPr>
          <w:rFonts w:ascii="Times New Roman" w:hAnsi="Times New Roman"/>
          <w:color w:val="000000" w:themeColor="text1"/>
          <w:sz w:val="22"/>
        </w:rPr>
      </w:pPr>
      <w:r w:rsidRPr="00D647C6">
        <w:rPr>
          <w:rFonts w:ascii="Times New Roman" w:hAnsi="Times New Roman"/>
          <w:color w:val="000000" w:themeColor="text1"/>
          <w:sz w:val="22"/>
        </w:rPr>
        <w:t>dy_d: month of death missing, and day and year of death present</w:t>
      </w:r>
    </w:p>
    <w:p w14:paraId="672C2A69" w14:textId="1EF4B69B" w:rsidR="00D155D9" w:rsidRPr="00D647C6" w:rsidRDefault="00D155D9" w:rsidP="00D155D9">
      <w:pPr>
        <w:rPr>
          <w:color w:val="000000" w:themeColor="text1"/>
          <w:sz w:val="22"/>
          <w:szCs w:val="22"/>
        </w:rPr>
      </w:pPr>
      <w:r w:rsidRPr="00D647C6">
        <w:rPr>
          <w:color w:val="000000" w:themeColor="text1"/>
          <w:sz w:val="22"/>
          <w:szCs w:val="22"/>
        </w:rPr>
        <w:t xml:space="preserve">Visually the results will be displayed by line charts and color coded by the variable name. If you want to remove a variable from the graph, you can do that by clicking in the variable you do not need. If counts and totals smaller than 5 are present in the data, those will not be plotted in the graphs. </w:t>
      </w:r>
    </w:p>
    <w:p w14:paraId="7A281415" w14:textId="77777777" w:rsidR="00D155D9" w:rsidRPr="00D647C6" w:rsidRDefault="00D155D9" w:rsidP="00D155D9">
      <w:pPr>
        <w:ind w:left="360"/>
        <w:rPr>
          <w:color w:val="000000" w:themeColor="text1"/>
          <w:sz w:val="22"/>
          <w:szCs w:val="22"/>
        </w:rPr>
      </w:pPr>
    </w:p>
    <w:p w14:paraId="6E975BAB" w14:textId="77777777" w:rsidR="00D155D9" w:rsidRPr="00D647C6" w:rsidRDefault="00D155D9" w:rsidP="00D155D9">
      <w:pPr>
        <w:rPr>
          <w:color w:val="000000" w:themeColor="text1"/>
          <w:sz w:val="22"/>
          <w:szCs w:val="22"/>
        </w:rPr>
      </w:pPr>
      <w:r w:rsidRPr="00D647C6">
        <w:rPr>
          <w:color w:val="000000" w:themeColor="text1"/>
          <w:sz w:val="22"/>
          <w:szCs w:val="22"/>
        </w:rPr>
        <w:t>Date counts by year will be calculated as follows:</w:t>
      </w:r>
    </w:p>
    <w:p w14:paraId="3FA49AA5" w14:textId="7B1CE74C"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day_of_birth</w:t>
      </w:r>
      <w:r w:rsidRPr="00D647C6">
        <w:rPr>
          <w:color w:val="000000" w:themeColor="text1"/>
          <w:sz w:val="22"/>
          <w:szCs w:val="22"/>
        </w:rPr>
        <w:t>: number of complete observations</w:t>
      </w:r>
    </w:p>
    <w:p w14:paraId="28CD7898" w14:textId="2C3C169A"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lastRenderedPageBreak/>
        <w:t>month_of_birth</w:t>
      </w:r>
      <w:r w:rsidRPr="00D647C6">
        <w:rPr>
          <w:color w:val="000000" w:themeColor="text1"/>
          <w:sz w:val="22"/>
          <w:szCs w:val="22"/>
        </w:rPr>
        <w:t>: number of complete observations</w:t>
      </w:r>
    </w:p>
    <w:p w14:paraId="4D7833B3" w14:textId="7D2A1A28"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year_of_birth</w:t>
      </w:r>
      <w:r w:rsidRPr="00D647C6">
        <w:rPr>
          <w:color w:val="000000" w:themeColor="text1"/>
          <w:sz w:val="22"/>
          <w:szCs w:val="22"/>
        </w:rPr>
        <w:t>: number of complete observations</w:t>
      </w:r>
    </w:p>
    <w:p w14:paraId="3064FBCE" w14:textId="1E08A50D"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day_of_death</w:t>
      </w:r>
      <w:r w:rsidRPr="00D647C6">
        <w:rPr>
          <w:color w:val="000000" w:themeColor="text1"/>
          <w:sz w:val="22"/>
          <w:szCs w:val="22"/>
        </w:rPr>
        <w:t>: number of complete observations</w:t>
      </w:r>
    </w:p>
    <w:p w14:paraId="3253FB45" w14:textId="239782D4"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month_of_death</w:t>
      </w:r>
      <w:r w:rsidRPr="00D647C6">
        <w:rPr>
          <w:color w:val="000000" w:themeColor="text1"/>
          <w:sz w:val="22"/>
          <w:szCs w:val="22"/>
        </w:rPr>
        <w:t>: number of complete observations</w:t>
      </w:r>
    </w:p>
    <w:p w14:paraId="0682B352" w14:textId="5E6A21E5" w:rsidR="00D155D9" w:rsidRPr="00D647C6" w:rsidRDefault="00D155D9" w:rsidP="00D155D9">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lang w:val="en-US"/>
        </w:rPr>
        <w:t>year_of_death</w:t>
      </w:r>
      <w:r w:rsidRPr="00D647C6">
        <w:rPr>
          <w:color w:val="000000" w:themeColor="text1"/>
          <w:sz w:val="22"/>
          <w:szCs w:val="22"/>
        </w:rPr>
        <w:t>: number of complete observations</w:t>
      </w:r>
    </w:p>
    <w:p w14:paraId="183BE977" w14:textId="57D6DCBE" w:rsidR="00D155D9"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dmy_b</w:t>
      </w:r>
      <w:r w:rsidRPr="00D647C6">
        <w:rPr>
          <w:color w:val="000000" w:themeColor="text1"/>
          <w:sz w:val="22"/>
          <w:szCs w:val="22"/>
        </w:rPr>
        <w:t>: number of complete observations</w:t>
      </w:r>
    </w:p>
    <w:p w14:paraId="3CB6A4AE" w14:textId="68DF465A" w:rsidR="00204D9F"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my_b</w:t>
      </w:r>
      <w:r w:rsidRPr="00D647C6">
        <w:rPr>
          <w:color w:val="000000" w:themeColor="text1"/>
          <w:sz w:val="22"/>
          <w:szCs w:val="22"/>
        </w:rPr>
        <w:t>: number of complete observations</w:t>
      </w:r>
    </w:p>
    <w:p w14:paraId="53299DBC" w14:textId="589AE906" w:rsidR="00204D9F"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dy_b</w:t>
      </w:r>
      <w:r w:rsidRPr="00D647C6">
        <w:rPr>
          <w:color w:val="000000" w:themeColor="text1"/>
          <w:sz w:val="22"/>
          <w:szCs w:val="22"/>
        </w:rPr>
        <w:t>: number of complete observations</w:t>
      </w:r>
    </w:p>
    <w:p w14:paraId="4530DA3E" w14:textId="49EA6E76" w:rsidR="00204D9F"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dmy_d</w:t>
      </w:r>
      <w:r w:rsidRPr="00D647C6">
        <w:rPr>
          <w:color w:val="000000" w:themeColor="text1"/>
          <w:sz w:val="22"/>
          <w:szCs w:val="22"/>
        </w:rPr>
        <w:t>: number of complete observations</w:t>
      </w:r>
    </w:p>
    <w:p w14:paraId="68509CA4" w14:textId="419C7232" w:rsidR="00204D9F"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my_d</w:t>
      </w:r>
      <w:r w:rsidRPr="00D647C6">
        <w:rPr>
          <w:color w:val="000000" w:themeColor="text1"/>
          <w:sz w:val="22"/>
          <w:szCs w:val="22"/>
        </w:rPr>
        <w:t>: number of complete observations</w:t>
      </w:r>
    </w:p>
    <w:p w14:paraId="45AA2949" w14:textId="29D5AD06" w:rsidR="00204D9F" w:rsidRPr="00D647C6" w:rsidRDefault="00204D9F" w:rsidP="00D155D9">
      <w:pPr>
        <w:numPr>
          <w:ilvl w:val="0"/>
          <w:numId w:val="8"/>
        </w:numPr>
        <w:pBdr>
          <w:top w:val="nil"/>
          <w:left w:val="nil"/>
          <w:bottom w:val="nil"/>
          <w:right w:val="nil"/>
          <w:between w:val="nil"/>
        </w:pBdr>
        <w:rPr>
          <w:i/>
          <w:iCs/>
          <w:color w:val="000000" w:themeColor="text1"/>
          <w:sz w:val="22"/>
          <w:szCs w:val="22"/>
        </w:rPr>
      </w:pPr>
      <w:r w:rsidRPr="00D647C6">
        <w:rPr>
          <w:i/>
          <w:iCs/>
          <w:color w:val="000000" w:themeColor="text1"/>
          <w:sz w:val="22"/>
          <w:szCs w:val="22"/>
          <w:lang w:val="en-US"/>
        </w:rPr>
        <w:t>dy_d</w:t>
      </w:r>
      <w:r w:rsidRPr="00D647C6">
        <w:rPr>
          <w:color w:val="000000" w:themeColor="text1"/>
          <w:sz w:val="22"/>
          <w:szCs w:val="22"/>
        </w:rPr>
        <w:t>: number of complete observations</w:t>
      </w:r>
    </w:p>
    <w:p w14:paraId="6D983216" w14:textId="77777777" w:rsidR="00D155D9" w:rsidRPr="00D647C6" w:rsidRDefault="00D155D9" w:rsidP="00D155D9">
      <w:pPr>
        <w:pBdr>
          <w:top w:val="nil"/>
          <w:left w:val="nil"/>
          <w:bottom w:val="nil"/>
          <w:right w:val="nil"/>
          <w:between w:val="nil"/>
        </w:pBdr>
        <w:ind w:left="1440"/>
        <w:rPr>
          <w:color w:val="000000" w:themeColor="text1"/>
          <w:sz w:val="22"/>
          <w:szCs w:val="22"/>
        </w:rPr>
      </w:pPr>
    </w:p>
    <w:p w14:paraId="02C67227" w14:textId="2B70DC1F" w:rsidR="00D155D9" w:rsidRPr="00D647C6" w:rsidRDefault="00D155D9" w:rsidP="00D155D9">
      <w:pPr>
        <w:rPr>
          <w:color w:val="000000" w:themeColor="text1"/>
          <w:sz w:val="22"/>
          <w:szCs w:val="22"/>
          <w:lang w:val="en-US"/>
        </w:rPr>
      </w:pPr>
      <w:r w:rsidRPr="00D647C6">
        <w:rPr>
          <w:color w:val="000000" w:themeColor="text1"/>
          <w:sz w:val="22"/>
          <w:szCs w:val="22"/>
        </w:rPr>
        <w:t xml:space="preserve">Total: Number of total observations </w:t>
      </w:r>
      <w:r w:rsidR="00204D9F" w:rsidRPr="00D647C6">
        <w:rPr>
          <w:color w:val="000000" w:themeColor="text1"/>
          <w:sz w:val="22"/>
          <w:szCs w:val="22"/>
          <w:lang w:val="en-US"/>
        </w:rPr>
        <w:t>in a particular year.</w:t>
      </w:r>
    </w:p>
    <w:p w14:paraId="1215F4E6" w14:textId="77777777" w:rsidR="00D155D9" w:rsidRPr="00D647C6" w:rsidRDefault="00D155D9" w:rsidP="00D155D9">
      <w:pPr>
        <w:rPr>
          <w:color w:val="000000" w:themeColor="text1"/>
          <w:sz w:val="22"/>
          <w:szCs w:val="22"/>
        </w:rPr>
      </w:pPr>
    </w:p>
    <w:p w14:paraId="6F60CDE8" w14:textId="77777777" w:rsidR="00D155D9" w:rsidRPr="00D647C6" w:rsidRDefault="00D155D9" w:rsidP="00D155D9">
      <w:pPr>
        <w:rPr>
          <w:b/>
          <w:bCs/>
          <w:color w:val="000000" w:themeColor="text1"/>
          <w:sz w:val="22"/>
          <w:szCs w:val="22"/>
        </w:rPr>
      </w:pPr>
      <w:r w:rsidRPr="00D647C6">
        <w:rPr>
          <w:b/>
          <w:bCs/>
          <w:color w:val="000000" w:themeColor="text1"/>
          <w:sz w:val="22"/>
          <w:szCs w:val="22"/>
        </w:rPr>
        <w:t>Calculation</w:t>
      </w:r>
    </w:p>
    <w:p w14:paraId="6FC83085" w14:textId="77777777" w:rsidR="00D155D9" w:rsidRPr="00D647C6" w:rsidRDefault="00D155D9" w:rsidP="00D155D9">
      <w:pPr>
        <w:rPr>
          <w:color w:val="000000" w:themeColor="text1"/>
          <w:sz w:val="22"/>
          <w:szCs w:val="22"/>
        </w:rPr>
      </w:pPr>
      <w:r w:rsidRPr="00D647C6">
        <w:rPr>
          <w:color w:val="000000" w:themeColor="text1"/>
          <w:sz w:val="22"/>
          <w:szCs w:val="22"/>
        </w:rPr>
        <w:t>An overview on how counts on step 4 and step 5 are calculated.</w:t>
      </w:r>
    </w:p>
    <w:p w14:paraId="0000075A" w14:textId="279963B2" w:rsidR="0082651E" w:rsidRPr="00D647C6" w:rsidRDefault="0082651E">
      <w:pPr>
        <w:rPr>
          <w:color w:val="000000" w:themeColor="text1"/>
          <w:sz w:val="22"/>
          <w:szCs w:val="22"/>
        </w:rPr>
      </w:pPr>
    </w:p>
    <w:p w14:paraId="0467C345" w14:textId="6BA0F950" w:rsidR="00200750" w:rsidRPr="00D647C6" w:rsidRDefault="00200750" w:rsidP="00200750">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PERSONS</w:t>
      </w:r>
      <w:r w:rsidRPr="00D647C6">
        <w:rPr>
          <w:b/>
          <w:bCs/>
          <w:color w:val="000000" w:themeColor="text1"/>
          <w:sz w:val="22"/>
          <w:szCs w:val="22"/>
          <w:lang w:val="en-US"/>
        </w:rPr>
        <w:tab/>
      </w:r>
    </w:p>
    <w:p w14:paraId="1BBADFE5" w14:textId="6632F744"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persons_year_2categories.csv</w:t>
      </w:r>
    </w:p>
    <w:p w14:paraId="6B2C2603" w14:textId="45DA7B68"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persons_year_other.csv</w:t>
      </w:r>
    </w:p>
    <w:p w14:paraId="17BB286B" w14:textId="626638DC"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persons_year_dates.csv</w:t>
      </w:r>
    </w:p>
    <w:p w14:paraId="190EE2A1" w14:textId="77777777"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6B19062A" w14:textId="2CD19D2C"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persons_year_2categories_masked.csv</w:t>
      </w:r>
    </w:p>
    <w:p w14:paraId="3A0E64A1" w14:textId="254BE27A"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persons_year_other_masked.csv</w:t>
      </w:r>
    </w:p>
    <w:p w14:paraId="55375991" w14:textId="738F21C9"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persons_year_dates_masked.csv</w:t>
      </w:r>
    </w:p>
    <w:p w14:paraId="42925F88" w14:textId="5C9EDFD1"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75C" w14:textId="0E20AF93" w:rsidR="0082651E" w:rsidRPr="00D647C6" w:rsidRDefault="005E1C8C" w:rsidP="00D03EA0">
      <w:pPr>
        <w:pStyle w:val="Heading5"/>
        <w:rPr>
          <w:rFonts w:ascii="Times New Roman" w:hAnsi="Times New Roman" w:cs="Times New Roman"/>
          <w:b/>
          <w:bCs/>
          <w:color w:val="000000" w:themeColor="text1"/>
          <w:sz w:val="22"/>
          <w:szCs w:val="22"/>
        </w:rPr>
      </w:pPr>
      <w:bookmarkStart w:id="154" w:name="_Toc67318462"/>
      <w:r w:rsidRPr="00D647C6">
        <w:rPr>
          <w:rFonts w:ascii="Times New Roman" w:hAnsi="Times New Roman" w:cs="Times New Roman"/>
          <w:b/>
          <w:bCs/>
          <w:color w:val="000000" w:themeColor="text1"/>
          <w:sz w:val="22"/>
          <w:szCs w:val="22"/>
        </w:rPr>
        <w:t>OBSERVATION_PERIODS table</w:t>
      </w:r>
      <w:bookmarkEnd w:id="154"/>
    </w:p>
    <w:p w14:paraId="6D4B66E3" w14:textId="77777777" w:rsidR="00C00EBA" w:rsidRPr="00D647C6" w:rsidRDefault="00C00EBA">
      <w:pPr>
        <w:rPr>
          <w:color w:val="000000" w:themeColor="text1"/>
          <w:sz w:val="22"/>
          <w:szCs w:val="22"/>
        </w:rPr>
      </w:pPr>
    </w:p>
    <w:p w14:paraId="72CB96B5" w14:textId="643C13DA" w:rsidR="00C00EBA" w:rsidRPr="00D647C6" w:rsidRDefault="00C00EBA" w:rsidP="00C00EBA">
      <w:pPr>
        <w:pStyle w:val="Caption"/>
        <w:keepNext/>
        <w:rPr>
          <w:sz w:val="22"/>
          <w:szCs w:val="22"/>
        </w:rPr>
      </w:pPr>
      <w:bookmarkStart w:id="155" w:name="_Toc66086565"/>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Pr="00D647C6">
        <w:rPr>
          <w:noProof/>
          <w:sz w:val="22"/>
          <w:szCs w:val="22"/>
        </w:rPr>
        <w:t>14</w:t>
      </w:r>
      <w:r w:rsidRPr="00D647C6">
        <w:rPr>
          <w:sz w:val="22"/>
          <w:szCs w:val="22"/>
        </w:rPr>
        <w:fldChar w:fldCharType="end"/>
      </w:r>
      <w:r w:rsidRPr="00D647C6">
        <w:rPr>
          <w:sz w:val="22"/>
          <w:szCs w:val="22"/>
        </w:rPr>
        <w:t>. OBSERVATION_PERIODS table</w:t>
      </w:r>
      <w:bookmarkEnd w:id="155"/>
    </w:p>
    <w:tbl>
      <w:tblPr>
        <w:tblStyle w:val="af4"/>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1418"/>
        <w:gridCol w:w="2126"/>
        <w:gridCol w:w="1276"/>
        <w:gridCol w:w="1842"/>
      </w:tblGrid>
      <w:tr w:rsidR="0082651E" w:rsidRPr="00D647C6" w14:paraId="66C8F43B" w14:textId="77777777" w:rsidTr="0051103A">
        <w:trPr>
          <w:trHeight w:val="300"/>
        </w:trPr>
        <w:tc>
          <w:tcPr>
            <w:tcW w:w="2972" w:type="dxa"/>
            <w:shd w:val="clear" w:color="auto" w:fill="23DEF0"/>
          </w:tcPr>
          <w:p w14:paraId="0000075D" w14:textId="77777777" w:rsidR="0082651E" w:rsidRPr="00D647C6" w:rsidRDefault="005E1C8C">
            <w:pPr>
              <w:rPr>
                <w:b/>
                <w:color w:val="000000" w:themeColor="text1"/>
                <w:sz w:val="22"/>
                <w:szCs w:val="22"/>
              </w:rPr>
            </w:pPr>
            <w:r w:rsidRPr="00D647C6">
              <w:rPr>
                <w:b/>
                <w:color w:val="000000" w:themeColor="text1"/>
                <w:sz w:val="22"/>
                <w:szCs w:val="22"/>
              </w:rPr>
              <w:t xml:space="preserve">OBSERVATION_PERIODS </w:t>
            </w:r>
          </w:p>
        </w:tc>
        <w:tc>
          <w:tcPr>
            <w:tcW w:w="1418" w:type="dxa"/>
            <w:shd w:val="clear" w:color="auto" w:fill="23DEF0"/>
          </w:tcPr>
          <w:p w14:paraId="0000075E" w14:textId="77777777" w:rsidR="0082651E" w:rsidRPr="00D647C6" w:rsidRDefault="005E1C8C">
            <w:pPr>
              <w:rPr>
                <w:b/>
                <w:color w:val="000000" w:themeColor="text1"/>
                <w:sz w:val="22"/>
                <w:szCs w:val="22"/>
              </w:rPr>
            </w:pPr>
            <w:r w:rsidRPr="00D647C6">
              <w:rPr>
                <w:b/>
                <w:color w:val="000000" w:themeColor="text1"/>
                <w:sz w:val="22"/>
                <w:szCs w:val="22"/>
              </w:rPr>
              <w:t>Curated tables</w:t>
            </w:r>
          </w:p>
        </w:tc>
        <w:tc>
          <w:tcPr>
            <w:tcW w:w="5244" w:type="dxa"/>
            <w:gridSpan w:val="3"/>
            <w:shd w:val="clear" w:color="auto" w:fill="auto"/>
          </w:tcPr>
          <w:p w14:paraId="0000075F" w14:textId="77777777" w:rsidR="0082651E" w:rsidRPr="00D647C6" w:rsidRDefault="005E1C8C">
            <w:pPr>
              <w:rPr>
                <w:color w:val="000000" w:themeColor="text1"/>
                <w:sz w:val="22"/>
                <w:szCs w:val="22"/>
              </w:rPr>
            </w:pPr>
            <w:r w:rsidRPr="00D647C6">
              <w:rPr>
                <w:color w:val="000000" w:themeColor="text1"/>
                <w:sz w:val="22"/>
                <w:szCs w:val="22"/>
              </w:rPr>
              <w:t>Periods during which data is collected in the datasource for this person. This table is a starting point to define the study population of all studies based on this instance</w:t>
            </w:r>
          </w:p>
        </w:tc>
      </w:tr>
      <w:tr w:rsidR="0082651E" w:rsidRPr="00D647C6" w14:paraId="464E6FDF" w14:textId="77777777" w:rsidTr="00B736DF">
        <w:trPr>
          <w:trHeight w:val="300"/>
        </w:trPr>
        <w:tc>
          <w:tcPr>
            <w:tcW w:w="2972" w:type="dxa"/>
            <w:shd w:val="clear" w:color="auto" w:fill="auto"/>
          </w:tcPr>
          <w:p w14:paraId="00000762"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8" w:type="dxa"/>
            <w:shd w:val="clear" w:color="auto" w:fill="auto"/>
          </w:tcPr>
          <w:p w14:paraId="00000763"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126" w:type="dxa"/>
            <w:shd w:val="clear" w:color="auto" w:fill="auto"/>
          </w:tcPr>
          <w:p w14:paraId="00000764"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276" w:type="dxa"/>
            <w:shd w:val="clear" w:color="auto" w:fill="auto"/>
          </w:tcPr>
          <w:p w14:paraId="00000765"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842" w:type="dxa"/>
            <w:shd w:val="clear" w:color="auto" w:fill="auto"/>
          </w:tcPr>
          <w:p w14:paraId="00000766"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4A26A231" w14:textId="77777777" w:rsidTr="00B736DF">
        <w:trPr>
          <w:trHeight w:val="300"/>
        </w:trPr>
        <w:tc>
          <w:tcPr>
            <w:tcW w:w="2972" w:type="dxa"/>
            <w:shd w:val="clear" w:color="auto" w:fill="F2F2F2" w:themeFill="background1" w:themeFillShade="F2"/>
            <w:vAlign w:val="center"/>
          </w:tcPr>
          <w:p w14:paraId="00000767"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8" w:type="dxa"/>
            <w:shd w:val="clear" w:color="auto" w:fill="F2F2F2" w:themeFill="background1" w:themeFillShade="F2"/>
            <w:vAlign w:val="center"/>
          </w:tcPr>
          <w:p w14:paraId="00000768" w14:textId="77777777" w:rsidR="0082651E" w:rsidRPr="00D647C6" w:rsidRDefault="005E1C8C">
            <w:pPr>
              <w:rPr>
                <w:color w:val="000000" w:themeColor="text1"/>
                <w:sz w:val="22"/>
                <w:szCs w:val="22"/>
              </w:rPr>
            </w:pPr>
            <w:r w:rsidRPr="00D647C6">
              <w:rPr>
                <w:color w:val="000000" w:themeColor="text1"/>
                <w:sz w:val="22"/>
                <w:szCs w:val="22"/>
              </w:rPr>
              <w:t>Yes</w:t>
            </w:r>
          </w:p>
        </w:tc>
        <w:tc>
          <w:tcPr>
            <w:tcW w:w="2126" w:type="dxa"/>
            <w:shd w:val="clear" w:color="auto" w:fill="F2F2F2" w:themeFill="background1" w:themeFillShade="F2"/>
            <w:vAlign w:val="bottom"/>
          </w:tcPr>
          <w:p w14:paraId="00000769" w14:textId="77777777" w:rsidR="0082651E" w:rsidRPr="00D647C6" w:rsidRDefault="0082651E">
            <w:pPr>
              <w:rPr>
                <w:color w:val="000000" w:themeColor="text1"/>
                <w:sz w:val="22"/>
                <w:szCs w:val="22"/>
              </w:rPr>
            </w:pPr>
          </w:p>
        </w:tc>
        <w:tc>
          <w:tcPr>
            <w:tcW w:w="1276" w:type="dxa"/>
            <w:shd w:val="clear" w:color="auto" w:fill="F2F2F2" w:themeFill="background1" w:themeFillShade="F2"/>
            <w:vAlign w:val="bottom"/>
          </w:tcPr>
          <w:p w14:paraId="0000076A" w14:textId="45EF7605" w:rsidR="0082651E" w:rsidRPr="00D647C6" w:rsidRDefault="00B736DF">
            <w:pPr>
              <w:rPr>
                <w:color w:val="000000" w:themeColor="text1"/>
                <w:sz w:val="22"/>
                <w:szCs w:val="22"/>
              </w:rPr>
            </w:pPr>
            <w:r w:rsidRPr="00D647C6">
              <w:rPr>
                <w:color w:val="000000" w:themeColor="text1"/>
                <w:sz w:val="22"/>
                <w:szCs w:val="22"/>
              </w:rPr>
              <w:t>Character</w:t>
            </w:r>
          </w:p>
        </w:tc>
        <w:tc>
          <w:tcPr>
            <w:tcW w:w="1842" w:type="dxa"/>
            <w:shd w:val="clear" w:color="auto" w:fill="F2F2F2" w:themeFill="background1" w:themeFillShade="F2"/>
            <w:vAlign w:val="bottom"/>
          </w:tcPr>
          <w:p w14:paraId="0000076B" w14:textId="77777777" w:rsidR="0082651E" w:rsidRPr="00D647C6" w:rsidRDefault="0082651E">
            <w:pPr>
              <w:rPr>
                <w:color w:val="000000" w:themeColor="text1"/>
                <w:sz w:val="22"/>
                <w:szCs w:val="22"/>
              </w:rPr>
            </w:pPr>
          </w:p>
        </w:tc>
      </w:tr>
      <w:tr w:rsidR="0082651E" w:rsidRPr="00D647C6" w14:paraId="47290605" w14:textId="77777777" w:rsidTr="00B736DF">
        <w:trPr>
          <w:trHeight w:val="115"/>
        </w:trPr>
        <w:tc>
          <w:tcPr>
            <w:tcW w:w="2972" w:type="dxa"/>
            <w:shd w:val="clear" w:color="auto" w:fill="F2F2F2" w:themeFill="background1" w:themeFillShade="F2"/>
            <w:vAlign w:val="bottom"/>
          </w:tcPr>
          <w:p w14:paraId="0000076C" w14:textId="77777777" w:rsidR="0082651E" w:rsidRPr="00D647C6" w:rsidRDefault="005E1C8C">
            <w:pPr>
              <w:rPr>
                <w:color w:val="000000" w:themeColor="text1"/>
                <w:sz w:val="22"/>
                <w:szCs w:val="22"/>
              </w:rPr>
            </w:pPr>
            <w:r w:rsidRPr="00D647C6">
              <w:rPr>
                <w:color w:val="000000" w:themeColor="text1"/>
                <w:sz w:val="22"/>
                <w:szCs w:val="22"/>
              </w:rPr>
              <w:t>op_start_date</w:t>
            </w:r>
          </w:p>
        </w:tc>
        <w:tc>
          <w:tcPr>
            <w:tcW w:w="1418" w:type="dxa"/>
            <w:shd w:val="clear" w:color="auto" w:fill="F2F2F2" w:themeFill="background1" w:themeFillShade="F2"/>
            <w:vAlign w:val="center"/>
          </w:tcPr>
          <w:p w14:paraId="0000076D" w14:textId="77777777" w:rsidR="0082651E" w:rsidRPr="00D647C6" w:rsidRDefault="005E1C8C">
            <w:pPr>
              <w:rPr>
                <w:color w:val="000000" w:themeColor="text1"/>
                <w:sz w:val="22"/>
                <w:szCs w:val="22"/>
              </w:rPr>
            </w:pPr>
            <w:r w:rsidRPr="00D647C6">
              <w:rPr>
                <w:color w:val="000000" w:themeColor="text1"/>
                <w:sz w:val="22"/>
                <w:szCs w:val="22"/>
              </w:rPr>
              <w:t>Yes</w:t>
            </w:r>
          </w:p>
        </w:tc>
        <w:tc>
          <w:tcPr>
            <w:tcW w:w="2126" w:type="dxa"/>
            <w:shd w:val="clear" w:color="auto" w:fill="F2F2F2" w:themeFill="background1" w:themeFillShade="F2"/>
            <w:vAlign w:val="bottom"/>
          </w:tcPr>
          <w:p w14:paraId="0000076E" w14:textId="77777777" w:rsidR="0082651E" w:rsidRPr="00D647C6" w:rsidRDefault="0082651E">
            <w:pPr>
              <w:rPr>
                <w:color w:val="000000" w:themeColor="text1"/>
                <w:sz w:val="22"/>
                <w:szCs w:val="22"/>
              </w:rPr>
            </w:pPr>
          </w:p>
        </w:tc>
        <w:tc>
          <w:tcPr>
            <w:tcW w:w="1276" w:type="dxa"/>
            <w:shd w:val="clear" w:color="auto" w:fill="F2F2F2" w:themeFill="background1" w:themeFillShade="F2"/>
            <w:vAlign w:val="bottom"/>
          </w:tcPr>
          <w:p w14:paraId="0000076F" w14:textId="6A8BBFC1" w:rsidR="0082651E" w:rsidRPr="00D647C6" w:rsidRDefault="00B736DF">
            <w:pPr>
              <w:rPr>
                <w:color w:val="000000" w:themeColor="text1"/>
                <w:sz w:val="22"/>
                <w:szCs w:val="22"/>
                <w:lang w:val="en-US"/>
              </w:rPr>
            </w:pPr>
            <w:r w:rsidRPr="00D647C6">
              <w:rPr>
                <w:color w:val="000000" w:themeColor="text1"/>
                <w:sz w:val="22"/>
                <w:szCs w:val="22"/>
              </w:rPr>
              <w:t>Character</w:t>
            </w:r>
            <w:r w:rsidRPr="00D647C6">
              <w:rPr>
                <w:color w:val="000000" w:themeColor="text1"/>
                <w:sz w:val="22"/>
                <w:szCs w:val="22"/>
                <w:lang w:val="en-US"/>
              </w:rPr>
              <w:t xml:space="preserve"> yyyymmdd</w:t>
            </w:r>
          </w:p>
        </w:tc>
        <w:tc>
          <w:tcPr>
            <w:tcW w:w="1842" w:type="dxa"/>
            <w:shd w:val="clear" w:color="auto" w:fill="F2F2F2" w:themeFill="background1" w:themeFillShade="F2"/>
            <w:vAlign w:val="bottom"/>
          </w:tcPr>
          <w:p w14:paraId="00000770" w14:textId="77777777" w:rsidR="0082651E" w:rsidRPr="00D647C6" w:rsidRDefault="0082651E">
            <w:pPr>
              <w:rPr>
                <w:color w:val="000000" w:themeColor="text1"/>
                <w:sz w:val="22"/>
                <w:szCs w:val="22"/>
              </w:rPr>
            </w:pPr>
          </w:p>
        </w:tc>
      </w:tr>
      <w:tr w:rsidR="0082651E" w:rsidRPr="00D647C6" w14:paraId="0BD8CDF4" w14:textId="77777777" w:rsidTr="00B736DF">
        <w:trPr>
          <w:trHeight w:val="75"/>
        </w:trPr>
        <w:tc>
          <w:tcPr>
            <w:tcW w:w="2972" w:type="dxa"/>
            <w:shd w:val="clear" w:color="auto" w:fill="F2F2F2" w:themeFill="background1" w:themeFillShade="F2"/>
            <w:vAlign w:val="bottom"/>
          </w:tcPr>
          <w:p w14:paraId="00000771" w14:textId="77777777" w:rsidR="0082651E" w:rsidRPr="00D647C6" w:rsidRDefault="005E1C8C">
            <w:pPr>
              <w:rPr>
                <w:color w:val="000000" w:themeColor="text1"/>
                <w:sz w:val="22"/>
                <w:szCs w:val="22"/>
              </w:rPr>
            </w:pPr>
            <w:r w:rsidRPr="00D647C6">
              <w:rPr>
                <w:color w:val="000000" w:themeColor="text1"/>
                <w:sz w:val="22"/>
                <w:szCs w:val="22"/>
              </w:rPr>
              <w:t xml:space="preserve">op_end_date </w:t>
            </w:r>
          </w:p>
        </w:tc>
        <w:tc>
          <w:tcPr>
            <w:tcW w:w="1418" w:type="dxa"/>
            <w:shd w:val="clear" w:color="auto" w:fill="F2F2F2" w:themeFill="background1" w:themeFillShade="F2"/>
            <w:vAlign w:val="center"/>
          </w:tcPr>
          <w:p w14:paraId="00000772" w14:textId="77777777" w:rsidR="0082651E" w:rsidRPr="00D647C6" w:rsidRDefault="005E1C8C">
            <w:pPr>
              <w:rPr>
                <w:color w:val="000000" w:themeColor="text1"/>
                <w:sz w:val="22"/>
                <w:szCs w:val="22"/>
              </w:rPr>
            </w:pPr>
            <w:r w:rsidRPr="00D647C6">
              <w:rPr>
                <w:color w:val="000000" w:themeColor="text1"/>
                <w:sz w:val="22"/>
                <w:szCs w:val="22"/>
              </w:rPr>
              <w:t>Yes</w:t>
            </w:r>
          </w:p>
        </w:tc>
        <w:tc>
          <w:tcPr>
            <w:tcW w:w="2126" w:type="dxa"/>
            <w:shd w:val="clear" w:color="auto" w:fill="F2F2F2" w:themeFill="background1" w:themeFillShade="F2"/>
            <w:vAlign w:val="bottom"/>
          </w:tcPr>
          <w:p w14:paraId="00000773" w14:textId="77777777" w:rsidR="0082651E" w:rsidRPr="00D647C6" w:rsidRDefault="0082651E">
            <w:pPr>
              <w:rPr>
                <w:color w:val="000000" w:themeColor="text1"/>
                <w:sz w:val="22"/>
                <w:szCs w:val="22"/>
              </w:rPr>
            </w:pPr>
          </w:p>
        </w:tc>
        <w:tc>
          <w:tcPr>
            <w:tcW w:w="1276" w:type="dxa"/>
            <w:shd w:val="clear" w:color="auto" w:fill="F2F2F2" w:themeFill="background1" w:themeFillShade="F2"/>
            <w:vAlign w:val="bottom"/>
          </w:tcPr>
          <w:p w14:paraId="00000774" w14:textId="2C3FFF13" w:rsidR="0082651E" w:rsidRPr="00D647C6" w:rsidRDefault="00B736DF">
            <w:pPr>
              <w:rPr>
                <w:color w:val="000000" w:themeColor="text1"/>
                <w:sz w:val="22"/>
                <w:szCs w:val="22"/>
                <w:lang w:val="en-US"/>
              </w:rPr>
            </w:pPr>
            <w:r w:rsidRPr="00D647C6">
              <w:rPr>
                <w:color w:val="000000" w:themeColor="text1"/>
                <w:sz w:val="22"/>
                <w:szCs w:val="22"/>
              </w:rPr>
              <w:t>Character</w:t>
            </w:r>
            <w:r w:rsidRPr="00D647C6">
              <w:rPr>
                <w:color w:val="000000" w:themeColor="text1"/>
                <w:sz w:val="22"/>
                <w:szCs w:val="22"/>
                <w:lang w:val="en-US"/>
              </w:rPr>
              <w:t xml:space="preserve"> yyyymmdd</w:t>
            </w:r>
          </w:p>
        </w:tc>
        <w:tc>
          <w:tcPr>
            <w:tcW w:w="1842" w:type="dxa"/>
            <w:shd w:val="clear" w:color="auto" w:fill="F2F2F2" w:themeFill="background1" w:themeFillShade="F2"/>
            <w:vAlign w:val="bottom"/>
          </w:tcPr>
          <w:p w14:paraId="00000775" w14:textId="77777777" w:rsidR="0082651E" w:rsidRPr="00D647C6" w:rsidRDefault="0082651E">
            <w:pPr>
              <w:rPr>
                <w:color w:val="000000" w:themeColor="text1"/>
                <w:sz w:val="22"/>
                <w:szCs w:val="22"/>
              </w:rPr>
            </w:pPr>
          </w:p>
        </w:tc>
      </w:tr>
      <w:tr w:rsidR="0082651E" w:rsidRPr="00D647C6" w14:paraId="1761BED8" w14:textId="77777777" w:rsidTr="00B736DF">
        <w:trPr>
          <w:trHeight w:val="75"/>
        </w:trPr>
        <w:tc>
          <w:tcPr>
            <w:tcW w:w="2972" w:type="dxa"/>
            <w:shd w:val="clear" w:color="auto" w:fill="F2F2F2" w:themeFill="background1" w:themeFillShade="F2"/>
            <w:vAlign w:val="center"/>
          </w:tcPr>
          <w:p w14:paraId="00000776" w14:textId="77777777" w:rsidR="0082651E" w:rsidRPr="00D647C6" w:rsidRDefault="005E1C8C">
            <w:pPr>
              <w:rPr>
                <w:color w:val="000000" w:themeColor="text1"/>
                <w:sz w:val="22"/>
                <w:szCs w:val="22"/>
              </w:rPr>
            </w:pPr>
            <w:r w:rsidRPr="00D647C6">
              <w:rPr>
                <w:color w:val="000000" w:themeColor="text1"/>
                <w:sz w:val="22"/>
                <w:szCs w:val="22"/>
              </w:rPr>
              <w:t>op_origin</w:t>
            </w:r>
          </w:p>
        </w:tc>
        <w:tc>
          <w:tcPr>
            <w:tcW w:w="1418" w:type="dxa"/>
            <w:shd w:val="clear" w:color="auto" w:fill="F2F2F2" w:themeFill="background1" w:themeFillShade="F2"/>
            <w:vAlign w:val="center"/>
          </w:tcPr>
          <w:p w14:paraId="00000777" w14:textId="77777777" w:rsidR="0082651E" w:rsidRPr="00D647C6" w:rsidRDefault="005E1C8C">
            <w:pPr>
              <w:rPr>
                <w:color w:val="000000" w:themeColor="text1"/>
                <w:sz w:val="22"/>
                <w:szCs w:val="22"/>
              </w:rPr>
            </w:pPr>
            <w:r w:rsidRPr="00D647C6">
              <w:rPr>
                <w:color w:val="000000" w:themeColor="text1"/>
                <w:sz w:val="22"/>
                <w:szCs w:val="22"/>
              </w:rPr>
              <w:t>Yes</w:t>
            </w:r>
          </w:p>
        </w:tc>
        <w:tc>
          <w:tcPr>
            <w:tcW w:w="2126" w:type="dxa"/>
            <w:shd w:val="clear" w:color="auto" w:fill="F2F2F2" w:themeFill="background1" w:themeFillShade="F2"/>
            <w:vAlign w:val="bottom"/>
          </w:tcPr>
          <w:p w14:paraId="00000778" w14:textId="5BAAE3BB" w:rsidR="0082651E" w:rsidRPr="00D647C6" w:rsidRDefault="00B736DF">
            <w:pPr>
              <w:rPr>
                <w:color w:val="000000" w:themeColor="text1"/>
                <w:sz w:val="22"/>
                <w:szCs w:val="22"/>
                <w:lang w:val="en-US"/>
              </w:rPr>
            </w:pPr>
            <w:r w:rsidRPr="00D647C6">
              <w:rPr>
                <w:color w:val="000000" w:themeColor="text1"/>
                <w:sz w:val="22"/>
                <w:szCs w:val="22"/>
                <w:lang w:val="en-US"/>
              </w:rPr>
              <w:t>represents the source table that originated the record</w:t>
            </w:r>
          </w:p>
        </w:tc>
        <w:tc>
          <w:tcPr>
            <w:tcW w:w="1276" w:type="dxa"/>
            <w:shd w:val="clear" w:color="auto" w:fill="F2F2F2" w:themeFill="background1" w:themeFillShade="F2"/>
            <w:vAlign w:val="bottom"/>
          </w:tcPr>
          <w:p w14:paraId="00000779" w14:textId="5C254205" w:rsidR="0082651E" w:rsidRPr="00D647C6" w:rsidRDefault="00B736DF">
            <w:pPr>
              <w:rPr>
                <w:color w:val="000000" w:themeColor="text1"/>
                <w:sz w:val="22"/>
                <w:szCs w:val="22"/>
              </w:rPr>
            </w:pPr>
            <w:r w:rsidRPr="00D647C6">
              <w:rPr>
                <w:color w:val="000000" w:themeColor="text1"/>
                <w:sz w:val="22"/>
                <w:szCs w:val="22"/>
              </w:rPr>
              <w:t>Character</w:t>
            </w:r>
          </w:p>
        </w:tc>
        <w:tc>
          <w:tcPr>
            <w:tcW w:w="1842" w:type="dxa"/>
            <w:shd w:val="clear" w:color="auto" w:fill="F2F2F2" w:themeFill="background1" w:themeFillShade="F2"/>
            <w:vAlign w:val="center"/>
          </w:tcPr>
          <w:p w14:paraId="0000077A"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r w:rsidR="0082651E" w:rsidRPr="00D647C6" w14:paraId="1BE31699" w14:textId="77777777" w:rsidTr="00B736DF">
        <w:trPr>
          <w:trHeight w:val="75"/>
        </w:trPr>
        <w:tc>
          <w:tcPr>
            <w:tcW w:w="2972" w:type="dxa"/>
            <w:shd w:val="clear" w:color="auto" w:fill="F2F2F2" w:themeFill="background1" w:themeFillShade="F2"/>
            <w:vAlign w:val="bottom"/>
          </w:tcPr>
          <w:p w14:paraId="0000077B" w14:textId="77777777" w:rsidR="0082651E" w:rsidRPr="00D647C6" w:rsidRDefault="005E1C8C">
            <w:pPr>
              <w:rPr>
                <w:color w:val="000000" w:themeColor="text1"/>
                <w:sz w:val="22"/>
                <w:szCs w:val="22"/>
              </w:rPr>
            </w:pPr>
            <w:r w:rsidRPr="00D647C6">
              <w:rPr>
                <w:color w:val="000000" w:themeColor="text1"/>
                <w:sz w:val="22"/>
                <w:szCs w:val="22"/>
              </w:rPr>
              <w:t>op_meaning</w:t>
            </w:r>
          </w:p>
        </w:tc>
        <w:tc>
          <w:tcPr>
            <w:tcW w:w="1418" w:type="dxa"/>
            <w:shd w:val="clear" w:color="auto" w:fill="F2F2F2" w:themeFill="background1" w:themeFillShade="F2"/>
            <w:vAlign w:val="bottom"/>
          </w:tcPr>
          <w:p w14:paraId="0000077C" w14:textId="77777777" w:rsidR="0082651E" w:rsidRPr="00D647C6" w:rsidRDefault="005E1C8C">
            <w:pPr>
              <w:rPr>
                <w:color w:val="000000" w:themeColor="text1"/>
                <w:sz w:val="22"/>
                <w:szCs w:val="22"/>
              </w:rPr>
            </w:pPr>
            <w:r w:rsidRPr="00D647C6">
              <w:rPr>
                <w:color w:val="000000" w:themeColor="text1"/>
                <w:sz w:val="22"/>
                <w:szCs w:val="22"/>
              </w:rPr>
              <w:t>Yes</w:t>
            </w:r>
          </w:p>
        </w:tc>
        <w:tc>
          <w:tcPr>
            <w:tcW w:w="2126" w:type="dxa"/>
            <w:shd w:val="clear" w:color="auto" w:fill="F2F2F2" w:themeFill="background1" w:themeFillShade="F2"/>
            <w:vAlign w:val="bottom"/>
          </w:tcPr>
          <w:p w14:paraId="0000077D" w14:textId="77777777" w:rsidR="0082651E" w:rsidRPr="00D647C6" w:rsidRDefault="005E1C8C">
            <w:pPr>
              <w:rPr>
                <w:color w:val="000000" w:themeColor="text1"/>
                <w:sz w:val="22"/>
                <w:szCs w:val="22"/>
              </w:rPr>
            </w:pPr>
            <w:r w:rsidRPr="00D647C6">
              <w:rPr>
                <w:color w:val="000000" w:themeColor="text1"/>
                <w:sz w:val="22"/>
                <w:szCs w:val="22"/>
              </w:rPr>
              <w:t>represents the semantic of the record</w:t>
            </w:r>
          </w:p>
        </w:tc>
        <w:tc>
          <w:tcPr>
            <w:tcW w:w="1276" w:type="dxa"/>
            <w:shd w:val="clear" w:color="auto" w:fill="F2F2F2" w:themeFill="background1" w:themeFillShade="F2"/>
            <w:vAlign w:val="bottom"/>
          </w:tcPr>
          <w:p w14:paraId="0000077E" w14:textId="1C62A138" w:rsidR="0082651E" w:rsidRPr="00D647C6" w:rsidRDefault="00B736DF">
            <w:pPr>
              <w:rPr>
                <w:color w:val="000000" w:themeColor="text1"/>
                <w:sz w:val="22"/>
                <w:szCs w:val="22"/>
              </w:rPr>
            </w:pPr>
            <w:r w:rsidRPr="00D647C6">
              <w:rPr>
                <w:color w:val="000000" w:themeColor="text1"/>
                <w:sz w:val="22"/>
                <w:szCs w:val="22"/>
              </w:rPr>
              <w:t>Character</w:t>
            </w:r>
          </w:p>
        </w:tc>
        <w:tc>
          <w:tcPr>
            <w:tcW w:w="1842" w:type="dxa"/>
            <w:shd w:val="clear" w:color="auto" w:fill="F2F2F2" w:themeFill="background1" w:themeFillShade="F2"/>
            <w:vAlign w:val="center"/>
          </w:tcPr>
          <w:p w14:paraId="0000077F" w14:textId="77777777" w:rsidR="0082651E" w:rsidRPr="00D647C6" w:rsidRDefault="005E1C8C">
            <w:pPr>
              <w:rPr>
                <w:color w:val="000000" w:themeColor="text1"/>
                <w:sz w:val="22"/>
                <w:szCs w:val="22"/>
              </w:rPr>
            </w:pPr>
            <w:r w:rsidRPr="00D647C6">
              <w:rPr>
                <w:color w:val="000000" w:themeColor="text1"/>
                <w:sz w:val="22"/>
                <w:szCs w:val="22"/>
              </w:rPr>
              <w:t>see corresponding vocabulary table</w:t>
            </w:r>
          </w:p>
        </w:tc>
      </w:tr>
    </w:tbl>
    <w:p w14:paraId="00000780" w14:textId="77777777" w:rsidR="0082651E" w:rsidRPr="00D647C6" w:rsidRDefault="0082651E">
      <w:pPr>
        <w:rPr>
          <w:color w:val="000000" w:themeColor="text1"/>
          <w:sz w:val="22"/>
          <w:szCs w:val="22"/>
        </w:rPr>
      </w:pPr>
    </w:p>
    <w:p w14:paraId="00000781" w14:textId="6E901482" w:rsidR="0082651E" w:rsidRPr="00D647C6" w:rsidRDefault="005E1C8C">
      <w:pPr>
        <w:rPr>
          <w:b/>
          <w:bCs/>
          <w:color w:val="000000" w:themeColor="text1"/>
          <w:sz w:val="22"/>
          <w:szCs w:val="22"/>
        </w:rPr>
      </w:pPr>
      <w:r w:rsidRPr="00D647C6">
        <w:rPr>
          <w:b/>
          <w:bCs/>
          <w:color w:val="000000" w:themeColor="text1"/>
          <w:sz w:val="22"/>
          <w:szCs w:val="22"/>
        </w:rPr>
        <w:t>Step 4</w:t>
      </w:r>
      <w:r w:rsidR="003C408A"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00000782" w14:textId="7DAE23E2" w:rsidR="0082651E" w:rsidRPr="00D647C6" w:rsidRDefault="0082651E">
      <w:pPr>
        <w:rPr>
          <w:color w:val="000000" w:themeColor="text1"/>
          <w:sz w:val="22"/>
          <w:szCs w:val="22"/>
        </w:rPr>
      </w:pPr>
    </w:p>
    <w:p w14:paraId="4A9B0365" w14:textId="77777777"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37DE1F72"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lastRenderedPageBreak/>
        <w:t>Firstly, the data will be checked for duplicated information. If there are duplicated rows present, then the following message will be displayed:</w:t>
      </w:r>
    </w:p>
    <w:p w14:paraId="5F692584" w14:textId="77777777" w:rsidR="007D525F" w:rsidRPr="00D647C6" w:rsidRDefault="007D525F" w:rsidP="007D525F">
      <w:pPr>
        <w:pBdr>
          <w:top w:val="nil"/>
          <w:left w:val="nil"/>
          <w:bottom w:val="nil"/>
          <w:right w:val="nil"/>
          <w:between w:val="nil"/>
        </w:pBdr>
        <w:rPr>
          <w:color w:val="000000" w:themeColor="text1"/>
          <w:sz w:val="22"/>
          <w:szCs w:val="22"/>
        </w:rPr>
      </w:pPr>
    </w:p>
    <w:p w14:paraId="5FD10F45"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7243AD7E"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2963BC67" w14:textId="77777777" w:rsidR="007D525F" w:rsidRPr="00D647C6" w:rsidRDefault="007D525F" w:rsidP="007D525F">
      <w:pPr>
        <w:pBdr>
          <w:top w:val="nil"/>
          <w:left w:val="nil"/>
          <w:bottom w:val="nil"/>
          <w:right w:val="nil"/>
          <w:between w:val="nil"/>
        </w:pBdr>
        <w:rPr>
          <w:color w:val="000000" w:themeColor="text1"/>
          <w:sz w:val="22"/>
          <w:szCs w:val="22"/>
        </w:rPr>
      </w:pPr>
    </w:p>
    <w:p w14:paraId="723F782F"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1CA39515" w14:textId="77777777" w:rsidR="007D525F" w:rsidRPr="00D647C6" w:rsidRDefault="007D525F">
      <w:pPr>
        <w:rPr>
          <w:color w:val="000000" w:themeColor="text1"/>
          <w:sz w:val="22"/>
          <w:szCs w:val="22"/>
        </w:rPr>
      </w:pPr>
    </w:p>
    <w:p w14:paraId="00000783" w14:textId="77777777" w:rsidR="0082651E" w:rsidRPr="00D647C6" w:rsidRDefault="005E1C8C" w:rsidP="00B10FEA">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784" w14:textId="77777777" w:rsidR="0082651E" w:rsidRPr="00D647C6" w:rsidRDefault="005E1C8C" w:rsidP="00B10FEA">
      <w:pPr>
        <w:rPr>
          <w:color w:val="000000" w:themeColor="text1"/>
          <w:sz w:val="22"/>
          <w:szCs w:val="22"/>
        </w:rPr>
      </w:pPr>
      <w:r w:rsidRPr="00D647C6">
        <w:rPr>
          <w:color w:val="000000" w:themeColor="text1"/>
          <w:sz w:val="22"/>
          <w:szCs w:val="22"/>
        </w:rPr>
        <w:t>The OBSERVATION_PERIODS table does not have any conventions that can be checked by the script.</w:t>
      </w:r>
    </w:p>
    <w:p w14:paraId="00000785" w14:textId="77777777" w:rsidR="0082651E" w:rsidRPr="00D647C6" w:rsidRDefault="0082651E">
      <w:pPr>
        <w:rPr>
          <w:color w:val="000000" w:themeColor="text1"/>
          <w:sz w:val="22"/>
          <w:szCs w:val="22"/>
        </w:rPr>
      </w:pPr>
    </w:p>
    <w:p w14:paraId="00000786" w14:textId="595D9749" w:rsidR="0082651E" w:rsidRPr="00D647C6" w:rsidRDefault="005E1C8C" w:rsidP="00B10FEA">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7681BD1C" w14:textId="77777777" w:rsidR="00B10FEA" w:rsidRPr="00D647C6" w:rsidRDefault="00B10FEA" w:rsidP="00B10FEA">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6A40C318" w14:textId="20A26F67" w:rsidR="00B10FEA" w:rsidRPr="00D647C6" w:rsidRDefault="00B10FEA" w:rsidP="00B10FEA">
      <w:pPr>
        <w:rPr>
          <w:color w:val="000000" w:themeColor="text1"/>
          <w:sz w:val="22"/>
          <w:szCs w:val="22"/>
        </w:rPr>
      </w:pPr>
      <w:r w:rsidRPr="00D647C6">
        <w:rPr>
          <w:color w:val="000000" w:themeColor="text1"/>
          <w:sz w:val="22"/>
          <w:szCs w:val="22"/>
        </w:rPr>
        <w:t xml:space="preserve">Overall and by calendar year (according to the year part of </w:t>
      </w:r>
      <w:r w:rsidR="00992024" w:rsidRPr="00D647C6">
        <w:rPr>
          <w:bCs/>
          <w:i/>
          <w:iCs/>
          <w:color w:val="000000" w:themeColor="text1"/>
          <w:sz w:val="22"/>
          <w:szCs w:val="22"/>
        </w:rPr>
        <w:t>op_start_date</w:t>
      </w:r>
      <w:r w:rsidRPr="00D647C6">
        <w:rPr>
          <w:color w:val="000000" w:themeColor="text1"/>
          <w:sz w:val="22"/>
          <w:szCs w:val="22"/>
        </w:rPr>
        <w:t xml:space="preserve">) counts will be tabulated. In both cases the results will be stratified by </w:t>
      </w:r>
      <w:r w:rsidR="00992024" w:rsidRPr="00D647C6">
        <w:rPr>
          <w:i/>
          <w:iCs/>
          <w:color w:val="000000" w:themeColor="text1"/>
          <w:sz w:val="22"/>
          <w:szCs w:val="22"/>
        </w:rPr>
        <w:t>op_meaning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51896D86" w14:textId="77777777" w:rsidR="00B10FEA" w:rsidRPr="00D647C6" w:rsidRDefault="00B10FEA" w:rsidP="00992024">
      <w:pPr>
        <w:rPr>
          <w:color w:val="000000" w:themeColor="text1"/>
          <w:sz w:val="22"/>
          <w:szCs w:val="22"/>
        </w:rPr>
      </w:pPr>
    </w:p>
    <w:p w14:paraId="6AF51201" w14:textId="77777777" w:rsidR="00992024" w:rsidRPr="00D647C6" w:rsidRDefault="00B10FEA" w:rsidP="00992024">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26A56CAC" w14:textId="44DCF022" w:rsidR="00B10FEA" w:rsidRPr="00D647C6" w:rsidRDefault="00B10FEA" w:rsidP="00992024">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3346C4B9" w14:textId="77777777" w:rsidR="00B10FEA" w:rsidRPr="00D647C6" w:rsidRDefault="00B10FEA" w:rsidP="00992024">
      <w:pPr>
        <w:pStyle w:val="ListParagraph"/>
        <w:rPr>
          <w:rFonts w:ascii="Times New Roman" w:hAnsi="Times New Roman"/>
          <w:color w:val="000000" w:themeColor="text1"/>
          <w:sz w:val="22"/>
        </w:rPr>
      </w:pPr>
    </w:p>
    <w:p w14:paraId="3CF5B690" w14:textId="62C6E680" w:rsidR="00B10FEA" w:rsidRPr="00D647C6" w:rsidRDefault="00B10FEA" w:rsidP="00992024">
      <w:pPr>
        <w:rPr>
          <w:color w:val="000000" w:themeColor="text1"/>
          <w:sz w:val="22"/>
          <w:szCs w:val="22"/>
        </w:rPr>
      </w:pPr>
      <w:r w:rsidRPr="00D647C6">
        <w:rPr>
          <w:color w:val="000000" w:themeColor="text1"/>
          <w:sz w:val="22"/>
          <w:szCs w:val="22"/>
        </w:rPr>
        <w:t>The results table when stratifying by meaning will contain the name of the table “</w:t>
      </w:r>
      <w:r w:rsidR="00992024" w:rsidRPr="00D647C6">
        <w:rPr>
          <w:color w:val="000000" w:themeColor="text1"/>
          <w:sz w:val="22"/>
          <w:szCs w:val="22"/>
        </w:rPr>
        <w:t>OBSERVATION_PERIODS</w:t>
      </w:r>
      <w:r w:rsidRPr="00D647C6">
        <w:rPr>
          <w:color w:val="000000" w:themeColor="text1"/>
          <w:sz w:val="22"/>
          <w:szCs w:val="22"/>
        </w:rPr>
        <w:t>”,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3969857C" w14:textId="77777777" w:rsidR="00B10FEA" w:rsidRPr="00D647C6" w:rsidRDefault="00B10FEA" w:rsidP="00992024">
      <w:pPr>
        <w:rPr>
          <w:color w:val="000000" w:themeColor="text1"/>
          <w:sz w:val="22"/>
          <w:szCs w:val="22"/>
        </w:rPr>
      </w:pPr>
      <w:r w:rsidRPr="00D647C6">
        <w:rPr>
          <w:color w:val="000000" w:themeColor="text1"/>
          <w:sz w:val="22"/>
          <w:szCs w:val="22"/>
        </w:rPr>
        <w:t xml:space="preserve">Visually the results for variables with two or more categories when stratifying by meaning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2032B15A" w14:textId="77777777" w:rsidR="00B10FEA" w:rsidRPr="00D647C6" w:rsidRDefault="00B10FEA" w:rsidP="00992024">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53CA923A" w14:textId="77777777" w:rsidR="00B10FEA" w:rsidRPr="00D647C6" w:rsidRDefault="00B10FEA" w:rsidP="00992024">
      <w:pPr>
        <w:pStyle w:val="ListParagraph"/>
        <w:rPr>
          <w:rFonts w:ascii="Times New Roman" w:hAnsi="Times New Roman"/>
          <w:color w:val="000000" w:themeColor="text1"/>
          <w:sz w:val="22"/>
        </w:rPr>
      </w:pPr>
    </w:p>
    <w:p w14:paraId="1D588E51" w14:textId="779976A2" w:rsidR="00B10FEA" w:rsidRPr="00D647C6" w:rsidRDefault="00B10FEA" w:rsidP="00992024">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69588BB2" w14:textId="39D14919" w:rsidR="00B10FEA" w:rsidRPr="00D647C6" w:rsidRDefault="00B10FEA" w:rsidP="00992024">
      <w:pPr>
        <w:rPr>
          <w:color w:val="000000" w:themeColor="text1"/>
          <w:sz w:val="22"/>
          <w:szCs w:val="22"/>
        </w:rPr>
      </w:pPr>
      <w:r w:rsidRPr="00D647C6">
        <w:rPr>
          <w:color w:val="000000" w:themeColor="text1"/>
          <w:sz w:val="22"/>
          <w:szCs w:val="22"/>
        </w:rPr>
        <w:t xml:space="preserve">Visually the results for variables with two or more categories when stratifying by meaning and year will be displayed by line charts for each of the variables, grouped by the meaning variable and color coded by the vocabulary variable. If you want to remove a vocabulary from the graph, you can do that by clicking in the vocabulary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04F41671" w14:textId="44A8A7CC" w:rsidR="00B10FEA" w:rsidRPr="00D647C6" w:rsidRDefault="00B10FEA" w:rsidP="00992024">
      <w:pPr>
        <w:rPr>
          <w:color w:val="000000" w:themeColor="text1"/>
          <w:sz w:val="22"/>
          <w:szCs w:val="22"/>
        </w:rPr>
      </w:pPr>
      <w:r w:rsidRPr="00D647C6">
        <w:rPr>
          <w:color w:val="000000" w:themeColor="text1"/>
          <w:sz w:val="22"/>
          <w:szCs w:val="22"/>
        </w:rPr>
        <w:lastRenderedPageBreak/>
        <w:t xml:space="preserve">Visually the results for other variables when stratifying by meaning and year will be displayed by line charts for each of the variables and color coded by the meaning variable. If you want to remove a meaning from the graph, you can do that by clicking in the meaning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1EEE7BDB" w14:textId="3E125275" w:rsidR="00992024" w:rsidRPr="00D647C6" w:rsidRDefault="00992024" w:rsidP="00992024">
      <w:pPr>
        <w:rPr>
          <w:color w:val="000000" w:themeColor="text1"/>
          <w:sz w:val="22"/>
          <w:szCs w:val="22"/>
        </w:rPr>
      </w:pPr>
    </w:p>
    <w:p w14:paraId="65ECFC8C" w14:textId="77777777" w:rsidR="00992024" w:rsidRPr="00D647C6" w:rsidRDefault="00992024"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4FA17A19" w14:textId="5BDD4D8B" w:rsidR="00992024" w:rsidRPr="00D647C6" w:rsidRDefault="00992024" w:rsidP="00992024">
      <w:pPr>
        <w:ind w:firstLine="360"/>
        <w:rPr>
          <w:color w:val="000000" w:themeColor="text1"/>
          <w:sz w:val="22"/>
          <w:szCs w:val="22"/>
        </w:rPr>
      </w:pPr>
      <w:r w:rsidRPr="00D647C6">
        <w:rPr>
          <w:i/>
          <w:iCs/>
          <w:color w:val="000000" w:themeColor="text1"/>
          <w:sz w:val="22"/>
          <w:szCs w:val="22"/>
        </w:rPr>
        <w:t>op_meaning</w:t>
      </w:r>
      <w:r w:rsidRPr="00D647C6">
        <w:rPr>
          <w:color w:val="000000" w:themeColor="text1"/>
          <w:sz w:val="22"/>
          <w:szCs w:val="22"/>
        </w:rPr>
        <w:t>: number of complete observations per category</w:t>
      </w:r>
    </w:p>
    <w:p w14:paraId="00D5F8DD" w14:textId="21E64A62" w:rsidR="00992024" w:rsidRPr="00D647C6" w:rsidRDefault="00992024" w:rsidP="00992024">
      <w:pPr>
        <w:ind w:firstLine="360"/>
        <w:rPr>
          <w:color w:val="000000" w:themeColor="text1"/>
          <w:sz w:val="22"/>
          <w:szCs w:val="22"/>
        </w:rPr>
      </w:pPr>
      <w:r w:rsidRPr="00D647C6">
        <w:rPr>
          <w:i/>
          <w:iCs/>
          <w:color w:val="000000" w:themeColor="text1"/>
          <w:sz w:val="22"/>
          <w:szCs w:val="22"/>
        </w:rPr>
        <w:t>op_origin</w:t>
      </w:r>
      <w:r w:rsidRPr="00D647C6">
        <w:rPr>
          <w:color w:val="000000" w:themeColor="text1"/>
          <w:sz w:val="22"/>
          <w:szCs w:val="22"/>
        </w:rPr>
        <w:t>: n number of complete observations per category</w:t>
      </w:r>
    </w:p>
    <w:p w14:paraId="5FF21A6F" w14:textId="77777777" w:rsidR="00992024" w:rsidRPr="00D647C6" w:rsidRDefault="00992024" w:rsidP="00992024">
      <w:pPr>
        <w:rPr>
          <w:color w:val="000000" w:themeColor="text1"/>
          <w:sz w:val="22"/>
          <w:szCs w:val="22"/>
        </w:rPr>
      </w:pPr>
    </w:p>
    <w:p w14:paraId="0000078B" w14:textId="77777777" w:rsidR="0082651E" w:rsidRPr="00D647C6" w:rsidRDefault="005E1C8C"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less than 2 categories:</w:t>
      </w:r>
    </w:p>
    <w:p w14:paraId="0000078C" w14:textId="77777777"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78D" w14:textId="77777777" w:rsidR="0082651E" w:rsidRPr="00D647C6" w:rsidRDefault="0082651E">
      <w:pPr>
        <w:ind w:left="360"/>
        <w:rPr>
          <w:color w:val="000000" w:themeColor="text1"/>
          <w:sz w:val="22"/>
          <w:szCs w:val="22"/>
        </w:rPr>
      </w:pPr>
    </w:p>
    <w:p w14:paraId="00000791" w14:textId="0FD9836E" w:rsidR="0082651E" w:rsidRPr="00D647C6" w:rsidRDefault="00992024">
      <w:pPr>
        <w:rPr>
          <w:color w:val="000000" w:themeColor="text1"/>
          <w:sz w:val="22"/>
          <w:szCs w:val="22"/>
        </w:rPr>
      </w:pPr>
      <w:r w:rsidRPr="00D647C6">
        <w:rPr>
          <w:color w:val="000000" w:themeColor="text1"/>
          <w:sz w:val="22"/>
          <w:szCs w:val="22"/>
        </w:rPr>
        <w:t>Total: Number of total observations with a recorded meaning (when stratifying by meaning) and number of total observations with a recorded meaning in a particular year(when stratifying by meaning and year).</w:t>
      </w:r>
    </w:p>
    <w:p w14:paraId="00000792" w14:textId="77777777" w:rsidR="0082651E" w:rsidRPr="00D647C6" w:rsidRDefault="0082651E">
      <w:pPr>
        <w:rPr>
          <w:color w:val="000000" w:themeColor="text1"/>
          <w:sz w:val="22"/>
          <w:szCs w:val="22"/>
        </w:rPr>
      </w:pPr>
    </w:p>
    <w:p w14:paraId="00000793" w14:textId="6088C24B" w:rsidR="0082651E" w:rsidRPr="00D647C6" w:rsidRDefault="005E1C8C">
      <w:pPr>
        <w:rPr>
          <w:b/>
          <w:bCs/>
          <w:color w:val="000000" w:themeColor="text1"/>
          <w:sz w:val="22"/>
          <w:szCs w:val="22"/>
        </w:rPr>
      </w:pPr>
      <w:r w:rsidRPr="00D647C6">
        <w:rPr>
          <w:b/>
          <w:bCs/>
          <w:color w:val="000000" w:themeColor="text1"/>
          <w:sz w:val="22"/>
          <w:szCs w:val="22"/>
        </w:rPr>
        <w:t>Step 5</w:t>
      </w:r>
      <w:r w:rsidR="003C408A"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794" w14:textId="77777777" w:rsidR="0082651E" w:rsidRPr="00D647C6" w:rsidRDefault="0082651E">
      <w:pPr>
        <w:rPr>
          <w:color w:val="000000" w:themeColor="text1"/>
          <w:sz w:val="22"/>
          <w:szCs w:val="22"/>
        </w:rPr>
      </w:pPr>
    </w:p>
    <w:p w14:paraId="00000795" w14:textId="77777777" w:rsidR="0082651E" w:rsidRPr="00D647C6" w:rsidRDefault="005E1C8C" w:rsidP="00992024">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797" w14:textId="7992AEFA" w:rsidR="0082651E" w:rsidRPr="00D647C6" w:rsidRDefault="005E1C8C" w:rsidP="003C408A">
      <w:pPr>
        <w:rPr>
          <w:color w:val="000000" w:themeColor="text1"/>
          <w:sz w:val="22"/>
          <w:szCs w:val="22"/>
        </w:rPr>
      </w:pPr>
      <w:r w:rsidRPr="00D647C6">
        <w:rPr>
          <w:color w:val="000000" w:themeColor="text1"/>
          <w:sz w:val="22"/>
          <w:szCs w:val="22"/>
        </w:rPr>
        <w:t xml:space="preserve">There are no continuous variables in the </w:t>
      </w:r>
      <w:r w:rsidR="00992024" w:rsidRPr="00D647C6">
        <w:rPr>
          <w:color w:val="000000" w:themeColor="text1"/>
          <w:sz w:val="22"/>
          <w:szCs w:val="22"/>
        </w:rPr>
        <w:t>OBSERVATION_PERIODS</w:t>
      </w:r>
      <w:r w:rsidRPr="00D647C6">
        <w:rPr>
          <w:color w:val="000000" w:themeColor="text1"/>
          <w:sz w:val="22"/>
          <w:szCs w:val="22"/>
        </w:rPr>
        <w:t xml:space="preserve"> table.</w:t>
      </w:r>
    </w:p>
    <w:p w14:paraId="00000798" w14:textId="77777777" w:rsidR="0082651E" w:rsidRPr="00D647C6" w:rsidRDefault="005E1C8C" w:rsidP="00992024">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15F45E50" w14:textId="1B7E18F4" w:rsidR="00992024" w:rsidRPr="00D647C6" w:rsidRDefault="00992024" w:rsidP="00992024">
      <w:pPr>
        <w:rPr>
          <w:color w:val="000000" w:themeColor="text1"/>
          <w:sz w:val="22"/>
          <w:szCs w:val="22"/>
        </w:rPr>
      </w:pPr>
      <w:r w:rsidRPr="00D647C6">
        <w:rPr>
          <w:color w:val="000000" w:themeColor="text1"/>
          <w:sz w:val="22"/>
          <w:szCs w:val="22"/>
        </w:rPr>
        <w:t xml:space="preserve">Overall and by calendar year counts will be tabulated. The year will be retrieved from the year part of the date variable that is being counted. In both cases the results will be stratified by </w:t>
      </w:r>
      <w:r w:rsidRPr="00D647C6">
        <w:rPr>
          <w:i/>
          <w:iCs/>
          <w:color w:val="000000" w:themeColor="text1"/>
          <w:sz w:val="22"/>
          <w:szCs w:val="22"/>
        </w:rPr>
        <w:t>op_meaning</w:t>
      </w:r>
      <w:r w:rsidRPr="00D647C6">
        <w:rPr>
          <w:color w:val="000000" w:themeColor="text1"/>
          <w:sz w:val="22"/>
          <w:szCs w:val="22"/>
        </w:rPr>
        <w:t xml:space="preserve">. In case both count and total are both equal to zero, the following messages will be printed in top of the results table for analysis stratified by meaning, and by meaning and year, respectively: </w:t>
      </w:r>
    </w:p>
    <w:p w14:paraId="5AD2E154" w14:textId="77777777" w:rsidR="00992024" w:rsidRPr="00D647C6" w:rsidRDefault="00992024" w:rsidP="00992024">
      <w:pPr>
        <w:ind w:left="360"/>
        <w:rPr>
          <w:color w:val="000000" w:themeColor="text1"/>
          <w:sz w:val="22"/>
          <w:szCs w:val="22"/>
        </w:rPr>
      </w:pPr>
    </w:p>
    <w:p w14:paraId="671B2B2E" w14:textId="77777777" w:rsidR="00992024" w:rsidRPr="00D647C6" w:rsidRDefault="00992024" w:rsidP="00992024">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1854717C" w14:textId="77777777" w:rsidR="00992024" w:rsidRPr="00D647C6" w:rsidRDefault="00992024" w:rsidP="00992024">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 and year.”</w:t>
      </w:r>
    </w:p>
    <w:p w14:paraId="7A92597E" w14:textId="77777777" w:rsidR="00992024" w:rsidRPr="00D647C6" w:rsidRDefault="00992024" w:rsidP="00992024">
      <w:pPr>
        <w:rPr>
          <w:color w:val="000000" w:themeColor="text1"/>
          <w:sz w:val="22"/>
          <w:szCs w:val="22"/>
        </w:rPr>
      </w:pPr>
    </w:p>
    <w:p w14:paraId="5B80207F" w14:textId="6713DD07" w:rsidR="00992024" w:rsidRPr="00D647C6" w:rsidRDefault="00992024" w:rsidP="00992024">
      <w:pPr>
        <w:rPr>
          <w:color w:val="000000" w:themeColor="text1"/>
          <w:sz w:val="22"/>
          <w:szCs w:val="22"/>
        </w:rPr>
      </w:pPr>
      <w:r w:rsidRPr="00D647C6">
        <w:rPr>
          <w:color w:val="000000" w:themeColor="text1"/>
          <w:sz w:val="22"/>
          <w:szCs w:val="22"/>
        </w:rPr>
        <w:t>The results table when stratifying by meaning will contain the name of the table “OBSERVATION_PERIODS”, name of the variable, meaning variable, count, total and percentage. If counts and totals smaller than 5 are present in the data, those will be replaced by “&lt;5” in the results table.</w:t>
      </w:r>
    </w:p>
    <w:p w14:paraId="5D6B8D5D" w14:textId="77777777" w:rsidR="00992024" w:rsidRPr="00D647C6" w:rsidRDefault="00992024" w:rsidP="00992024">
      <w:pPr>
        <w:rPr>
          <w:color w:val="000000" w:themeColor="text1"/>
          <w:sz w:val="22"/>
          <w:szCs w:val="22"/>
        </w:rPr>
      </w:pPr>
      <w:r w:rsidRPr="00D647C6">
        <w:rPr>
          <w:color w:val="000000" w:themeColor="text1"/>
          <w:sz w:val="22"/>
          <w:szCs w:val="22"/>
        </w:rPr>
        <w:t xml:space="preserve">Visually the results when stratifying by meaning will be displayed by line charts and color coded by the variable name. If you want to remove a variable from the graph, you can do that by clicking in the variable you do not need. If counts and totals smaller than 5 are present in the data, those will not be plotted in the graphs. </w:t>
      </w:r>
    </w:p>
    <w:p w14:paraId="021B11D7" w14:textId="6F3EE914" w:rsidR="00992024" w:rsidRPr="00D647C6" w:rsidRDefault="00992024" w:rsidP="00992024">
      <w:pPr>
        <w:rPr>
          <w:color w:val="000000" w:themeColor="text1"/>
          <w:sz w:val="22"/>
          <w:szCs w:val="22"/>
        </w:rPr>
      </w:pPr>
      <w:r w:rsidRPr="00D647C6">
        <w:rPr>
          <w:color w:val="000000" w:themeColor="text1"/>
          <w:sz w:val="22"/>
          <w:szCs w:val="22"/>
        </w:rPr>
        <w:t xml:space="preserve">The results table when stratifying by meaning and year will contain an extra year variable compared with the previous results table. If counts and totals smaller than 5 are present in the data, those will be replaced by “&lt;5” in the results table. If years before </w:t>
      </w:r>
      <w:r w:rsidR="007527F6" w:rsidRPr="00D647C6">
        <w:rPr>
          <w:color w:val="000000" w:themeColor="text1"/>
          <w:sz w:val="22"/>
          <w:szCs w:val="22"/>
        </w:rPr>
        <w:t>1995</w:t>
      </w:r>
      <w:r w:rsidRPr="00D647C6">
        <w:rPr>
          <w:color w:val="000000" w:themeColor="text1"/>
          <w:sz w:val="22"/>
          <w:szCs w:val="22"/>
        </w:rPr>
        <w:t xml:space="preserve"> or future years are present in the data those will be colored red.</w:t>
      </w:r>
    </w:p>
    <w:p w14:paraId="63880B8B" w14:textId="6EA5DE9F" w:rsidR="00992024" w:rsidRPr="00D647C6" w:rsidRDefault="00992024" w:rsidP="00992024">
      <w:pPr>
        <w:rPr>
          <w:color w:val="000000" w:themeColor="text1"/>
          <w:sz w:val="22"/>
          <w:szCs w:val="22"/>
        </w:rPr>
      </w:pPr>
      <w:r w:rsidRPr="00D647C6">
        <w:rPr>
          <w:color w:val="000000" w:themeColor="text1"/>
          <w:sz w:val="22"/>
          <w:szCs w:val="22"/>
        </w:rPr>
        <w:t xml:space="preserve">Visually the results when stratifying by meaning and year will be displayed by line charts for each of the variables, and color coded by the meaning variable. If you want to remove a meaning from the graph, you can do that by clicking in the meaning variable you do not need. If counts and totals smaller than 5, years before </w:t>
      </w:r>
      <w:r w:rsidR="007527F6" w:rsidRPr="00D647C6">
        <w:rPr>
          <w:color w:val="000000" w:themeColor="text1"/>
          <w:sz w:val="22"/>
          <w:szCs w:val="22"/>
        </w:rPr>
        <w:t>1995</w:t>
      </w:r>
      <w:r w:rsidRPr="00D647C6">
        <w:rPr>
          <w:color w:val="000000" w:themeColor="text1"/>
          <w:sz w:val="22"/>
          <w:szCs w:val="22"/>
        </w:rPr>
        <w:t xml:space="preserve"> or in the future are present in the data, those will not be plotted in the graphs.</w:t>
      </w:r>
    </w:p>
    <w:p w14:paraId="752FB44E" w14:textId="77777777" w:rsidR="00992024" w:rsidRPr="00D647C6" w:rsidRDefault="00992024" w:rsidP="00992024">
      <w:pPr>
        <w:ind w:left="360"/>
        <w:rPr>
          <w:color w:val="000000" w:themeColor="text1"/>
          <w:sz w:val="22"/>
          <w:szCs w:val="22"/>
        </w:rPr>
      </w:pPr>
    </w:p>
    <w:p w14:paraId="4224F8E4" w14:textId="77777777" w:rsidR="00992024" w:rsidRPr="00D647C6" w:rsidRDefault="00992024" w:rsidP="00992024">
      <w:pPr>
        <w:rPr>
          <w:color w:val="000000" w:themeColor="text1"/>
          <w:sz w:val="22"/>
          <w:szCs w:val="22"/>
        </w:rPr>
      </w:pPr>
      <w:r w:rsidRPr="00D647C6">
        <w:rPr>
          <w:color w:val="000000" w:themeColor="text1"/>
          <w:sz w:val="22"/>
          <w:szCs w:val="22"/>
        </w:rPr>
        <w:t>Date counts by year will be calculated as follows:</w:t>
      </w:r>
    </w:p>
    <w:p w14:paraId="1F6D13AE" w14:textId="5554E9EF" w:rsidR="00992024" w:rsidRPr="00D647C6" w:rsidRDefault="00992024"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lastRenderedPageBreak/>
        <w:t>op_start_date</w:t>
      </w:r>
      <w:r w:rsidRPr="00D647C6">
        <w:rPr>
          <w:color w:val="000000" w:themeColor="text1"/>
          <w:sz w:val="22"/>
          <w:szCs w:val="22"/>
        </w:rPr>
        <w:t>: number of complete observations</w:t>
      </w:r>
    </w:p>
    <w:p w14:paraId="3698AD50" w14:textId="399037BA" w:rsidR="00992024" w:rsidRPr="00D647C6" w:rsidRDefault="00992024" w:rsidP="0047174B">
      <w:pPr>
        <w:numPr>
          <w:ilvl w:val="0"/>
          <w:numId w:val="8"/>
        </w:numPr>
        <w:pBdr>
          <w:top w:val="nil"/>
          <w:left w:val="nil"/>
          <w:bottom w:val="nil"/>
          <w:right w:val="nil"/>
          <w:between w:val="nil"/>
        </w:pBdr>
        <w:rPr>
          <w:color w:val="000000" w:themeColor="text1"/>
          <w:sz w:val="22"/>
          <w:szCs w:val="22"/>
        </w:rPr>
      </w:pPr>
      <w:r w:rsidRPr="00D647C6">
        <w:rPr>
          <w:i/>
          <w:iCs/>
          <w:color w:val="000000" w:themeColor="text1"/>
          <w:sz w:val="22"/>
          <w:szCs w:val="22"/>
        </w:rPr>
        <w:t>op_end_date</w:t>
      </w:r>
      <w:r w:rsidRPr="00D647C6">
        <w:rPr>
          <w:color w:val="000000" w:themeColor="text1"/>
          <w:sz w:val="22"/>
          <w:szCs w:val="22"/>
        </w:rPr>
        <w:t>: number of complete observations</w:t>
      </w:r>
    </w:p>
    <w:p w14:paraId="1A3DAB42" w14:textId="77777777" w:rsidR="00992024" w:rsidRPr="00D647C6" w:rsidRDefault="00992024" w:rsidP="00992024">
      <w:pPr>
        <w:pBdr>
          <w:top w:val="nil"/>
          <w:left w:val="nil"/>
          <w:bottom w:val="nil"/>
          <w:right w:val="nil"/>
          <w:between w:val="nil"/>
        </w:pBdr>
        <w:ind w:left="1440"/>
        <w:rPr>
          <w:color w:val="000000" w:themeColor="text1"/>
          <w:sz w:val="22"/>
          <w:szCs w:val="22"/>
        </w:rPr>
      </w:pPr>
    </w:p>
    <w:p w14:paraId="4ADFCA9C" w14:textId="77777777" w:rsidR="00992024" w:rsidRPr="00D647C6" w:rsidRDefault="00992024" w:rsidP="00992024">
      <w:pPr>
        <w:rPr>
          <w:color w:val="000000" w:themeColor="text1"/>
          <w:sz w:val="22"/>
          <w:szCs w:val="22"/>
        </w:rPr>
      </w:pPr>
      <w:r w:rsidRPr="00D647C6">
        <w:rPr>
          <w:color w:val="000000" w:themeColor="text1"/>
          <w:sz w:val="22"/>
          <w:szCs w:val="22"/>
        </w:rPr>
        <w:t xml:space="preserve"> Total: Number of total observations with a recorded meaning (when stratifying by meaning) and number of total observations with a recorded meaning in a particular year(when stratifying by meaning and year).</w:t>
      </w:r>
    </w:p>
    <w:p w14:paraId="066C8F07" w14:textId="77777777" w:rsidR="00992024" w:rsidRPr="00D647C6" w:rsidRDefault="00992024" w:rsidP="00992024">
      <w:pPr>
        <w:rPr>
          <w:color w:val="000000" w:themeColor="text1"/>
          <w:sz w:val="22"/>
          <w:szCs w:val="22"/>
        </w:rPr>
      </w:pPr>
    </w:p>
    <w:p w14:paraId="1CDABF81" w14:textId="77777777" w:rsidR="00992024" w:rsidRPr="00D647C6" w:rsidRDefault="00992024" w:rsidP="00992024">
      <w:pPr>
        <w:rPr>
          <w:b/>
          <w:bCs/>
          <w:color w:val="000000" w:themeColor="text1"/>
          <w:sz w:val="22"/>
          <w:szCs w:val="22"/>
        </w:rPr>
      </w:pPr>
      <w:r w:rsidRPr="00D647C6">
        <w:rPr>
          <w:b/>
          <w:bCs/>
          <w:color w:val="000000" w:themeColor="text1"/>
          <w:sz w:val="22"/>
          <w:szCs w:val="22"/>
        </w:rPr>
        <w:t>Calculation</w:t>
      </w:r>
    </w:p>
    <w:p w14:paraId="0EF16EB7" w14:textId="77777777" w:rsidR="00992024" w:rsidRPr="00D647C6" w:rsidRDefault="00992024" w:rsidP="00992024">
      <w:pPr>
        <w:rPr>
          <w:color w:val="000000" w:themeColor="text1"/>
          <w:sz w:val="22"/>
          <w:szCs w:val="22"/>
        </w:rPr>
      </w:pPr>
      <w:r w:rsidRPr="00D647C6">
        <w:rPr>
          <w:color w:val="000000" w:themeColor="text1"/>
          <w:sz w:val="22"/>
          <w:szCs w:val="22"/>
        </w:rPr>
        <w:t>An overview on how counts on step 4 and step 5 are calculated.</w:t>
      </w:r>
    </w:p>
    <w:p w14:paraId="0000079F" w14:textId="77777777" w:rsidR="0082651E" w:rsidRPr="00D647C6" w:rsidRDefault="0082651E">
      <w:pPr>
        <w:rPr>
          <w:color w:val="000000" w:themeColor="text1"/>
          <w:sz w:val="22"/>
          <w:szCs w:val="22"/>
        </w:rPr>
      </w:pPr>
    </w:p>
    <w:p w14:paraId="69F93BDE" w14:textId="41FA24BD" w:rsidR="00771895" w:rsidRPr="00D647C6" w:rsidRDefault="00771895" w:rsidP="00771895">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OBSERVATION_PERIODS</w:t>
      </w:r>
    </w:p>
    <w:p w14:paraId="197AA47E" w14:textId="60EE5D2D"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observation_periods_meaning_2categories.csv</w:t>
      </w:r>
    </w:p>
    <w:p w14:paraId="11053E62" w14:textId="1122B216"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observation_periods_meaning_other.csv</w:t>
      </w:r>
    </w:p>
    <w:p w14:paraId="1136E975" w14:textId="19737F68"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observation_periods_meaning_dates.csv</w:t>
      </w:r>
    </w:p>
    <w:p w14:paraId="02A6D54B" w14:textId="386EA238"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observation_periods_meaning_year_2categories.csv</w:t>
      </w:r>
    </w:p>
    <w:p w14:paraId="55516307" w14:textId="72D8C8DE"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observation_periods_meaning_year_other.csv</w:t>
      </w:r>
    </w:p>
    <w:p w14:paraId="2E50FA02" w14:textId="5C5CC48F"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observation_periods_meaning_year_dates.csv</w:t>
      </w:r>
    </w:p>
    <w:p w14:paraId="7393EFDF" w14:textId="77777777" w:rsidR="00771895"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0D66335A" w14:textId="6AE264BD"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observation_periods_meaning_2categories_masked.csv</w:t>
      </w:r>
    </w:p>
    <w:p w14:paraId="24CCC88E" w14:textId="61C6FDE3"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observation_periods_meaning_other_masked.csv</w:t>
      </w:r>
    </w:p>
    <w:p w14:paraId="5F36C6A7" w14:textId="2F7EEBC2"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observation_periods_meaning_dates_masked.csv</w:t>
      </w:r>
    </w:p>
    <w:p w14:paraId="536FD10E" w14:textId="66D68D1F"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observation_periods_meaning_year_2categories_masked.csv</w:t>
      </w:r>
    </w:p>
    <w:p w14:paraId="03B3DE81" w14:textId="12607538"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observation_periods_meaning_year_other_masked.csv</w:t>
      </w:r>
    </w:p>
    <w:p w14:paraId="266BBB3B" w14:textId="30FD7EC9" w:rsidR="00771895" w:rsidRPr="00D647C6" w:rsidRDefault="00771895"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observation_periods_meaning_year_dates_masked.csv</w:t>
      </w:r>
    </w:p>
    <w:p w14:paraId="000007A0" w14:textId="656E4843" w:rsidR="0082651E" w:rsidRPr="00D647C6" w:rsidRDefault="00771895"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00007A1"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56" w:name="_Toc67318463"/>
      <w:r w:rsidRPr="00D647C6">
        <w:rPr>
          <w:rFonts w:ascii="Times New Roman" w:hAnsi="Times New Roman" w:cs="Times New Roman"/>
          <w:b/>
          <w:bCs/>
          <w:color w:val="000000" w:themeColor="text1"/>
          <w:sz w:val="22"/>
          <w:szCs w:val="22"/>
        </w:rPr>
        <w:t>PERSON_RELATIONSHIPS table</w:t>
      </w:r>
      <w:bookmarkEnd w:id="156"/>
    </w:p>
    <w:p w14:paraId="000007A2" w14:textId="40F43FE1" w:rsidR="0082651E" w:rsidRPr="00D647C6" w:rsidRDefault="0082651E">
      <w:pPr>
        <w:rPr>
          <w:color w:val="000000" w:themeColor="text1"/>
          <w:sz w:val="22"/>
          <w:szCs w:val="22"/>
        </w:rPr>
      </w:pPr>
    </w:p>
    <w:p w14:paraId="75437DA4" w14:textId="000D815E" w:rsidR="00C00EBA" w:rsidRPr="00D647C6" w:rsidRDefault="00C00EBA" w:rsidP="00C00EBA">
      <w:pPr>
        <w:pStyle w:val="Caption"/>
        <w:rPr>
          <w:color w:val="000000" w:themeColor="text1"/>
          <w:sz w:val="22"/>
          <w:szCs w:val="22"/>
        </w:rPr>
      </w:pPr>
      <w:bookmarkStart w:id="157" w:name="_Toc66086566"/>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Pr="00D647C6">
        <w:rPr>
          <w:noProof/>
          <w:sz w:val="22"/>
          <w:szCs w:val="22"/>
        </w:rPr>
        <w:t>15</w:t>
      </w:r>
      <w:r w:rsidRPr="00D647C6">
        <w:rPr>
          <w:sz w:val="22"/>
          <w:szCs w:val="22"/>
        </w:rPr>
        <w:fldChar w:fldCharType="end"/>
      </w:r>
      <w:r w:rsidRPr="00D647C6">
        <w:rPr>
          <w:sz w:val="22"/>
          <w:szCs w:val="22"/>
        </w:rPr>
        <w:t>. PERSON_RELATIONSHIPS table</w:t>
      </w:r>
      <w:bookmarkEnd w:id="157"/>
    </w:p>
    <w:tbl>
      <w:tblPr>
        <w:tblStyle w:val="af5"/>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1417"/>
        <w:gridCol w:w="2268"/>
        <w:gridCol w:w="1134"/>
        <w:gridCol w:w="1701"/>
      </w:tblGrid>
      <w:tr w:rsidR="0082651E" w:rsidRPr="00D647C6" w14:paraId="71E6B2E9" w14:textId="77777777" w:rsidTr="0051103A">
        <w:trPr>
          <w:trHeight w:val="255"/>
        </w:trPr>
        <w:tc>
          <w:tcPr>
            <w:tcW w:w="3114" w:type="dxa"/>
            <w:shd w:val="clear" w:color="auto" w:fill="23DEF0"/>
          </w:tcPr>
          <w:p w14:paraId="000007A3" w14:textId="77777777" w:rsidR="0082651E" w:rsidRPr="00D647C6" w:rsidRDefault="005E1C8C">
            <w:pPr>
              <w:rPr>
                <w:b/>
                <w:color w:val="000000" w:themeColor="text1"/>
                <w:sz w:val="22"/>
                <w:szCs w:val="22"/>
              </w:rPr>
            </w:pPr>
            <w:r w:rsidRPr="00D647C6">
              <w:rPr>
                <w:b/>
                <w:color w:val="000000" w:themeColor="text1"/>
                <w:sz w:val="22"/>
                <w:szCs w:val="22"/>
              </w:rPr>
              <w:t>PERSON_RELATIONSHIPS</w:t>
            </w:r>
          </w:p>
        </w:tc>
        <w:tc>
          <w:tcPr>
            <w:tcW w:w="1417" w:type="dxa"/>
            <w:shd w:val="clear" w:color="auto" w:fill="23DEF0"/>
          </w:tcPr>
          <w:p w14:paraId="000007A4" w14:textId="77777777" w:rsidR="0082651E" w:rsidRPr="00D647C6" w:rsidRDefault="005E1C8C">
            <w:pPr>
              <w:rPr>
                <w:b/>
                <w:color w:val="000000" w:themeColor="text1"/>
                <w:sz w:val="22"/>
                <w:szCs w:val="22"/>
              </w:rPr>
            </w:pPr>
            <w:r w:rsidRPr="00D647C6">
              <w:rPr>
                <w:b/>
                <w:color w:val="000000" w:themeColor="text1"/>
                <w:sz w:val="22"/>
                <w:szCs w:val="22"/>
              </w:rPr>
              <w:t>Curated table</w:t>
            </w:r>
          </w:p>
        </w:tc>
        <w:tc>
          <w:tcPr>
            <w:tcW w:w="5103" w:type="dxa"/>
            <w:gridSpan w:val="3"/>
            <w:shd w:val="clear" w:color="auto" w:fill="auto"/>
          </w:tcPr>
          <w:p w14:paraId="000007A5" w14:textId="77777777" w:rsidR="0082651E" w:rsidRPr="00D647C6" w:rsidRDefault="005E1C8C">
            <w:pPr>
              <w:rPr>
                <w:color w:val="000000" w:themeColor="text1"/>
                <w:sz w:val="22"/>
                <w:szCs w:val="22"/>
              </w:rPr>
            </w:pPr>
            <w:r w:rsidRPr="00D647C6">
              <w:rPr>
                <w:color w:val="000000" w:themeColor="text1"/>
                <w:sz w:val="22"/>
                <w:szCs w:val="22"/>
              </w:rPr>
              <w:t>For any person,  this table collects the pairing with the identifier of mother or of other relationships that may be available</w:t>
            </w:r>
          </w:p>
        </w:tc>
      </w:tr>
      <w:tr w:rsidR="0082651E" w:rsidRPr="00D647C6" w14:paraId="3A6A91DA" w14:textId="77777777" w:rsidTr="0051103A">
        <w:trPr>
          <w:trHeight w:val="255"/>
        </w:trPr>
        <w:tc>
          <w:tcPr>
            <w:tcW w:w="3114" w:type="dxa"/>
            <w:shd w:val="clear" w:color="auto" w:fill="auto"/>
          </w:tcPr>
          <w:p w14:paraId="000007A8" w14:textId="77777777" w:rsidR="0082651E" w:rsidRPr="00D647C6" w:rsidRDefault="005E1C8C">
            <w:pPr>
              <w:rPr>
                <w:b/>
                <w:color w:val="000000" w:themeColor="text1"/>
                <w:sz w:val="22"/>
                <w:szCs w:val="22"/>
              </w:rPr>
            </w:pPr>
            <w:r w:rsidRPr="00D647C6">
              <w:rPr>
                <w:b/>
                <w:color w:val="000000" w:themeColor="text1"/>
                <w:sz w:val="22"/>
                <w:szCs w:val="22"/>
              </w:rPr>
              <w:t>Variable</w:t>
            </w:r>
          </w:p>
        </w:tc>
        <w:tc>
          <w:tcPr>
            <w:tcW w:w="1417" w:type="dxa"/>
            <w:shd w:val="clear" w:color="auto" w:fill="auto"/>
          </w:tcPr>
          <w:p w14:paraId="000007A9" w14:textId="77777777" w:rsidR="0082651E" w:rsidRPr="00D647C6" w:rsidRDefault="005E1C8C">
            <w:pPr>
              <w:rPr>
                <w:b/>
                <w:color w:val="000000" w:themeColor="text1"/>
                <w:sz w:val="22"/>
                <w:szCs w:val="22"/>
              </w:rPr>
            </w:pPr>
            <w:r w:rsidRPr="00D647C6">
              <w:rPr>
                <w:b/>
                <w:color w:val="000000" w:themeColor="text1"/>
                <w:sz w:val="22"/>
                <w:szCs w:val="22"/>
              </w:rPr>
              <w:t>Mandatory</w:t>
            </w:r>
          </w:p>
        </w:tc>
        <w:tc>
          <w:tcPr>
            <w:tcW w:w="2268" w:type="dxa"/>
            <w:shd w:val="clear" w:color="auto" w:fill="auto"/>
          </w:tcPr>
          <w:p w14:paraId="000007AA" w14:textId="77777777" w:rsidR="0082651E" w:rsidRPr="00D647C6" w:rsidRDefault="005E1C8C">
            <w:pPr>
              <w:rPr>
                <w:b/>
                <w:color w:val="000000" w:themeColor="text1"/>
                <w:sz w:val="22"/>
                <w:szCs w:val="22"/>
              </w:rPr>
            </w:pPr>
            <w:r w:rsidRPr="00D647C6">
              <w:rPr>
                <w:b/>
                <w:color w:val="000000" w:themeColor="text1"/>
                <w:sz w:val="22"/>
                <w:szCs w:val="22"/>
              </w:rPr>
              <w:t>Description</w:t>
            </w:r>
          </w:p>
        </w:tc>
        <w:tc>
          <w:tcPr>
            <w:tcW w:w="1134" w:type="dxa"/>
            <w:shd w:val="clear" w:color="auto" w:fill="auto"/>
          </w:tcPr>
          <w:p w14:paraId="000007AB" w14:textId="77777777" w:rsidR="0082651E" w:rsidRPr="00D647C6" w:rsidRDefault="005E1C8C">
            <w:pPr>
              <w:rPr>
                <w:b/>
                <w:color w:val="000000" w:themeColor="text1"/>
                <w:sz w:val="22"/>
                <w:szCs w:val="22"/>
              </w:rPr>
            </w:pPr>
            <w:r w:rsidRPr="00D647C6">
              <w:rPr>
                <w:b/>
                <w:color w:val="000000" w:themeColor="text1"/>
                <w:sz w:val="22"/>
                <w:szCs w:val="22"/>
              </w:rPr>
              <w:t>Format</w:t>
            </w:r>
          </w:p>
        </w:tc>
        <w:tc>
          <w:tcPr>
            <w:tcW w:w="1701" w:type="dxa"/>
            <w:shd w:val="clear" w:color="auto" w:fill="auto"/>
          </w:tcPr>
          <w:p w14:paraId="000007AC" w14:textId="77777777" w:rsidR="0082651E" w:rsidRPr="00D647C6" w:rsidRDefault="005E1C8C">
            <w:pPr>
              <w:rPr>
                <w:b/>
                <w:color w:val="000000" w:themeColor="text1"/>
                <w:sz w:val="22"/>
                <w:szCs w:val="22"/>
              </w:rPr>
            </w:pPr>
            <w:r w:rsidRPr="00D647C6">
              <w:rPr>
                <w:b/>
                <w:color w:val="000000" w:themeColor="text1"/>
                <w:sz w:val="22"/>
                <w:szCs w:val="22"/>
              </w:rPr>
              <w:t>Vocabulary</w:t>
            </w:r>
          </w:p>
        </w:tc>
      </w:tr>
      <w:tr w:rsidR="0082651E" w:rsidRPr="00D647C6" w14:paraId="256A1FC1" w14:textId="77777777" w:rsidTr="0051103A">
        <w:trPr>
          <w:trHeight w:val="255"/>
        </w:trPr>
        <w:tc>
          <w:tcPr>
            <w:tcW w:w="3114" w:type="dxa"/>
            <w:shd w:val="clear" w:color="auto" w:fill="F2F2F2" w:themeFill="background1" w:themeFillShade="F2"/>
            <w:vAlign w:val="center"/>
          </w:tcPr>
          <w:p w14:paraId="000007AD" w14:textId="77777777" w:rsidR="0082651E" w:rsidRPr="00D647C6" w:rsidRDefault="005E1C8C">
            <w:pPr>
              <w:rPr>
                <w:color w:val="000000" w:themeColor="text1"/>
                <w:sz w:val="22"/>
                <w:szCs w:val="22"/>
              </w:rPr>
            </w:pPr>
            <w:r w:rsidRPr="00D647C6">
              <w:rPr>
                <w:color w:val="000000" w:themeColor="text1"/>
                <w:sz w:val="22"/>
                <w:szCs w:val="22"/>
              </w:rPr>
              <w:t>person_id</w:t>
            </w:r>
          </w:p>
        </w:tc>
        <w:tc>
          <w:tcPr>
            <w:tcW w:w="1417" w:type="dxa"/>
            <w:shd w:val="clear" w:color="auto" w:fill="F2F2F2" w:themeFill="background1" w:themeFillShade="F2"/>
            <w:vAlign w:val="center"/>
          </w:tcPr>
          <w:p w14:paraId="000007AE" w14:textId="77777777" w:rsidR="0082651E" w:rsidRPr="00D647C6" w:rsidRDefault="005E1C8C">
            <w:pPr>
              <w:rPr>
                <w:color w:val="000000" w:themeColor="text1"/>
                <w:sz w:val="22"/>
                <w:szCs w:val="22"/>
              </w:rPr>
            </w:pPr>
            <w:r w:rsidRPr="00D647C6">
              <w:rPr>
                <w:color w:val="000000" w:themeColor="text1"/>
                <w:sz w:val="22"/>
                <w:szCs w:val="22"/>
              </w:rPr>
              <w:t>Yes</w:t>
            </w:r>
          </w:p>
        </w:tc>
        <w:tc>
          <w:tcPr>
            <w:tcW w:w="2268" w:type="dxa"/>
            <w:shd w:val="clear" w:color="auto" w:fill="F2F2F2" w:themeFill="background1" w:themeFillShade="F2"/>
            <w:vAlign w:val="bottom"/>
          </w:tcPr>
          <w:p w14:paraId="000007AF"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center"/>
          </w:tcPr>
          <w:p w14:paraId="000007B0"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7B1" w14:textId="77777777" w:rsidR="0082651E" w:rsidRPr="00D647C6" w:rsidRDefault="0082651E">
            <w:pPr>
              <w:rPr>
                <w:color w:val="000000" w:themeColor="text1"/>
                <w:sz w:val="22"/>
                <w:szCs w:val="22"/>
              </w:rPr>
            </w:pPr>
          </w:p>
        </w:tc>
      </w:tr>
      <w:tr w:rsidR="0082651E" w:rsidRPr="00D647C6" w14:paraId="7350F47E" w14:textId="77777777" w:rsidTr="0051103A">
        <w:trPr>
          <w:trHeight w:val="255"/>
        </w:trPr>
        <w:tc>
          <w:tcPr>
            <w:tcW w:w="3114" w:type="dxa"/>
            <w:shd w:val="clear" w:color="auto" w:fill="F2F2F2" w:themeFill="background1" w:themeFillShade="F2"/>
            <w:vAlign w:val="center"/>
          </w:tcPr>
          <w:p w14:paraId="000007B2" w14:textId="77777777" w:rsidR="0082651E" w:rsidRPr="00D647C6" w:rsidRDefault="005E1C8C">
            <w:pPr>
              <w:rPr>
                <w:color w:val="000000" w:themeColor="text1"/>
                <w:sz w:val="22"/>
                <w:szCs w:val="22"/>
              </w:rPr>
            </w:pPr>
            <w:r w:rsidRPr="00D647C6">
              <w:rPr>
                <w:color w:val="000000" w:themeColor="text1"/>
                <w:sz w:val="22"/>
                <w:szCs w:val="22"/>
              </w:rPr>
              <w:t>related_id</w:t>
            </w:r>
          </w:p>
        </w:tc>
        <w:tc>
          <w:tcPr>
            <w:tcW w:w="1417" w:type="dxa"/>
            <w:shd w:val="clear" w:color="auto" w:fill="F2F2F2" w:themeFill="background1" w:themeFillShade="F2"/>
            <w:vAlign w:val="center"/>
          </w:tcPr>
          <w:p w14:paraId="000007B3" w14:textId="77777777" w:rsidR="0082651E" w:rsidRPr="00D647C6" w:rsidRDefault="005E1C8C">
            <w:pPr>
              <w:rPr>
                <w:color w:val="000000" w:themeColor="text1"/>
                <w:sz w:val="22"/>
                <w:szCs w:val="22"/>
              </w:rPr>
            </w:pPr>
            <w:r w:rsidRPr="00D647C6">
              <w:rPr>
                <w:color w:val="000000" w:themeColor="text1"/>
                <w:sz w:val="22"/>
                <w:szCs w:val="22"/>
              </w:rPr>
              <w:t>Yes</w:t>
            </w:r>
          </w:p>
        </w:tc>
        <w:tc>
          <w:tcPr>
            <w:tcW w:w="2268" w:type="dxa"/>
            <w:shd w:val="clear" w:color="auto" w:fill="F2F2F2" w:themeFill="background1" w:themeFillShade="F2"/>
            <w:vAlign w:val="bottom"/>
          </w:tcPr>
          <w:p w14:paraId="000007B4" w14:textId="77777777" w:rsidR="0082651E" w:rsidRPr="00D647C6" w:rsidRDefault="0082651E">
            <w:pPr>
              <w:rPr>
                <w:color w:val="000000" w:themeColor="text1"/>
                <w:sz w:val="22"/>
                <w:szCs w:val="22"/>
              </w:rPr>
            </w:pPr>
          </w:p>
        </w:tc>
        <w:tc>
          <w:tcPr>
            <w:tcW w:w="1134" w:type="dxa"/>
            <w:shd w:val="clear" w:color="auto" w:fill="F2F2F2" w:themeFill="background1" w:themeFillShade="F2"/>
            <w:vAlign w:val="center"/>
          </w:tcPr>
          <w:p w14:paraId="000007B5"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7B6" w14:textId="77777777" w:rsidR="0082651E" w:rsidRPr="00D647C6" w:rsidRDefault="0082651E">
            <w:pPr>
              <w:rPr>
                <w:color w:val="000000" w:themeColor="text1"/>
                <w:sz w:val="22"/>
                <w:szCs w:val="22"/>
              </w:rPr>
            </w:pPr>
          </w:p>
        </w:tc>
      </w:tr>
      <w:tr w:rsidR="0082651E" w:rsidRPr="00D647C6" w14:paraId="03C08D9F" w14:textId="77777777" w:rsidTr="0051103A">
        <w:trPr>
          <w:trHeight w:val="509"/>
        </w:trPr>
        <w:tc>
          <w:tcPr>
            <w:tcW w:w="3114" w:type="dxa"/>
            <w:shd w:val="clear" w:color="auto" w:fill="F2F2F2" w:themeFill="background1" w:themeFillShade="F2"/>
            <w:vAlign w:val="bottom"/>
          </w:tcPr>
          <w:p w14:paraId="000007B7" w14:textId="77777777" w:rsidR="0082651E" w:rsidRPr="00D647C6" w:rsidRDefault="005E1C8C">
            <w:pPr>
              <w:rPr>
                <w:color w:val="000000" w:themeColor="text1"/>
                <w:sz w:val="22"/>
                <w:szCs w:val="22"/>
              </w:rPr>
            </w:pPr>
            <w:r w:rsidRPr="00D647C6">
              <w:rPr>
                <w:color w:val="000000" w:themeColor="text1"/>
                <w:sz w:val="22"/>
                <w:szCs w:val="22"/>
              </w:rPr>
              <w:t>origin_of_relationship</w:t>
            </w:r>
          </w:p>
        </w:tc>
        <w:tc>
          <w:tcPr>
            <w:tcW w:w="1417" w:type="dxa"/>
            <w:shd w:val="clear" w:color="auto" w:fill="F2F2F2" w:themeFill="background1" w:themeFillShade="F2"/>
            <w:vAlign w:val="center"/>
          </w:tcPr>
          <w:p w14:paraId="000007B8" w14:textId="77777777" w:rsidR="0082651E" w:rsidRPr="00D647C6" w:rsidRDefault="005E1C8C">
            <w:pPr>
              <w:rPr>
                <w:color w:val="000000" w:themeColor="text1"/>
                <w:sz w:val="22"/>
                <w:szCs w:val="22"/>
              </w:rPr>
            </w:pPr>
            <w:r w:rsidRPr="00D647C6">
              <w:rPr>
                <w:color w:val="000000" w:themeColor="text1"/>
                <w:sz w:val="22"/>
                <w:szCs w:val="22"/>
              </w:rPr>
              <w:t>Yes</w:t>
            </w:r>
          </w:p>
        </w:tc>
        <w:tc>
          <w:tcPr>
            <w:tcW w:w="2268" w:type="dxa"/>
            <w:shd w:val="clear" w:color="auto" w:fill="F2F2F2" w:themeFill="background1" w:themeFillShade="F2"/>
            <w:vAlign w:val="bottom"/>
          </w:tcPr>
          <w:p w14:paraId="000007B9" w14:textId="77777777" w:rsidR="0082651E" w:rsidRPr="00D647C6" w:rsidRDefault="005E1C8C">
            <w:pPr>
              <w:rPr>
                <w:color w:val="000000" w:themeColor="text1"/>
                <w:sz w:val="22"/>
                <w:szCs w:val="22"/>
              </w:rPr>
            </w:pPr>
            <w:r w:rsidRPr="00D647C6">
              <w:rPr>
                <w:color w:val="000000" w:themeColor="text1"/>
                <w:sz w:val="22"/>
                <w:szCs w:val="22"/>
              </w:rPr>
              <w:t>where the information about the relationship comes from</w:t>
            </w:r>
          </w:p>
        </w:tc>
        <w:tc>
          <w:tcPr>
            <w:tcW w:w="1134" w:type="dxa"/>
            <w:shd w:val="clear" w:color="auto" w:fill="F2F2F2" w:themeFill="background1" w:themeFillShade="F2"/>
            <w:vAlign w:val="center"/>
          </w:tcPr>
          <w:p w14:paraId="000007BA"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7BB" w14:textId="3F82C31C" w:rsidR="0082651E" w:rsidRPr="00D647C6" w:rsidRDefault="0051103A">
            <w:pPr>
              <w:rPr>
                <w:color w:val="000000" w:themeColor="text1"/>
                <w:sz w:val="22"/>
                <w:szCs w:val="22"/>
              </w:rPr>
            </w:pPr>
            <w:r w:rsidRPr="00D647C6">
              <w:rPr>
                <w:color w:val="000000" w:themeColor="text1"/>
                <w:sz w:val="22"/>
                <w:szCs w:val="22"/>
              </w:rPr>
              <w:t>see corresponding vocabulary table</w:t>
            </w:r>
          </w:p>
        </w:tc>
      </w:tr>
      <w:tr w:rsidR="0082651E" w:rsidRPr="00D647C6" w14:paraId="0D05CC61" w14:textId="77777777" w:rsidTr="0051103A">
        <w:trPr>
          <w:trHeight w:val="75"/>
        </w:trPr>
        <w:tc>
          <w:tcPr>
            <w:tcW w:w="3114" w:type="dxa"/>
            <w:shd w:val="clear" w:color="auto" w:fill="F2F2F2" w:themeFill="background1" w:themeFillShade="F2"/>
            <w:vAlign w:val="bottom"/>
          </w:tcPr>
          <w:p w14:paraId="000007BC" w14:textId="77777777" w:rsidR="0082651E" w:rsidRPr="00D647C6" w:rsidRDefault="005E1C8C">
            <w:pPr>
              <w:rPr>
                <w:color w:val="000000" w:themeColor="text1"/>
                <w:sz w:val="22"/>
                <w:szCs w:val="22"/>
              </w:rPr>
            </w:pPr>
            <w:r w:rsidRPr="00D647C6">
              <w:rPr>
                <w:color w:val="000000" w:themeColor="text1"/>
                <w:sz w:val="22"/>
                <w:szCs w:val="22"/>
              </w:rPr>
              <w:t>meaning_of_relationship</w:t>
            </w:r>
          </w:p>
        </w:tc>
        <w:tc>
          <w:tcPr>
            <w:tcW w:w="1417" w:type="dxa"/>
            <w:shd w:val="clear" w:color="auto" w:fill="F2F2F2" w:themeFill="background1" w:themeFillShade="F2"/>
            <w:vAlign w:val="bottom"/>
          </w:tcPr>
          <w:p w14:paraId="000007BD" w14:textId="77777777" w:rsidR="0082651E" w:rsidRPr="00D647C6" w:rsidRDefault="005E1C8C">
            <w:pPr>
              <w:rPr>
                <w:color w:val="000000" w:themeColor="text1"/>
                <w:sz w:val="22"/>
                <w:szCs w:val="22"/>
              </w:rPr>
            </w:pPr>
            <w:r w:rsidRPr="00D647C6">
              <w:rPr>
                <w:color w:val="000000" w:themeColor="text1"/>
                <w:sz w:val="22"/>
                <w:szCs w:val="22"/>
              </w:rPr>
              <w:t>Yes</w:t>
            </w:r>
          </w:p>
        </w:tc>
        <w:tc>
          <w:tcPr>
            <w:tcW w:w="2268" w:type="dxa"/>
            <w:shd w:val="clear" w:color="auto" w:fill="F2F2F2" w:themeFill="background1" w:themeFillShade="F2"/>
            <w:vAlign w:val="bottom"/>
          </w:tcPr>
          <w:p w14:paraId="000007BE" w14:textId="77777777" w:rsidR="0082651E" w:rsidRPr="00D647C6" w:rsidRDefault="005E1C8C">
            <w:pPr>
              <w:rPr>
                <w:color w:val="000000" w:themeColor="text1"/>
                <w:sz w:val="22"/>
                <w:szCs w:val="22"/>
              </w:rPr>
            </w:pPr>
            <w:r w:rsidRPr="00D647C6">
              <w:rPr>
                <w:color w:val="000000" w:themeColor="text1"/>
                <w:sz w:val="22"/>
                <w:szCs w:val="22"/>
              </w:rPr>
              <w:t>Which type of  relationship there is between the mother and the person</w:t>
            </w:r>
          </w:p>
        </w:tc>
        <w:tc>
          <w:tcPr>
            <w:tcW w:w="1134" w:type="dxa"/>
            <w:shd w:val="clear" w:color="auto" w:fill="F2F2F2" w:themeFill="background1" w:themeFillShade="F2"/>
            <w:vAlign w:val="bottom"/>
          </w:tcPr>
          <w:p w14:paraId="000007BF" w14:textId="2E2937C5" w:rsidR="0082651E" w:rsidRPr="00D647C6" w:rsidRDefault="00B736DF">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7C0" w14:textId="1683D873" w:rsidR="0082651E" w:rsidRPr="00D647C6" w:rsidRDefault="0051103A">
            <w:pPr>
              <w:rPr>
                <w:color w:val="000000" w:themeColor="text1"/>
                <w:sz w:val="22"/>
                <w:szCs w:val="22"/>
              </w:rPr>
            </w:pPr>
            <w:r w:rsidRPr="00D647C6">
              <w:rPr>
                <w:color w:val="000000" w:themeColor="text1"/>
                <w:sz w:val="22"/>
                <w:szCs w:val="22"/>
              </w:rPr>
              <w:t>see corresponding vocabulary table</w:t>
            </w:r>
          </w:p>
        </w:tc>
      </w:tr>
      <w:tr w:rsidR="0082651E" w:rsidRPr="00D647C6" w14:paraId="327E60E2" w14:textId="77777777" w:rsidTr="0051103A">
        <w:trPr>
          <w:trHeight w:val="600"/>
        </w:trPr>
        <w:tc>
          <w:tcPr>
            <w:tcW w:w="3114" w:type="dxa"/>
            <w:shd w:val="clear" w:color="auto" w:fill="F2F2F2" w:themeFill="background1" w:themeFillShade="F2"/>
            <w:vAlign w:val="bottom"/>
          </w:tcPr>
          <w:p w14:paraId="000007C1" w14:textId="77777777" w:rsidR="0082651E" w:rsidRPr="00D647C6" w:rsidRDefault="005E1C8C">
            <w:pPr>
              <w:rPr>
                <w:color w:val="000000" w:themeColor="text1"/>
                <w:sz w:val="22"/>
                <w:szCs w:val="22"/>
              </w:rPr>
            </w:pPr>
            <w:r w:rsidRPr="00D647C6">
              <w:rPr>
                <w:color w:val="000000" w:themeColor="text1"/>
                <w:sz w:val="22"/>
                <w:szCs w:val="22"/>
              </w:rPr>
              <w:t>method_of_linkage</w:t>
            </w:r>
          </w:p>
        </w:tc>
        <w:tc>
          <w:tcPr>
            <w:tcW w:w="1417" w:type="dxa"/>
            <w:shd w:val="clear" w:color="auto" w:fill="F2F2F2" w:themeFill="background1" w:themeFillShade="F2"/>
            <w:vAlign w:val="center"/>
          </w:tcPr>
          <w:p w14:paraId="000007C2" w14:textId="77777777" w:rsidR="0082651E" w:rsidRPr="00D647C6" w:rsidRDefault="005E1C8C">
            <w:pPr>
              <w:rPr>
                <w:color w:val="000000" w:themeColor="text1"/>
                <w:sz w:val="22"/>
                <w:szCs w:val="22"/>
              </w:rPr>
            </w:pPr>
            <w:r w:rsidRPr="00D647C6">
              <w:rPr>
                <w:color w:val="000000" w:themeColor="text1"/>
                <w:sz w:val="22"/>
                <w:szCs w:val="22"/>
              </w:rPr>
              <w:t>Yes</w:t>
            </w:r>
          </w:p>
        </w:tc>
        <w:tc>
          <w:tcPr>
            <w:tcW w:w="2268" w:type="dxa"/>
            <w:shd w:val="clear" w:color="auto" w:fill="F2F2F2" w:themeFill="background1" w:themeFillShade="F2"/>
            <w:vAlign w:val="bottom"/>
          </w:tcPr>
          <w:p w14:paraId="000007C3" w14:textId="77777777" w:rsidR="0082651E" w:rsidRPr="00D647C6" w:rsidRDefault="005E1C8C">
            <w:pPr>
              <w:rPr>
                <w:color w:val="000000" w:themeColor="text1"/>
                <w:sz w:val="22"/>
                <w:szCs w:val="22"/>
              </w:rPr>
            </w:pPr>
            <w:r w:rsidRPr="00D647C6">
              <w:rPr>
                <w:color w:val="000000" w:themeColor="text1"/>
                <w:sz w:val="22"/>
                <w:szCs w:val="22"/>
              </w:rPr>
              <w:t>How the linkage was performed</w:t>
            </w:r>
          </w:p>
        </w:tc>
        <w:tc>
          <w:tcPr>
            <w:tcW w:w="1134" w:type="dxa"/>
            <w:shd w:val="clear" w:color="auto" w:fill="F2F2F2" w:themeFill="background1" w:themeFillShade="F2"/>
            <w:vAlign w:val="center"/>
          </w:tcPr>
          <w:p w14:paraId="000007C4" w14:textId="77777777" w:rsidR="0082651E" w:rsidRPr="00D647C6" w:rsidRDefault="005E1C8C">
            <w:pPr>
              <w:rPr>
                <w:color w:val="000000" w:themeColor="text1"/>
                <w:sz w:val="22"/>
                <w:szCs w:val="22"/>
              </w:rPr>
            </w:pPr>
            <w:r w:rsidRPr="00D647C6">
              <w:rPr>
                <w:color w:val="000000" w:themeColor="text1"/>
                <w:sz w:val="22"/>
                <w:szCs w:val="22"/>
              </w:rPr>
              <w:t>Character</w:t>
            </w:r>
          </w:p>
        </w:tc>
        <w:tc>
          <w:tcPr>
            <w:tcW w:w="1701" w:type="dxa"/>
            <w:shd w:val="clear" w:color="auto" w:fill="F2F2F2" w:themeFill="background1" w:themeFillShade="F2"/>
            <w:vAlign w:val="bottom"/>
          </w:tcPr>
          <w:p w14:paraId="000007C5" w14:textId="5B136DFF" w:rsidR="0082651E" w:rsidRPr="00D647C6" w:rsidRDefault="0051103A">
            <w:pPr>
              <w:rPr>
                <w:color w:val="000000" w:themeColor="text1"/>
                <w:sz w:val="22"/>
                <w:szCs w:val="22"/>
              </w:rPr>
            </w:pPr>
            <w:r w:rsidRPr="00D647C6">
              <w:rPr>
                <w:color w:val="000000" w:themeColor="text1"/>
                <w:sz w:val="22"/>
                <w:szCs w:val="22"/>
              </w:rPr>
              <w:t>see corresponding vocabulary table</w:t>
            </w:r>
          </w:p>
        </w:tc>
      </w:tr>
    </w:tbl>
    <w:p w14:paraId="000007C6" w14:textId="77777777" w:rsidR="0082651E" w:rsidRPr="00D647C6" w:rsidRDefault="0082651E">
      <w:pPr>
        <w:rPr>
          <w:color w:val="000000" w:themeColor="text1"/>
          <w:sz w:val="22"/>
          <w:szCs w:val="22"/>
        </w:rPr>
      </w:pPr>
    </w:p>
    <w:p w14:paraId="000007C7" w14:textId="1F73CCF4" w:rsidR="0082651E" w:rsidRPr="00D647C6" w:rsidRDefault="005E1C8C">
      <w:pPr>
        <w:rPr>
          <w:b/>
          <w:bCs/>
          <w:color w:val="000000" w:themeColor="text1"/>
          <w:sz w:val="22"/>
          <w:szCs w:val="22"/>
        </w:rPr>
      </w:pPr>
      <w:r w:rsidRPr="00D647C6">
        <w:rPr>
          <w:b/>
          <w:bCs/>
          <w:color w:val="000000" w:themeColor="text1"/>
          <w:sz w:val="22"/>
          <w:szCs w:val="22"/>
        </w:rPr>
        <w:t>Step 4</w:t>
      </w:r>
      <w:r w:rsidR="003C408A" w:rsidRPr="00D647C6">
        <w:rPr>
          <w:b/>
          <w:bCs/>
          <w:color w:val="000000" w:themeColor="text1"/>
          <w:sz w:val="22"/>
          <w:szCs w:val="22"/>
          <w:lang w:val="en-US"/>
        </w:rPr>
        <w:t>:</w:t>
      </w:r>
      <w:r w:rsidRPr="00D647C6">
        <w:rPr>
          <w:b/>
          <w:bCs/>
          <w:color w:val="000000" w:themeColor="text1"/>
          <w:sz w:val="22"/>
          <w:szCs w:val="22"/>
        </w:rPr>
        <w:t xml:space="preserve"> Convention and counts of categorical variables</w:t>
      </w:r>
    </w:p>
    <w:p w14:paraId="000007C8" w14:textId="7E77FA43" w:rsidR="0082651E" w:rsidRPr="00D647C6" w:rsidRDefault="0082651E">
      <w:pPr>
        <w:rPr>
          <w:color w:val="000000" w:themeColor="text1"/>
          <w:sz w:val="22"/>
          <w:szCs w:val="22"/>
        </w:rPr>
      </w:pPr>
    </w:p>
    <w:p w14:paraId="45512057" w14:textId="77777777"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5452938E"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lastRenderedPageBreak/>
        <w:t>Firstly, the data will be checked for duplicated information. If there are duplicated rows present, then the following message will be displayed:</w:t>
      </w:r>
    </w:p>
    <w:p w14:paraId="7EF38247" w14:textId="77777777" w:rsidR="007D525F" w:rsidRPr="00D647C6" w:rsidRDefault="007D525F" w:rsidP="007D525F">
      <w:pPr>
        <w:pBdr>
          <w:top w:val="nil"/>
          <w:left w:val="nil"/>
          <w:bottom w:val="nil"/>
          <w:right w:val="nil"/>
          <w:between w:val="nil"/>
        </w:pBdr>
        <w:rPr>
          <w:color w:val="000000" w:themeColor="text1"/>
          <w:sz w:val="22"/>
          <w:szCs w:val="22"/>
        </w:rPr>
      </w:pPr>
    </w:p>
    <w:p w14:paraId="5ED9D9DF"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6688386B"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12E95D1B" w14:textId="77777777" w:rsidR="007D525F" w:rsidRPr="00D647C6" w:rsidRDefault="007D525F" w:rsidP="007D525F">
      <w:pPr>
        <w:pBdr>
          <w:top w:val="nil"/>
          <w:left w:val="nil"/>
          <w:bottom w:val="nil"/>
          <w:right w:val="nil"/>
          <w:between w:val="nil"/>
        </w:pBdr>
        <w:rPr>
          <w:color w:val="000000" w:themeColor="text1"/>
          <w:sz w:val="22"/>
          <w:szCs w:val="22"/>
        </w:rPr>
      </w:pPr>
    </w:p>
    <w:p w14:paraId="1DA58E6E"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5BC8E6F5" w14:textId="77777777" w:rsidR="007D525F" w:rsidRPr="00D647C6" w:rsidRDefault="007D525F">
      <w:pPr>
        <w:rPr>
          <w:color w:val="000000" w:themeColor="text1"/>
          <w:sz w:val="22"/>
          <w:szCs w:val="22"/>
        </w:rPr>
      </w:pPr>
    </w:p>
    <w:p w14:paraId="000007C9" w14:textId="77777777" w:rsidR="0082651E" w:rsidRPr="00D647C6" w:rsidRDefault="005E1C8C" w:rsidP="006E1301">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7CA" w14:textId="77777777" w:rsidR="0082651E" w:rsidRPr="00D647C6" w:rsidRDefault="005E1C8C" w:rsidP="006E1301">
      <w:pPr>
        <w:rPr>
          <w:color w:val="000000" w:themeColor="text1"/>
          <w:sz w:val="22"/>
          <w:szCs w:val="22"/>
        </w:rPr>
      </w:pPr>
      <w:r w:rsidRPr="00D647C6">
        <w:rPr>
          <w:color w:val="000000" w:themeColor="text1"/>
          <w:sz w:val="22"/>
          <w:szCs w:val="22"/>
        </w:rPr>
        <w:t>The PERSON_RELATIONSHIPS table does not have any conventions that can be checked by the script.</w:t>
      </w:r>
    </w:p>
    <w:p w14:paraId="000007CB" w14:textId="77777777" w:rsidR="0082651E" w:rsidRPr="00D647C6" w:rsidRDefault="0082651E">
      <w:pPr>
        <w:rPr>
          <w:color w:val="000000" w:themeColor="text1"/>
          <w:sz w:val="22"/>
          <w:szCs w:val="22"/>
        </w:rPr>
      </w:pPr>
    </w:p>
    <w:p w14:paraId="000007CC" w14:textId="77777777" w:rsidR="0082651E" w:rsidRPr="00D647C6" w:rsidRDefault="005E1C8C" w:rsidP="006E1301">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36BBDA4E" w14:textId="77777777" w:rsidR="006E1301" w:rsidRPr="00D647C6" w:rsidRDefault="006E1301" w:rsidP="006E1301">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5FB2A492" w14:textId="201A002F" w:rsidR="006E1301" w:rsidRPr="00D647C6" w:rsidRDefault="006E1301" w:rsidP="006E1301">
      <w:pPr>
        <w:rPr>
          <w:color w:val="000000" w:themeColor="text1"/>
          <w:sz w:val="22"/>
          <w:szCs w:val="22"/>
        </w:rPr>
      </w:pPr>
      <w:r w:rsidRPr="00D647C6">
        <w:rPr>
          <w:color w:val="000000" w:themeColor="text1"/>
          <w:sz w:val="22"/>
          <w:szCs w:val="22"/>
        </w:rPr>
        <w:t xml:space="preserve">Counts stratified by </w:t>
      </w:r>
      <w:r w:rsidRPr="00D647C6">
        <w:rPr>
          <w:i/>
          <w:iCs/>
          <w:color w:val="000000" w:themeColor="text1"/>
          <w:sz w:val="22"/>
          <w:szCs w:val="22"/>
        </w:rPr>
        <w:t>meaning_of_relationship</w:t>
      </w:r>
      <w:r w:rsidRPr="00D647C6">
        <w:rPr>
          <w:color w:val="000000" w:themeColor="text1"/>
          <w:sz w:val="22"/>
          <w:szCs w:val="22"/>
        </w:rPr>
        <w:t xml:space="preserve"> will be tabulated. In case both count and total are both equal to zero, the following message</w:t>
      </w:r>
      <w:r w:rsidR="00992024" w:rsidRPr="00D647C6">
        <w:rPr>
          <w:color w:val="000000" w:themeColor="text1"/>
          <w:sz w:val="22"/>
          <w:szCs w:val="22"/>
        </w:rPr>
        <w:t xml:space="preserve"> </w:t>
      </w:r>
      <w:r w:rsidRPr="00D647C6">
        <w:rPr>
          <w:color w:val="000000" w:themeColor="text1"/>
          <w:sz w:val="22"/>
          <w:szCs w:val="22"/>
        </w:rPr>
        <w:t xml:space="preserve">will be printed in top of the results table: </w:t>
      </w:r>
    </w:p>
    <w:p w14:paraId="459E572E" w14:textId="77777777" w:rsidR="006E1301" w:rsidRPr="00D647C6" w:rsidRDefault="006E1301" w:rsidP="006E1301">
      <w:pPr>
        <w:rPr>
          <w:color w:val="000000" w:themeColor="text1"/>
          <w:sz w:val="22"/>
          <w:szCs w:val="22"/>
        </w:rPr>
      </w:pPr>
    </w:p>
    <w:p w14:paraId="31C9DA36" w14:textId="77777777" w:rsidR="006E1301" w:rsidRPr="00D647C6" w:rsidRDefault="006E1301" w:rsidP="006E1301">
      <w:pPr>
        <w:ind w:left="720"/>
        <w:rPr>
          <w:color w:val="000000" w:themeColor="text1"/>
          <w:sz w:val="22"/>
          <w:szCs w:val="22"/>
        </w:rPr>
      </w:pPr>
      <w:r w:rsidRPr="00D647C6">
        <w:rPr>
          <w:color w:val="000000" w:themeColor="text1"/>
          <w:sz w:val="22"/>
          <w:szCs w:val="22"/>
        </w:rPr>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meaning category.”</w:t>
      </w:r>
    </w:p>
    <w:p w14:paraId="572D0934" w14:textId="77777777" w:rsidR="006E1301" w:rsidRPr="00D647C6" w:rsidRDefault="006E1301" w:rsidP="006E1301">
      <w:pPr>
        <w:pStyle w:val="ListParagraph"/>
        <w:rPr>
          <w:rFonts w:ascii="Times New Roman" w:hAnsi="Times New Roman"/>
          <w:color w:val="000000" w:themeColor="text1"/>
          <w:sz w:val="22"/>
        </w:rPr>
      </w:pPr>
    </w:p>
    <w:p w14:paraId="75C6E322" w14:textId="6218F790" w:rsidR="006E1301" w:rsidRPr="00D647C6" w:rsidRDefault="006E1301" w:rsidP="006E1301">
      <w:pPr>
        <w:rPr>
          <w:color w:val="000000" w:themeColor="text1"/>
          <w:sz w:val="22"/>
          <w:szCs w:val="22"/>
        </w:rPr>
      </w:pPr>
      <w:r w:rsidRPr="00D647C6">
        <w:rPr>
          <w:color w:val="000000" w:themeColor="text1"/>
          <w:sz w:val="22"/>
          <w:szCs w:val="22"/>
        </w:rPr>
        <w:t>The results table will contain the name of the table “PERSON_RELATIONSHIPS”, name of the variable, meaning variable, 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6A0487FC" w14:textId="39380499" w:rsidR="006E1301" w:rsidRPr="00D647C6" w:rsidRDefault="006E1301" w:rsidP="006E1301">
      <w:pPr>
        <w:rPr>
          <w:color w:val="000000" w:themeColor="text1"/>
          <w:sz w:val="22"/>
          <w:szCs w:val="22"/>
        </w:rPr>
      </w:pPr>
      <w:r w:rsidRPr="00D647C6">
        <w:rPr>
          <w:color w:val="000000" w:themeColor="text1"/>
          <w:sz w:val="22"/>
          <w:szCs w:val="22"/>
        </w:rPr>
        <w:t xml:space="preserve">Visually the results for variables with two or more categories will be displayed by bar charts and color coded by the vocabulary variable for each of the meanings. If you want to remove a vocabulary from the graph, you can do that by clicking in the vocabulary variable you do not need. If counts and totals smaller than 5 are present in the data, those will not be plotted in the graphs. </w:t>
      </w:r>
    </w:p>
    <w:p w14:paraId="4AE1B978" w14:textId="77777777" w:rsidR="006E1301" w:rsidRPr="00D647C6" w:rsidRDefault="006E1301" w:rsidP="006E1301">
      <w:pPr>
        <w:rPr>
          <w:color w:val="000000" w:themeColor="text1"/>
          <w:sz w:val="22"/>
          <w:szCs w:val="22"/>
        </w:rPr>
      </w:pPr>
      <w:r w:rsidRPr="00D647C6">
        <w:rPr>
          <w:color w:val="000000" w:themeColor="text1"/>
          <w:sz w:val="22"/>
          <w:szCs w:val="22"/>
        </w:rPr>
        <w:t>In case of other variables, the results will be displayed by line charts and color coded by the name of the variable. If you want to remove a variable from the graph, you can do that by clicking in the variable you do not need. If counts and totals smaller than 5 are present in the data, those will not be plotted in the graphs.</w:t>
      </w:r>
    </w:p>
    <w:p w14:paraId="794B3A53" w14:textId="1B947342" w:rsidR="006E1301" w:rsidRPr="00D647C6" w:rsidRDefault="006E1301" w:rsidP="006E1301">
      <w:pPr>
        <w:rPr>
          <w:color w:val="000000" w:themeColor="text1"/>
          <w:sz w:val="22"/>
          <w:szCs w:val="22"/>
        </w:rPr>
      </w:pPr>
    </w:p>
    <w:p w14:paraId="599720CB" w14:textId="758D9032" w:rsidR="006E1301" w:rsidRPr="00D647C6" w:rsidRDefault="006E1301"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714F8E2D" w14:textId="40DAB13A" w:rsidR="006E1301" w:rsidRPr="00D647C6" w:rsidRDefault="006E1301" w:rsidP="006E1301">
      <w:pPr>
        <w:ind w:firstLine="360"/>
        <w:rPr>
          <w:i/>
          <w:iCs/>
          <w:color w:val="000000" w:themeColor="text1"/>
          <w:sz w:val="22"/>
          <w:szCs w:val="22"/>
        </w:rPr>
      </w:pPr>
      <w:r w:rsidRPr="00D647C6">
        <w:rPr>
          <w:i/>
          <w:iCs/>
          <w:color w:val="000000" w:themeColor="text1"/>
          <w:sz w:val="22"/>
          <w:szCs w:val="22"/>
        </w:rPr>
        <w:t>origin_of_relationship</w:t>
      </w:r>
      <w:r w:rsidRPr="00D647C6">
        <w:rPr>
          <w:color w:val="000000" w:themeColor="text1"/>
          <w:sz w:val="22"/>
          <w:szCs w:val="22"/>
        </w:rPr>
        <w:t xml:space="preserve">: </w:t>
      </w:r>
      <w:r w:rsidR="005F1A6C" w:rsidRPr="00D647C6">
        <w:rPr>
          <w:color w:val="000000" w:themeColor="text1"/>
          <w:sz w:val="22"/>
          <w:szCs w:val="22"/>
        </w:rPr>
        <w:t>number of complete observations per category</w:t>
      </w:r>
    </w:p>
    <w:p w14:paraId="34EAC8EB" w14:textId="11D2CEFC" w:rsidR="006E1301" w:rsidRPr="00D647C6" w:rsidRDefault="006E1301" w:rsidP="006E1301">
      <w:pPr>
        <w:ind w:firstLine="360"/>
        <w:rPr>
          <w:color w:val="000000" w:themeColor="text1"/>
          <w:sz w:val="22"/>
          <w:szCs w:val="22"/>
        </w:rPr>
      </w:pPr>
      <w:r w:rsidRPr="00D647C6">
        <w:rPr>
          <w:i/>
          <w:iCs/>
          <w:color w:val="000000" w:themeColor="text1"/>
          <w:sz w:val="22"/>
          <w:szCs w:val="22"/>
        </w:rPr>
        <w:t>meaning_of_relationship</w:t>
      </w:r>
      <w:r w:rsidRPr="00D647C6">
        <w:rPr>
          <w:color w:val="000000" w:themeColor="text1"/>
          <w:sz w:val="22"/>
          <w:szCs w:val="22"/>
        </w:rPr>
        <w:t xml:space="preserve">: </w:t>
      </w:r>
      <w:r w:rsidR="005F1A6C" w:rsidRPr="00D647C6">
        <w:rPr>
          <w:color w:val="000000" w:themeColor="text1"/>
          <w:sz w:val="22"/>
          <w:szCs w:val="22"/>
        </w:rPr>
        <w:t>number of complete observations per category</w:t>
      </w:r>
    </w:p>
    <w:p w14:paraId="710C1414" w14:textId="505E260B" w:rsidR="006E1301" w:rsidRPr="00D647C6" w:rsidRDefault="006E1301" w:rsidP="006E1301">
      <w:pPr>
        <w:ind w:firstLine="360"/>
        <w:rPr>
          <w:color w:val="000000" w:themeColor="text1"/>
          <w:sz w:val="22"/>
          <w:szCs w:val="22"/>
        </w:rPr>
      </w:pPr>
      <w:r w:rsidRPr="00D647C6">
        <w:rPr>
          <w:i/>
          <w:iCs/>
          <w:color w:val="000000" w:themeColor="text1"/>
          <w:sz w:val="22"/>
          <w:szCs w:val="22"/>
        </w:rPr>
        <w:t>method_of_linkage</w:t>
      </w:r>
      <w:r w:rsidRPr="00D647C6">
        <w:rPr>
          <w:color w:val="000000" w:themeColor="text1"/>
          <w:sz w:val="22"/>
          <w:szCs w:val="22"/>
        </w:rPr>
        <w:t xml:space="preserve">: </w:t>
      </w:r>
      <w:r w:rsidR="005F1A6C" w:rsidRPr="00D647C6">
        <w:rPr>
          <w:color w:val="000000" w:themeColor="text1"/>
          <w:sz w:val="22"/>
          <w:szCs w:val="22"/>
        </w:rPr>
        <w:t>number of complete observations per category</w:t>
      </w:r>
    </w:p>
    <w:p w14:paraId="29165A68" w14:textId="77777777" w:rsidR="006E1301" w:rsidRPr="00D647C6" w:rsidRDefault="006E1301" w:rsidP="006E1301">
      <w:pPr>
        <w:rPr>
          <w:color w:val="000000" w:themeColor="text1"/>
          <w:sz w:val="22"/>
          <w:szCs w:val="22"/>
        </w:rPr>
      </w:pPr>
    </w:p>
    <w:p w14:paraId="000007D0" w14:textId="52E1BB69" w:rsidR="0082651E" w:rsidRPr="00D647C6" w:rsidRDefault="006E1301"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Other variables</w:t>
      </w:r>
    </w:p>
    <w:p w14:paraId="000007D1" w14:textId="77777777" w:rsidR="0082651E" w:rsidRPr="00D647C6" w:rsidRDefault="005E1C8C">
      <w:pPr>
        <w:ind w:left="360"/>
        <w:rPr>
          <w:color w:val="000000" w:themeColor="text1"/>
          <w:sz w:val="22"/>
          <w:szCs w:val="22"/>
        </w:rPr>
      </w:pPr>
      <w:r w:rsidRPr="00D647C6">
        <w:rPr>
          <w:i/>
          <w:iCs/>
          <w:color w:val="000000" w:themeColor="text1"/>
          <w:sz w:val="22"/>
          <w:szCs w:val="22"/>
        </w:rPr>
        <w:t>person_id</w:t>
      </w:r>
      <w:r w:rsidRPr="00D647C6">
        <w:rPr>
          <w:color w:val="000000" w:themeColor="text1"/>
          <w:sz w:val="22"/>
          <w:szCs w:val="22"/>
        </w:rPr>
        <w:t>: number of unique persons included in this table</w:t>
      </w:r>
    </w:p>
    <w:p w14:paraId="000007D4" w14:textId="5F9B0F1D" w:rsidR="0082651E" w:rsidRPr="00D647C6" w:rsidRDefault="005E1C8C" w:rsidP="006E1301">
      <w:pPr>
        <w:ind w:left="360"/>
        <w:rPr>
          <w:color w:val="000000" w:themeColor="text1"/>
          <w:sz w:val="22"/>
          <w:szCs w:val="22"/>
        </w:rPr>
      </w:pPr>
      <w:r w:rsidRPr="00D647C6">
        <w:rPr>
          <w:i/>
          <w:iCs/>
          <w:color w:val="000000" w:themeColor="text1"/>
          <w:sz w:val="22"/>
          <w:szCs w:val="22"/>
        </w:rPr>
        <w:t>related_id</w:t>
      </w:r>
      <w:r w:rsidRPr="00D647C6">
        <w:rPr>
          <w:color w:val="000000" w:themeColor="text1"/>
          <w:sz w:val="22"/>
          <w:szCs w:val="22"/>
        </w:rPr>
        <w:t>: number of unique records filled in</w:t>
      </w:r>
    </w:p>
    <w:p w14:paraId="000007D8" w14:textId="77777777" w:rsidR="0082651E" w:rsidRPr="00D647C6" w:rsidRDefault="0082651E">
      <w:pPr>
        <w:rPr>
          <w:color w:val="000000" w:themeColor="text1"/>
          <w:sz w:val="22"/>
          <w:szCs w:val="22"/>
        </w:rPr>
      </w:pPr>
    </w:p>
    <w:p w14:paraId="125B082B" w14:textId="1287AC41" w:rsidR="00B10FEA" w:rsidRPr="00D647C6" w:rsidRDefault="00B10FEA" w:rsidP="00B10FEA">
      <w:pPr>
        <w:rPr>
          <w:color w:val="000000" w:themeColor="text1"/>
          <w:sz w:val="22"/>
          <w:szCs w:val="22"/>
        </w:rPr>
      </w:pPr>
      <w:r w:rsidRPr="00D647C6">
        <w:rPr>
          <w:color w:val="000000" w:themeColor="text1"/>
          <w:sz w:val="22"/>
          <w:szCs w:val="22"/>
        </w:rPr>
        <w:t>Total: Number of total observations with a recorded meaning.</w:t>
      </w:r>
    </w:p>
    <w:p w14:paraId="000007D9" w14:textId="77777777" w:rsidR="0082651E" w:rsidRPr="00D647C6" w:rsidRDefault="0082651E">
      <w:pPr>
        <w:rPr>
          <w:color w:val="000000" w:themeColor="text1"/>
          <w:sz w:val="22"/>
          <w:szCs w:val="22"/>
        </w:rPr>
      </w:pPr>
    </w:p>
    <w:p w14:paraId="000007DA" w14:textId="32539104" w:rsidR="0082651E" w:rsidRPr="00D647C6" w:rsidRDefault="005E1C8C">
      <w:pPr>
        <w:rPr>
          <w:b/>
          <w:bCs/>
          <w:color w:val="000000" w:themeColor="text1"/>
          <w:sz w:val="22"/>
          <w:szCs w:val="22"/>
        </w:rPr>
      </w:pPr>
      <w:r w:rsidRPr="00D647C6">
        <w:rPr>
          <w:b/>
          <w:bCs/>
          <w:color w:val="000000" w:themeColor="text1"/>
          <w:sz w:val="22"/>
          <w:szCs w:val="22"/>
        </w:rPr>
        <w:t>Step 5</w:t>
      </w:r>
      <w:r w:rsidR="003C408A" w:rsidRPr="00D647C6">
        <w:rPr>
          <w:b/>
          <w:bCs/>
          <w:color w:val="000000" w:themeColor="text1"/>
          <w:sz w:val="22"/>
          <w:szCs w:val="22"/>
          <w:lang w:val="en-US"/>
        </w:rPr>
        <w:t>:</w:t>
      </w:r>
      <w:r w:rsidRPr="00D647C6">
        <w:rPr>
          <w:b/>
          <w:bCs/>
          <w:color w:val="000000" w:themeColor="text1"/>
          <w:sz w:val="22"/>
          <w:szCs w:val="22"/>
        </w:rPr>
        <w:t xml:space="preserve"> Distribution of continuous variables and dates</w:t>
      </w:r>
    </w:p>
    <w:p w14:paraId="000007DB" w14:textId="77777777" w:rsidR="0082651E" w:rsidRPr="00D647C6" w:rsidRDefault="0082651E">
      <w:pPr>
        <w:rPr>
          <w:color w:val="000000" w:themeColor="text1"/>
          <w:sz w:val="22"/>
          <w:szCs w:val="22"/>
        </w:rPr>
      </w:pPr>
    </w:p>
    <w:p w14:paraId="000007DC" w14:textId="705142B8" w:rsidR="0082651E" w:rsidRPr="00D647C6" w:rsidRDefault="005E1C8C" w:rsidP="00B10FEA">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000007DD" w14:textId="77777777" w:rsidR="0082651E" w:rsidRPr="00D647C6" w:rsidRDefault="005E1C8C" w:rsidP="00B10FEA">
      <w:pPr>
        <w:rPr>
          <w:color w:val="000000" w:themeColor="text1"/>
          <w:sz w:val="22"/>
          <w:szCs w:val="22"/>
        </w:rPr>
      </w:pPr>
      <w:r w:rsidRPr="00D647C6">
        <w:rPr>
          <w:color w:val="000000" w:themeColor="text1"/>
          <w:sz w:val="22"/>
          <w:szCs w:val="22"/>
        </w:rPr>
        <w:t>There are no continuous variables in the PERSON_RELATIONSHIPS table.</w:t>
      </w:r>
    </w:p>
    <w:p w14:paraId="000007DE" w14:textId="77777777" w:rsidR="0082651E" w:rsidRPr="00D647C6" w:rsidRDefault="0082651E">
      <w:pPr>
        <w:ind w:left="360"/>
        <w:rPr>
          <w:color w:val="000000" w:themeColor="text1"/>
          <w:sz w:val="22"/>
          <w:szCs w:val="22"/>
        </w:rPr>
      </w:pPr>
    </w:p>
    <w:p w14:paraId="000007DF" w14:textId="77777777" w:rsidR="0082651E" w:rsidRPr="00D647C6" w:rsidRDefault="005E1C8C" w:rsidP="00B10FEA">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000007E0" w14:textId="77777777" w:rsidR="0082651E" w:rsidRPr="00D647C6" w:rsidRDefault="005E1C8C" w:rsidP="00B10FEA">
      <w:pPr>
        <w:rPr>
          <w:color w:val="000000" w:themeColor="text1"/>
          <w:sz w:val="22"/>
          <w:szCs w:val="22"/>
        </w:rPr>
      </w:pPr>
      <w:r w:rsidRPr="00D647C6">
        <w:rPr>
          <w:color w:val="000000" w:themeColor="text1"/>
          <w:sz w:val="22"/>
          <w:szCs w:val="22"/>
        </w:rPr>
        <w:t>There are no date variables in PERSON_RELATIONSHIPS table.</w:t>
      </w:r>
    </w:p>
    <w:p w14:paraId="008B307D" w14:textId="77777777" w:rsidR="00B10FEA" w:rsidRPr="00D647C6" w:rsidRDefault="00B10FEA" w:rsidP="00B10FEA">
      <w:pPr>
        <w:rPr>
          <w:b/>
          <w:bCs/>
          <w:color w:val="000000" w:themeColor="text1"/>
          <w:sz w:val="22"/>
          <w:szCs w:val="22"/>
        </w:rPr>
      </w:pPr>
    </w:p>
    <w:p w14:paraId="76CFE507" w14:textId="77777777" w:rsidR="00B10FEA" w:rsidRPr="00D647C6" w:rsidRDefault="00B10FEA" w:rsidP="00B10FEA">
      <w:pPr>
        <w:rPr>
          <w:b/>
          <w:bCs/>
          <w:color w:val="000000" w:themeColor="text1"/>
          <w:sz w:val="22"/>
          <w:szCs w:val="22"/>
        </w:rPr>
      </w:pPr>
      <w:r w:rsidRPr="00D647C6">
        <w:rPr>
          <w:b/>
          <w:bCs/>
          <w:color w:val="000000" w:themeColor="text1"/>
          <w:sz w:val="22"/>
          <w:szCs w:val="22"/>
        </w:rPr>
        <w:t>Calculation</w:t>
      </w:r>
    </w:p>
    <w:p w14:paraId="20923189" w14:textId="77777777" w:rsidR="00B10FEA" w:rsidRPr="00D647C6" w:rsidRDefault="00B10FEA" w:rsidP="00B10FEA">
      <w:pPr>
        <w:rPr>
          <w:color w:val="000000" w:themeColor="text1"/>
          <w:sz w:val="22"/>
          <w:szCs w:val="22"/>
        </w:rPr>
      </w:pPr>
      <w:r w:rsidRPr="00D647C6">
        <w:rPr>
          <w:color w:val="000000" w:themeColor="text1"/>
          <w:sz w:val="22"/>
          <w:szCs w:val="22"/>
        </w:rPr>
        <w:t>An overview on how counts on step 4 and step 5 are calculated.</w:t>
      </w:r>
    </w:p>
    <w:p w14:paraId="23831AAE" w14:textId="77777777" w:rsidR="00B10FEA" w:rsidRPr="00D647C6" w:rsidRDefault="00B10FEA" w:rsidP="00B10FEA">
      <w:pPr>
        <w:rPr>
          <w:color w:val="000000" w:themeColor="text1"/>
          <w:sz w:val="22"/>
          <w:szCs w:val="22"/>
        </w:rPr>
      </w:pPr>
    </w:p>
    <w:p w14:paraId="0FB01A16" w14:textId="7CB6B95D" w:rsidR="00200750" w:rsidRPr="00D647C6" w:rsidRDefault="00200750" w:rsidP="00200750">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PERSON_RELATIONSHIPS</w:t>
      </w:r>
      <w:r w:rsidRPr="00D647C6">
        <w:rPr>
          <w:b/>
          <w:bCs/>
          <w:color w:val="000000" w:themeColor="text1"/>
          <w:sz w:val="22"/>
          <w:szCs w:val="22"/>
          <w:lang w:val="en-US"/>
        </w:rPr>
        <w:tab/>
      </w:r>
    </w:p>
    <w:p w14:paraId="71E5779C" w14:textId="0716B016"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person_relationship_meaning_2categories.csv</w:t>
      </w:r>
    </w:p>
    <w:p w14:paraId="0B2A8FAA" w14:textId="2F9AF808"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person_relationship_meaning_other.csv</w:t>
      </w:r>
    </w:p>
    <w:p w14:paraId="04A7E393" w14:textId="77777777"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37D23613" w14:textId="15B425C4"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person_relationship_meaning_2categories_masked.csv</w:t>
      </w:r>
    </w:p>
    <w:p w14:paraId="16714F2C" w14:textId="35C25E7B"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person_relationship_meaning_other_masked.csv</w:t>
      </w:r>
    </w:p>
    <w:p w14:paraId="0564885A" w14:textId="77777777"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0CC8646D" w14:textId="77777777" w:rsidR="00B10FEA" w:rsidRPr="00D647C6" w:rsidRDefault="00B10FEA">
      <w:pPr>
        <w:rPr>
          <w:color w:val="000000" w:themeColor="text1"/>
          <w:sz w:val="22"/>
          <w:szCs w:val="22"/>
        </w:rPr>
      </w:pPr>
    </w:p>
    <w:p w14:paraId="000007E3" w14:textId="4AEF17C0" w:rsidR="0082651E" w:rsidRPr="00D647C6" w:rsidRDefault="005E1C8C">
      <w:pPr>
        <w:rPr>
          <w:b/>
          <w:color w:val="000000" w:themeColor="text1"/>
          <w:sz w:val="22"/>
          <w:szCs w:val="22"/>
        </w:rPr>
      </w:pPr>
      <w:r w:rsidRPr="00D647C6">
        <w:rPr>
          <w:b/>
          <w:color w:val="000000" w:themeColor="text1"/>
          <w:sz w:val="22"/>
          <w:szCs w:val="22"/>
        </w:rPr>
        <w:t>Metadata tables</w:t>
      </w:r>
    </w:p>
    <w:p w14:paraId="000007E4" w14:textId="77777777" w:rsidR="0082651E" w:rsidRPr="00D647C6" w:rsidRDefault="005E1C8C" w:rsidP="00D03EA0">
      <w:pPr>
        <w:pStyle w:val="Heading5"/>
        <w:rPr>
          <w:rFonts w:ascii="Times New Roman" w:hAnsi="Times New Roman" w:cs="Times New Roman"/>
          <w:b/>
          <w:bCs/>
          <w:color w:val="000000" w:themeColor="text1"/>
          <w:sz w:val="22"/>
          <w:szCs w:val="22"/>
        </w:rPr>
      </w:pPr>
      <w:bookmarkStart w:id="158" w:name="_Toc67318464"/>
      <w:r w:rsidRPr="00D647C6">
        <w:rPr>
          <w:rFonts w:ascii="Times New Roman" w:hAnsi="Times New Roman" w:cs="Times New Roman"/>
          <w:b/>
          <w:bCs/>
          <w:color w:val="000000" w:themeColor="text1"/>
          <w:sz w:val="22"/>
          <w:szCs w:val="22"/>
        </w:rPr>
        <w:t>PRODUCTS table</w:t>
      </w:r>
      <w:bookmarkEnd w:id="158"/>
    </w:p>
    <w:p w14:paraId="000007E5" w14:textId="351B0347" w:rsidR="0082651E" w:rsidRPr="00D647C6" w:rsidRDefault="0082651E">
      <w:pPr>
        <w:rPr>
          <w:color w:val="000000" w:themeColor="text1"/>
          <w:sz w:val="22"/>
          <w:szCs w:val="22"/>
        </w:rPr>
      </w:pPr>
    </w:p>
    <w:p w14:paraId="68598D23" w14:textId="3E6FD831" w:rsidR="00C00EBA" w:rsidRPr="00D647C6" w:rsidRDefault="00C00EBA" w:rsidP="00C00EBA">
      <w:pPr>
        <w:pStyle w:val="Caption"/>
        <w:rPr>
          <w:color w:val="000000" w:themeColor="text1"/>
          <w:sz w:val="22"/>
          <w:szCs w:val="22"/>
        </w:rPr>
      </w:pPr>
      <w:bookmarkStart w:id="159" w:name="_Toc66086567"/>
      <w:r w:rsidRPr="00D647C6">
        <w:rPr>
          <w:sz w:val="22"/>
          <w:szCs w:val="22"/>
        </w:rPr>
        <w:t xml:space="preserve">Table </w:t>
      </w:r>
      <w:r w:rsidRPr="00D647C6">
        <w:rPr>
          <w:sz w:val="22"/>
          <w:szCs w:val="22"/>
        </w:rPr>
        <w:fldChar w:fldCharType="begin"/>
      </w:r>
      <w:r w:rsidRPr="00D647C6">
        <w:rPr>
          <w:sz w:val="22"/>
          <w:szCs w:val="22"/>
        </w:rPr>
        <w:instrText xml:space="preserve"> SEQ Table \* ARABIC </w:instrText>
      </w:r>
      <w:r w:rsidRPr="00D647C6">
        <w:rPr>
          <w:sz w:val="22"/>
          <w:szCs w:val="22"/>
        </w:rPr>
        <w:fldChar w:fldCharType="separate"/>
      </w:r>
      <w:r w:rsidRPr="00D647C6">
        <w:rPr>
          <w:noProof/>
          <w:sz w:val="22"/>
          <w:szCs w:val="22"/>
        </w:rPr>
        <w:t>16</w:t>
      </w:r>
      <w:r w:rsidRPr="00D647C6">
        <w:rPr>
          <w:sz w:val="22"/>
          <w:szCs w:val="22"/>
        </w:rPr>
        <w:fldChar w:fldCharType="end"/>
      </w:r>
      <w:r w:rsidRPr="00D647C6">
        <w:rPr>
          <w:sz w:val="22"/>
          <w:szCs w:val="22"/>
        </w:rPr>
        <w:t>. PRODUCTS table</w:t>
      </w:r>
      <w:bookmarkEnd w:id="159"/>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686"/>
        <w:gridCol w:w="1275"/>
        <w:gridCol w:w="3010"/>
        <w:gridCol w:w="945"/>
        <w:gridCol w:w="1428"/>
      </w:tblGrid>
      <w:tr w:rsidR="00EF2C80" w:rsidRPr="00D647C6" w14:paraId="2CBE28AE" w14:textId="77777777" w:rsidTr="00EF2C80">
        <w:trPr>
          <w:trHeight w:val="255"/>
        </w:trPr>
        <w:tc>
          <w:tcPr>
            <w:tcW w:w="2686" w:type="dxa"/>
            <w:shd w:val="clear" w:color="auto" w:fill="BFBFBF" w:themeFill="background1" w:themeFillShade="BF"/>
            <w:tcMar>
              <w:top w:w="0" w:type="dxa"/>
              <w:left w:w="45" w:type="dxa"/>
              <w:bottom w:w="0" w:type="dxa"/>
              <w:right w:w="45" w:type="dxa"/>
            </w:tcMar>
          </w:tcPr>
          <w:p w14:paraId="630F4D35" w14:textId="329F9392" w:rsidR="00EF2C80" w:rsidRPr="00D647C6" w:rsidRDefault="00EF2C80" w:rsidP="00204D9F">
            <w:pPr>
              <w:rPr>
                <w:b/>
                <w:bCs/>
                <w:sz w:val="22"/>
                <w:szCs w:val="22"/>
                <w:lang w:val="en-US"/>
              </w:rPr>
            </w:pPr>
            <w:r w:rsidRPr="00D647C6">
              <w:rPr>
                <w:b/>
                <w:bCs/>
                <w:sz w:val="22"/>
                <w:szCs w:val="22"/>
                <w:lang w:val="en-US"/>
              </w:rPr>
              <w:t>PRODUCTS</w:t>
            </w:r>
          </w:p>
        </w:tc>
        <w:tc>
          <w:tcPr>
            <w:tcW w:w="1275" w:type="dxa"/>
            <w:shd w:val="clear" w:color="auto" w:fill="BFBFBF" w:themeFill="background1" w:themeFillShade="BF"/>
            <w:tcMar>
              <w:top w:w="0" w:type="dxa"/>
              <w:left w:w="45" w:type="dxa"/>
              <w:bottom w:w="0" w:type="dxa"/>
              <w:right w:w="45" w:type="dxa"/>
            </w:tcMar>
          </w:tcPr>
          <w:p w14:paraId="5D11CDCB" w14:textId="0748DF5A" w:rsidR="00EF2C80" w:rsidRPr="00D647C6" w:rsidRDefault="00EF2C80" w:rsidP="00204D9F">
            <w:pPr>
              <w:rPr>
                <w:b/>
                <w:bCs/>
                <w:sz w:val="22"/>
                <w:szCs w:val="22"/>
                <w:lang w:val="en-US"/>
              </w:rPr>
            </w:pPr>
            <w:r w:rsidRPr="00D647C6">
              <w:rPr>
                <w:b/>
                <w:bCs/>
                <w:sz w:val="22"/>
                <w:szCs w:val="22"/>
                <w:lang w:val="en-US"/>
              </w:rPr>
              <w:t>Metadata table</w:t>
            </w:r>
          </w:p>
        </w:tc>
        <w:tc>
          <w:tcPr>
            <w:tcW w:w="5383" w:type="dxa"/>
            <w:gridSpan w:val="3"/>
            <w:tcMar>
              <w:top w:w="0" w:type="dxa"/>
              <w:left w:w="45" w:type="dxa"/>
              <w:bottom w:w="0" w:type="dxa"/>
              <w:right w:w="45" w:type="dxa"/>
            </w:tcMar>
          </w:tcPr>
          <w:p w14:paraId="6ABE9745" w14:textId="33B122A7" w:rsidR="00EF2C80" w:rsidRPr="00D647C6" w:rsidRDefault="00EF2C80" w:rsidP="00204D9F">
            <w:pPr>
              <w:rPr>
                <w:sz w:val="22"/>
                <w:szCs w:val="22"/>
              </w:rPr>
            </w:pPr>
            <w:r w:rsidRPr="00D647C6">
              <w:rPr>
                <w:color w:val="000000"/>
                <w:sz w:val="22"/>
                <w:szCs w:val="22"/>
              </w:rPr>
              <w:t>This table collects the information associated to each marketed product that may have been prescribed, dispensed or administered to a patient. It contains one row per product</w:t>
            </w:r>
            <w:r w:rsidRPr="00D647C6">
              <w:rPr>
                <w:rStyle w:val="apple-converted-space"/>
                <w:color w:val="000000"/>
                <w:sz w:val="22"/>
                <w:szCs w:val="22"/>
              </w:rPr>
              <w:t> </w:t>
            </w:r>
          </w:p>
        </w:tc>
      </w:tr>
      <w:tr w:rsidR="00EF2C80" w:rsidRPr="00D647C6" w14:paraId="36C96E1E" w14:textId="77777777" w:rsidTr="00EF2C80">
        <w:trPr>
          <w:trHeight w:val="255"/>
        </w:trPr>
        <w:tc>
          <w:tcPr>
            <w:tcW w:w="2686" w:type="dxa"/>
            <w:tcMar>
              <w:top w:w="0" w:type="dxa"/>
              <w:left w:w="45" w:type="dxa"/>
              <w:bottom w:w="0" w:type="dxa"/>
              <w:right w:w="45" w:type="dxa"/>
            </w:tcMar>
            <w:hideMark/>
          </w:tcPr>
          <w:p w14:paraId="38927F77" w14:textId="77777777" w:rsidR="00204D9F" w:rsidRPr="00D647C6" w:rsidRDefault="00204D9F" w:rsidP="00204D9F">
            <w:pPr>
              <w:rPr>
                <w:b/>
                <w:bCs/>
                <w:sz w:val="22"/>
                <w:szCs w:val="22"/>
              </w:rPr>
            </w:pPr>
            <w:r w:rsidRPr="00D647C6">
              <w:rPr>
                <w:b/>
                <w:bCs/>
                <w:sz w:val="22"/>
                <w:szCs w:val="22"/>
              </w:rPr>
              <w:t>Variable</w:t>
            </w:r>
          </w:p>
        </w:tc>
        <w:tc>
          <w:tcPr>
            <w:tcW w:w="1275" w:type="dxa"/>
            <w:tcMar>
              <w:top w:w="0" w:type="dxa"/>
              <w:left w:w="45" w:type="dxa"/>
              <w:bottom w:w="0" w:type="dxa"/>
              <w:right w:w="45" w:type="dxa"/>
            </w:tcMar>
            <w:hideMark/>
          </w:tcPr>
          <w:p w14:paraId="6730C2C8" w14:textId="77777777" w:rsidR="00204D9F" w:rsidRPr="00D647C6" w:rsidRDefault="00204D9F" w:rsidP="00204D9F">
            <w:pPr>
              <w:rPr>
                <w:b/>
                <w:bCs/>
                <w:sz w:val="22"/>
                <w:szCs w:val="22"/>
              </w:rPr>
            </w:pPr>
            <w:r w:rsidRPr="00D647C6">
              <w:rPr>
                <w:b/>
                <w:bCs/>
                <w:sz w:val="22"/>
                <w:szCs w:val="22"/>
              </w:rPr>
              <w:t>Mandatory</w:t>
            </w:r>
          </w:p>
        </w:tc>
        <w:tc>
          <w:tcPr>
            <w:tcW w:w="3010" w:type="dxa"/>
            <w:tcMar>
              <w:top w:w="0" w:type="dxa"/>
              <w:left w:w="45" w:type="dxa"/>
              <w:bottom w:w="0" w:type="dxa"/>
              <w:right w:w="45" w:type="dxa"/>
            </w:tcMar>
            <w:hideMark/>
          </w:tcPr>
          <w:p w14:paraId="54AD6898" w14:textId="77777777" w:rsidR="00204D9F" w:rsidRPr="00D647C6" w:rsidRDefault="00204D9F" w:rsidP="00204D9F">
            <w:pPr>
              <w:rPr>
                <w:b/>
                <w:bCs/>
                <w:color w:val="000000"/>
                <w:sz w:val="22"/>
                <w:szCs w:val="22"/>
              </w:rPr>
            </w:pPr>
            <w:r w:rsidRPr="00D647C6">
              <w:rPr>
                <w:b/>
                <w:bCs/>
                <w:color w:val="000000"/>
                <w:sz w:val="22"/>
                <w:szCs w:val="22"/>
              </w:rPr>
              <w:t>Description</w:t>
            </w:r>
          </w:p>
        </w:tc>
        <w:tc>
          <w:tcPr>
            <w:tcW w:w="945" w:type="dxa"/>
            <w:tcMar>
              <w:top w:w="0" w:type="dxa"/>
              <w:left w:w="45" w:type="dxa"/>
              <w:bottom w:w="0" w:type="dxa"/>
              <w:right w:w="45" w:type="dxa"/>
            </w:tcMar>
            <w:hideMark/>
          </w:tcPr>
          <w:p w14:paraId="1B926550" w14:textId="77777777" w:rsidR="00204D9F" w:rsidRPr="00D647C6" w:rsidRDefault="00204D9F" w:rsidP="00204D9F">
            <w:pPr>
              <w:rPr>
                <w:b/>
                <w:bCs/>
                <w:sz w:val="22"/>
                <w:szCs w:val="22"/>
              </w:rPr>
            </w:pPr>
            <w:r w:rsidRPr="00D647C6">
              <w:rPr>
                <w:b/>
                <w:bCs/>
                <w:sz w:val="22"/>
                <w:szCs w:val="22"/>
              </w:rPr>
              <w:t>Format</w:t>
            </w:r>
          </w:p>
        </w:tc>
        <w:tc>
          <w:tcPr>
            <w:tcW w:w="1428" w:type="dxa"/>
            <w:tcMar>
              <w:top w:w="0" w:type="dxa"/>
              <w:left w:w="45" w:type="dxa"/>
              <w:bottom w:w="0" w:type="dxa"/>
              <w:right w:w="45" w:type="dxa"/>
            </w:tcMar>
            <w:hideMark/>
          </w:tcPr>
          <w:p w14:paraId="5A457C96" w14:textId="77777777" w:rsidR="00204D9F" w:rsidRPr="00D647C6" w:rsidRDefault="00204D9F" w:rsidP="00204D9F">
            <w:pPr>
              <w:rPr>
                <w:b/>
                <w:bCs/>
                <w:color w:val="000000"/>
                <w:sz w:val="22"/>
                <w:szCs w:val="22"/>
              </w:rPr>
            </w:pPr>
            <w:r w:rsidRPr="00D647C6">
              <w:rPr>
                <w:b/>
                <w:bCs/>
                <w:color w:val="000000"/>
                <w:sz w:val="22"/>
                <w:szCs w:val="22"/>
              </w:rPr>
              <w:t>Vocabulary</w:t>
            </w:r>
          </w:p>
        </w:tc>
      </w:tr>
      <w:tr w:rsidR="00EF2C80" w:rsidRPr="00D647C6" w14:paraId="62D87CD6" w14:textId="77777777" w:rsidTr="00EF2C80">
        <w:trPr>
          <w:trHeight w:val="300"/>
        </w:trPr>
        <w:tc>
          <w:tcPr>
            <w:tcW w:w="2686" w:type="dxa"/>
            <w:shd w:val="clear" w:color="auto" w:fill="F3F3F3"/>
            <w:tcMar>
              <w:top w:w="0" w:type="dxa"/>
              <w:left w:w="45" w:type="dxa"/>
              <w:bottom w:w="0" w:type="dxa"/>
              <w:right w:w="45" w:type="dxa"/>
            </w:tcMar>
            <w:vAlign w:val="bottom"/>
            <w:hideMark/>
          </w:tcPr>
          <w:p w14:paraId="689256C1" w14:textId="77777777" w:rsidR="00204D9F" w:rsidRPr="00D647C6" w:rsidRDefault="00204D9F" w:rsidP="00204D9F">
            <w:pPr>
              <w:rPr>
                <w:sz w:val="22"/>
                <w:szCs w:val="22"/>
              </w:rPr>
            </w:pPr>
            <w:r w:rsidRPr="00D647C6">
              <w:rPr>
                <w:sz w:val="22"/>
                <w:szCs w:val="22"/>
              </w:rPr>
              <w:t>medicinal_product_id</w:t>
            </w:r>
          </w:p>
        </w:tc>
        <w:tc>
          <w:tcPr>
            <w:tcW w:w="1275" w:type="dxa"/>
            <w:shd w:val="clear" w:color="auto" w:fill="F3F3F3"/>
            <w:tcMar>
              <w:top w:w="0" w:type="dxa"/>
              <w:left w:w="45" w:type="dxa"/>
              <w:bottom w:w="0" w:type="dxa"/>
              <w:right w:w="45" w:type="dxa"/>
            </w:tcMar>
            <w:vAlign w:val="bottom"/>
            <w:hideMark/>
          </w:tcPr>
          <w:p w14:paraId="51170C7E" w14:textId="77777777" w:rsidR="00204D9F" w:rsidRPr="00D647C6" w:rsidRDefault="00204D9F" w:rsidP="00204D9F">
            <w:pPr>
              <w:rPr>
                <w:sz w:val="22"/>
                <w:szCs w:val="22"/>
              </w:rPr>
            </w:pPr>
            <w:r w:rsidRPr="00D647C6">
              <w:rPr>
                <w:sz w:val="22"/>
                <w:szCs w:val="22"/>
              </w:rPr>
              <w:t>Yes</w:t>
            </w:r>
          </w:p>
        </w:tc>
        <w:tc>
          <w:tcPr>
            <w:tcW w:w="3010" w:type="dxa"/>
            <w:shd w:val="clear" w:color="auto" w:fill="F3F3F3"/>
            <w:tcMar>
              <w:top w:w="0" w:type="dxa"/>
              <w:left w:w="45" w:type="dxa"/>
              <w:bottom w:w="0" w:type="dxa"/>
              <w:right w:w="45" w:type="dxa"/>
            </w:tcMar>
            <w:vAlign w:val="bottom"/>
            <w:hideMark/>
          </w:tcPr>
          <w:p w14:paraId="7C472A91" w14:textId="77777777" w:rsidR="00204D9F" w:rsidRPr="00D647C6" w:rsidRDefault="00204D9F" w:rsidP="00204D9F">
            <w:pPr>
              <w:rPr>
                <w:color w:val="000000"/>
                <w:sz w:val="22"/>
                <w:szCs w:val="22"/>
              </w:rPr>
            </w:pPr>
            <w:r w:rsidRPr="00D647C6">
              <w:rPr>
                <w:color w:val="000000"/>
                <w:sz w:val="22"/>
                <w:szCs w:val="22"/>
              </w:rPr>
              <w:t>Foreign key. The medicinal_product_id should be a unique identifier of a specific medicinal product.</w:t>
            </w:r>
          </w:p>
        </w:tc>
        <w:tc>
          <w:tcPr>
            <w:tcW w:w="945" w:type="dxa"/>
            <w:shd w:val="clear" w:color="auto" w:fill="F3F3F3"/>
            <w:tcMar>
              <w:top w:w="0" w:type="dxa"/>
              <w:left w:w="45" w:type="dxa"/>
              <w:bottom w:w="0" w:type="dxa"/>
              <w:right w:w="45" w:type="dxa"/>
            </w:tcMar>
            <w:vAlign w:val="center"/>
            <w:hideMark/>
          </w:tcPr>
          <w:p w14:paraId="5138F2FD" w14:textId="77777777" w:rsidR="00204D9F" w:rsidRPr="00D647C6" w:rsidRDefault="00204D9F" w:rsidP="00204D9F">
            <w:pPr>
              <w:rPr>
                <w:color w:val="000000"/>
                <w:sz w:val="22"/>
                <w:szCs w:val="22"/>
              </w:rPr>
            </w:pPr>
            <w:r w:rsidRPr="00D647C6">
              <w:rPr>
                <w:color w:val="000000"/>
                <w:sz w:val="22"/>
                <w:szCs w:val="22"/>
              </w:rPr>
              <w:t>Character</w:t>
            </w:r>
          </w:p>
        </w:tc>
        <w:tc>
          <w:tcPr>
            <w:tcW w:w="1428" w:type="dxa"/>
            <w:shd w:val="clear" w:color="auto" w:fill="F3F3F3"/>
            <w:tcMar>
              <w:top w:w="0" w:type="dxa"/>
              <w:left w:w="45" w:type="dxa"/>
              <w:bottom w:w="0" w:type="dxa"/>
              <w:right w:w="45" w:type="dxa"/>
            </w:tcMar>
            <w:vAlign w:val="bottom"/>
            <w:hideMark/>
          </w:tcPr>
          <w:p w14:paraId="10CEA68F" w14:textId="77777777" w:rsidR="00204D9F" w:rsidRPr="00D647C6" w:rsidRDefault="00204D9F" w:rsidP="00204D9F">
            <w:pPr>
              <w:rPr>
                <w:color w:val="000000"/>
                <w:sz w:val="22"/>
                <w:szCs w:val="22"/>
              </w:rPr>
            </w:pPr>
          </w:p>
        </w:tc>
      </w:tr>
      <w:tr w:rsidR="00EF2C80" w:rsidRPr="00D647C6" w14:paraId="7CA1D589" w14:textId="77777777" w:rsidTr="00EF2C80">
        <w:trPr>
          <w:trHeight w:val="300"/>
        </w:trPr>
        <w:tc>
          <w:tcPr>
            <w:tcW w:w="2686" w:type="dxa"/>
            <w:shd w:val="clear" w:color="auto" w:fill="F3F3F3"/>
            <w:tcMar>
              <w:top w:w="0" w:type="dxa"/>
              <w:left w:w="45" w:type="dxa"/>
              <w:bottom w:w="0" w:type="dxa"/>
              <w:right w:w="45" w:type="dxa"/>
            </w:tcMar>
            <w:vAlign w:val="bottom"/>
            <w:hideMark/>
          </w:tcPr>
          <w:p w14:paraId="263A031F" w14:textId="77777777" w:rsidR="00204D9F" w:rsidRPr="00D647C6" w:rsidRDefault="00204D9F" w:rsidP="00204D9F">
            <w:pPr>
              <w:rPr>
                <w:color w:val="000000"/>
                <w:sz w:val="22"/>
                <w:szCs w:val="22"/>
              </w:rPr>
            </w:pPr>
            <w:r w:rsidRPr="00D647C6">
              <w:rPr>
                <w:color w:val="000000"/>
                <w:sz w:val="22"/>
                <w:szCs w:val="22"/>
              </w:rPr>
              <w:t>medicinal_product_name</w:t>
            </w:r>
          </w:p>
        </w:tc>
        <w:tc>
          <w:tcPr>
            <w:tcW w:w="1275" w:type="dxa"/>
            <w:shd w:val="clear" w:color="auto" w:fill="F3F3F3"/>
            <w:tcMar>
              <w:top w:w="0" w:type="dxa"/>
              <w:left w:w="45" w:type="dxa"/>
              <w:bottom w:w="0" w:type="dxa"/>
              <w:right w:w="45" w:type="dxa"/>
            </w:tcMar>
            <w:vAlign w:val="bottom"/>
            <w:hideMark/>
          </w:tcPr>
          <w:p w14:paraId="1A968CE3" w14:textId="77777777" w:rsidR="00204D9F" w:rsidRPr="00D647C6" w:rsidRDefault="00204D9F" w:rsidP="00204D9F">
            <w:pPr>
              <w:rPr>
                <w:sz w:val="22"/>
                <w:szCs w:val="22"/>
              </w:rPr>
            </w:pPr>
            <w:r w:rsidRPr="00D647C6">
              <w:rPr>
                <w:sz w:val="22"/>
                <w:szCs w:val="22"/>
              </w:rPr>
              <w:t>Yes</w:t>
            </w:r>
          </w:p>
        </w:tc>
        <w:tc>
          <w:tcPr>
            <w:tcW w:w="3010" w:type="dxa"/>
            <w:shd w:val="clear" w:color="auto" w:fill="F3F3F3"/>
            <w:tcMar>
              <w:top w:w="0" w:type="dxa"/>
              <w:left w:w="45" w:type="dxa"/>
              <w:bottom w:w="0" w:type="dxa"/>
              <w:right w:w="45" w:type="dxa"/>
            </w:tcMar>
            <w:vAlign w:val="bottom"/>
            <w:hideMark/>
          </w:tcPr>
          <w:p w14:paraId="1CA7A507" w14:textId="77777777" w:rsidR="00204D9F" w:rsidRPr="00D647C6" w:rsidRDefault="00204D9F" w:rsidP="00204D9F">
            <w:pPr>
              <w:rPr>
                <w:color w:val="000000"/>
                <w:sz w:val="22"/>
                <w:szCs w:val="22"/>
              </w:rPr>
            </w:pPr>
            <w:r w:rsidRPr="00D647C6">
              <w:rPr>
                <w:color w:val="000000"/>
                <w:sz w:val="22"/>
                <w:szCs w:val="22"/>
              </w:rPr>
              <w:t>Any substance or combination of substances, which may be administered for treating or preventing disease, with the view to making a medical diagnosis or to restore, correct or modify physiological functions.</w:t>
            </w:r>
          </w:p>
        </w:tc>
        <w:tc>
          <w:tcPr>
            <w:tcW w:w="945" w:type="dxa"/>
            <w:shd w:val="clear" w:color="auto" w:fill="F3F3F3"/>
            <w:tcMar>
              <w:top w:w="0" w:type="dxa"/>
              <w:left w:w="45" w:type="dxa"/>
              <w:bottom w:w="0" w:type="dxa"/>
              <w:right w:w="45" w:type="dxa"/>
            </w:tcMar>
            <w:vAlign w:val="center"/>
            <w:hideMark/>
          </w:tcPr>
          <w:p w14:paraId="6672B8BC" w14:textId="77777777" w:rsidR="00204D9F" w:rsidRPr="00D647C6" w:rsidRDefault="00204D9F" w:rsidP="00204D9F">
            <w:pPr>
              <w:rPr>
                <w:color w:val="000000"/>
                <w:sz w:val="22"/>
                <w:szCs w:val="22"/>
              </w:rPr>
            </w:pPr>
            <w:r w:rsidRPr="00D647C6">
              <w:rPr>
                <w:color w:val="000000"/>
                <w:sz w:val="22"/>
                <w:szCs w:val="22"/>
              </w:rPr>
              <w:t>Character</w:t>
            </w:r>
          </w:p>
        </w:tc>
        <w:tc>
          <w:tcPr>
            <w:tcW w:w="1428" w:type="dxa"/>
            <w:shd w:val="clear" w:color="auto" w:fill="F3F3F3"/>
            <w:tcMar>
              <w:top w:w="0" w:type="dxa"/>
              <w:left w:w="45" w:type="dxa"/>
              <w:bottom w:w="0" w:type="dxa"/>
              <w:right w:w="45" w:type="dxa"/>
            </w:tcMar>
            <w:vAlign w:val="bottom"/>
            <w:hideMark/>
          </w:tcPr>
          <w:p w14:paraId="5A25F12B" w14:textId="77777777" w:rsidR="00204D9F" w:rsidRPr="00D647C6" w:rsidRDefault="00204D9F" w:rsidP="00204D9F">
            <w:pPr>
              <w:rPr>
                <w:color w:val="000000"/>
                <w:sz w:val="22"/>
                <w:szCs w:val="22"/>
              </w:rPr>
            </w:pPr>
          </w:p>
        </w:tc>
      </w:tr>
      <w:tr w:rsidR="00EF2C80" w:rsidRPr="00D647C6" w14:paraId="1B469D1E" w14:textId="77777777" w:rsidTr="00EF2C80">
        <w:trPr>
          <w:trHeight w:val="300"/>
        </w:trPr>
        <w:tc>
          <w:tcPr>
            <w:tcW w:w="2686" w:type="dxa"/>
            <w:shd w:val="clear" w:color="auto" w:fill="FFFFFF"/>
            <w:tcMar>
              <w:top w:w="0" w:type="dxa"/>
              <w:left w:w="45" w:type="dxa"/>
              <w:bottom w:w="0" w:type="dxa"/>
              <w:right w:w="45" w:type="dxa"/>
            </w:tcMar>
            <w:vAlign w:val="bottom"/>
            <w:hideMark/>
          </w:tcPr>
          <w:p w14:paraId="6789DD95" w14:textId="77777777" w:rsidR="00204D9F" w:rsidRPr="00D647C6" w:rsidRDefault="00204D9F" w:rsidP="00204D9F">
            <w:pPr>
              <w:rPr>
                <w:color w:val="000000"/>
                <w:sz w:val="22"/>
                <w:szCs w:val="22"/>
              </w:rPr>
            </w:pPr>
            <w:r w:rsidRPr="00D647C6">
              <w:rPr>
                <w:color w:val="000000"/>
                <w:sz w:val="22"/>
                <w:szCs w:val="22"/>
              </w:rPr>
              <w:t>unit_of_presentation_type</w:t>
            </w:r>
          </w:p>
        </w:tc>
        <w:tc>
          <w:tcPr>
            <w:tcW w:w="1275" w:type="dxa"/>
            <w:tcMar>
              <w:top w:w="0" w:type="dxa"/>
              <w:left w:w="45" w:type="dxa"/>
              <w:bottom w:w="0" w:type="dxa"/>
              <w:right w:w="45" w:type="dxa"/>
            </w:tcMar>
            <w:vAlign w:val="bottom"/>
            <w:hideMark/>
          </w:tcPr>
          <w:p w14:paraId="2F067DDD"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27174DDF" w14:textId="77777777" w:rsidR="00204D9F" w:rsidRPr="00D647C6" w:rsidRDefault="00204D9F" w:rsidP="00204D9F">
            <w:pPr>
              <w:rPr>
                <w:color w:val="000000"/>
                <w:sz w:val="22"/>
                <w:szCs w:val="22"/>
              </w:rPr>
            </w:pPr>
            <w:r w:rsidRPr="00D647C6">
              <w:rPr>
                <w:color w:val="000000"/>
                <w:sz w:val="22"/>
                <w:szCs w:val="22"/>
              </w:rPr>
              <w:t>Qualitative term describing the discrete countable entity in which a pharmaceutical product or manufactured item is presented, in cases where strength or quantity is expressed referring to one instance of this countable entity.</w:t>
            </w:r>
          </w:p>
        </w:tc>
        <w:tc>
          <w:tcPr>
            <w:tcW w:w="945" w:type="dxa"/>
            <w:tcMar>
              <w:top w:w="0" w:type="dxa"/>
              <w:left w:w="45" w:type="dxa"/>
              <w:bottom w:w="0" w:type="dxa"/>
              <w:right w:w="45" w:type="dxa"/>
            </w:tcMar>
            <w:vAlign w:val="bottom"/>
            <w:hideMark/>
          </w:tcPr>
          <w:p w14:paraId="44131B89"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2C14211A"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4E37CB53" w14:textId="77777777" w:rsidTr="00EF2C80">
        <w:trPr>
          <w:trHeight w:val="300"/>
        </w:trPr>
        <w:tc>
          <w:tcPr>
            <w:tcW w:w="2686" w:type="dxa"/>
            <w:shd w:val="clear" w:color="auto" w:fill="FFFFFF"/>
            <w:tcMar>
              <w:top w:w="0" w:type="dxa"/>
              <w:left w:w="45" w:type="dxa"/>
              <w:bottom w:w="0" w:type="dxa"/>
              <w:right w:w="45" w:type="dxa"/>
            </w:tcMar>
            <w:vAlign w:val="bottom"/>
            <w:hideMark/>
          </w:tcPr>
          <w:p w14:paraId="7F0643FD" w14:textId="77777777" w:rsidR="00204D9F" w:rsidRPr="00D647C6" w:rsidRDefault="00204D9F" w:rsidP="00204D9F">
            <w:pPr>
              <w:rPr>
                <w:color w:val="000000"/>
                <w:sz w:val="22"/>
                <w:szCs w:val="22"/>
              </w:rPr>
            </w:pPr>
            <w:r w:rsidRPr="00D647C6">
              <w:rPr>
                <w:color w:val="000000"/>
                <w:sz w:val="22"/>
                <w:szCs w:val="22"/>
              </w:rPr>
              <w:t>unit_of_presentation_num</w:t>
            </w:r>
          </w:p>
        </w:tc>
        <w:tc>
          <w:tcPr>
            <w:tcW w:w="1275" w:type="dxa"/>
            <w:tcMar>
              <w:top w:w="0" w:type="dxa"/>
              <w:left w:w="45" w:type="dxa"/>
              <w:bottom w:w="0" w:type="dxa"/>
              <w:right w:w="45" w:type="dxa"/>
            </w:tcMar>
            <w:vAlign w:val="bottom"/>
            <w:hideMark/>
          </w:tcPr>
          <w:p w14:paraId="2E6B34AD"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61D09CC0" w14:textId="74BFDEEF" w:rsidR="00204D9F" w:rsidRPr="00D647C6" w:rsidRDefault="00204D9F" w:rsidP="00204D9F">
            <w:pPr>
              <w:rPr>
                <w:color w:val="000000"/>
                <w:sz w:val="22"/>
                <w:szCs w:val="22"/>
                <w:lang w:val="en-US"/>
              </w:rPr>
            </w:pPr>
            <w:r w:rsidRPr="00D647C6">
              <w:rPr>
                <w:color w:val="000000"/>
                <w:sz w:val="22"/>
                <w:szCs w:val="22"/>
                <w:lang w:val="en-US"/>
              </w:rPr>
              <w:t>Number of un</w:t>
            </w:r>
            <w:r w:rsidR="00EF2C80" w:rsidRPr="00D647C6">
              <w:rPr>
                <w:color w:val="000000"/>
                <w:sz w:val="22"/>
                <w:szCs w:val="22"/>
                <w:lang w:val="en-US"/>
              </w:rPr>
              <w:t>it of presentation type within a medicinal product.</w:t>
            </w:r>
          </w:p>
        </w:tc>
        <w:tc>
          <w:tcPr>
            <w:tcW w:w="945" w:type="dxa"/>
            <w:tcMar>
              <w:top w:w="0" w:type="dxa"/>
              <w:left w:w="45" w:type="dxa"/>
              <w:bottom w:w="0" w:type="dxa"/>
              <w:right w:w="45" w:type="dxa"/>
            </w:tcMar>
            <w:vAlign w:val="center"/>
            <w:hideMark/>
          </w:tcPr>
          <w:p w14:paraId="1B1A4BAB" w14:textId="77777777" w:rsidR="00204D9F" w:rsidRPr="00D647C6" w:rsidRDefault="00204D9F" w:rsidP="00204D9F">
            <w:pPr>
              <w:rPr>
                <w:color w:val="000000"/>
                <w:sz w:val="22"/>
                <w:szCs w:val="22"/>
              </w:rPr>
            </w:pPr>
            <w:r w:rsidRPr="00D647C6">
              <w:rPr>
                <w:color w:val="000000"/>
                <w:sz w:val="22"/>
                <w:szCs w:val="22"/>
              </w:rPr>
              <w:t>Numeric</w:t>
            </w:r>
          </w:p>
        </w:tc>
        <w:tc>
          <w:tcPr>
            <w:tcW w:w="1428" w:type="dxa"/>
            <w:tcMar>
              <w:top w:w="0" w:type="dxa"/>
              <w:left w:w="45" w:type="dxa"/>
              <w:bottom w:w="0" w:type="dxa"/>
              <w:right w:w="45" w:type="dxa"/>
            </w:tcMar>
            <w:vAlign w:val="center"/>
            <w:hideMark/>
          </w:tcPr>
          <w:p w14:paraId="5AD59166" w14:textId="77777777" w:rsidR="00204D9F" w:rsidRPr="00D647C6" w:rsidRDefault="00204D9F" w:rsidP="00204D9F">
            <w:pPr>
              <w:rPr>
                <w:color w:val="000000"/>
                <w:sz w:val="22"/>
                <w:szCs w:val="22"/>
              </w:rPr>
            </w:pPr>
          </w:p>
        </w:tc>
      </w:tr>
      <w:tr w:rsidR="00EF2C80" w:rsidRPr="00D647C6" w14:paraId="52379C30" w14:textId="77777777" w:rsidTr="00EF2C80">
        <w:trPr>
          <w:trHeight w:val="300"/>
        </w:trPr>
        <w:tc>
          <w:tcPr>
            <w:tcW w:w="2686" w:type="dxa"/>
            <w:tcMar>
              <w:top w:w="0" w:type="dxa"/>
              <w:left w:w="45" w:type="dxa"/>
              <w:bottom w:w="0" w:type="dxa"/>
              <w:right w:w="45" w:type="dxa"/>
            </w:tcMar>
            <w:vAlign w:val="bottom"/>
            <w:hideMark/>
          </w:tcPr>
          <w:p w14:paraId="4D7FFDC0" w14:textId="77777777" w:rsidR="00204D9F" w:rsidRPr="00D647C6" w:rsidRDefault="00204D9F" w:rsidP="00204D9F">
            <w:pPr>
              <w:rPr>
                <w:color w:val="000000"/>
                <w:sz w:val="22"/>
                <w:szCs w:val="22"/>
              </w:rPr>
            </w:pPr>
            <w:r w:rsidRPr="00D647C6">
              <w:rPr>
                <w:color w:val="000000"/>
                <w:sz w:val="22"/>
                <w:szCs w:val="22"/>
              </w:rPr>
              <w:t>administration_dose_form</w:t>
            </w:r>
          </w:p>
        </w:tc>
        <w:tc>
          <w:tcPr>
            <w:tcW w:w="1275" w:type="dxa"/>
            <w:tcMar>
              <w:top w:w="0" w:type="dxa"/>
              <w:left w:w="45" w:type="dxa"/>
              <w:bottom w:w="0" w:type="dxa"/>
              <w:right w:w="45" w:type="dxa"/>
            </w:tcMar>
            <w:vAlign w:val="bottom"/>
            <w:hideMark/>
          </w:tcPr>
          <w:p w14:paraId="42369D58"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43F16B4" w14:textId="77777777" w:rsidR="00204D9F" w:rsidRPr="00D647C6" w:rsidRDefault="00204D9F" w:rsidP="00204D9F">
            <w:pPr>
              <w:rPr>
                <w:color w:val="000000"/>
                <w:sz w:val="22"/>
                <w:szCs w:val="22"/>
              </w:rPr>
            </w:pPr>
            <w:r w:rsidRPr="00D647C6">
              <w:rPr>
                <w:color w:val="000000"/>
                <w:sz w:val="22"/>
                <w:szCs w:val="22"/>
              </w:rPr>
              <w:t>Pharmaceutical dose form for administration to the patient.</w:t>
            </w:r>
          </w:p>
        </w:tc>
        <w:tc>
          <w:tcPr>
            <w:tcW w:w="945" w:type="dxa"/>
            <w:tcMar>
              <w:top w:w="0" w:type="dxa"/>
              <w:left w:w="45" w:type="dxa"/>
              <w:bottom w:w="0" w:type="dxa"/>
              <w:right w:w="45" w:type="dxa"/>
            </w:tcMar>
            <w:vAlign w:val="center"/>
            <w:hideMark/>
          </w:tcPr>
          <w:p w14:paraId="4356DA25"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center"/>
            <w:hideMark/>
          </w:tcPr>
          <w:p w14:paraId="75FBA6B6" w14:textId="77777777" w:rsidR="00204D9F" w:rsidRPr="00D647C6" w:rsidRDefault="00204D9F" w:rsidP="00204D9F">
            <w:pPr>
              <w:rPr>
                <w:color w:val="000000"/>
                <w:sz w:val="22"/>
                <w:szCs w:val="22"/>
              </w:rPr>
            </w:pPr>
            <w:r w:rsidRPr="00D647C6">
              <w:rPr>
                <w:color w:val="000000"/>
                <w:sz w:val="22"/>
                <w:szCs w:val="22"/>
              </w:rPr>
              <w:t xml:space="preserve">see corresponding </w:t>
            </w:r>
            <w:r w:rsidRPr="00D647C6">
              <w:rPr>
                <w:color w:val="000000"/>
                <w:sz w:val="22"/>
                <w:szCs w:val="22"/>
              </w:rPr>
              <w:lastRenderedPageBreak/>
              <w:t>vocabulary table</w:t>
            </w:r>
          </w:p>
        </w:tc>
      </w:tr>
      <w:tr w:rsidR="00EF2C80" w:rsidRPr="00D647C6" w14:paraId="3DDFF479" w14:textId="77777777" w:rsidTr="00EF2C80">
        <w:trPr>
          <w:trHeight w:val="300"/>
        </w:trPr>
        <w:tc>
          <w:tcPr>
            <w:tcW w:w="2686" w:type="dxa"/>
            <w:tcMar>
              <w:top w:w="0" w:type="dxa"/>
              <w:left w:w="45" w:type="dxa"/>
              <w:bottom w:w="0" w:type="dxa"/>
              <w:right w:w="45" w:type="dxa"/>
            </w:tcMar>
            <w:vAlign w:val="bottom"/>
            <w:hideMark/>
          </w:tcPr>
          <w:p w14:paraId="3A6FB1E2" w14:textId="77777777" w:rsidR="00204D9F" w:rsidRPr="00D647C6" w:rsidRDefault="00204D9F" w:rsidP="00204D9F">
            <w:pPr>
              <w:rPr>
                <w:color w:val="000000"/>
                <w:sz w:val="22"/>
                <w:szCs w:val="22"/>
              </w:rPr>
            </w:pPr>
            <w:r w:rsidRPr="00D647C6">
              <w:rPr>
                <w:color w:val="000000"/>
                <w:sz w:val="22"/>
                <w:szCs w:val="22"/>
              </w:rPr>
              <w:lastRenderedPageBreak/>
              <w:t>administration_route</w:t>
            </w:r>
          </w:p>
        </w:tc>
        <w:tc>
          <w:tcPr>
            <w:tcW w:w="1275" w:type="dxa"/>
            <w:tcMar>
              <w:top w:w="0" w:type="dxa"/>
              <w:left w:w="45" w:type="dxa"/>
              <w:bottom w:w="0" w:type="dxa"/>
              <w:right w:w="45" w:type="dxa"/>
            </w:tcMar>
            <w:vAlign w:val="bottom"/>
            <w:hideMark/>
          </w:tcPr>
          <w:p w14:paraId="6A07F9C6"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F06167E" w14:textId="77777777" w:rsidR="00204D9F" w:rsidRPr="00D647C6" w:rsidRDefault="00204D9F" w:rsidP="00204D9F">
            <w:pPr>
              <w:rPr>
                <w:color w:val="000000"/>
                <w:sz w:val="22"/>
                <w:szCs w:val="22"/>
              </w:rPr>
            </w:pPr>
            <w:r w:rsidRPr="00D647C6">
              <w:rPr>
                <w:color w:val="000000"/>
                <w:sz w:val="22"/>
                <w:szCs w:val="22"/>
              </w:rPr>
              <w:t>Route of administration of the pharmaceutical product.</w:t>
            </w:r>
          </w:p>
        </w:tc>
        <w:tc>
          <w:tcPr>
            <w:tcW w:w="945" w:type="dxa"/>
            <w:tcMar>
              <w:top w:w="0" w:type="dxa"/>
              <w:left w:w="45" w:type="dxa"/>
              <w:bottom w:w="0" w:type="dxa"/>
              <w:right w:w="45" w:type="dxa"/>
            </w:tcMar>
            <w:vAlign w:val="center"/>
            <w:hideMark/>
          </w:tcPr>
          <w:p w14:paraId="3799B963"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center"/>
            <w:hideMark/>
          </w:tcPr>
          <w:p w14:paraId="1F69EE19"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5BD346C5" w14:textId="77777777" w:rsidTr="00EF2C80">
        <w:trPr>
          <w:trHeight w:val="300"/>
        </w:trPr>
        <w:tc>
          <w:tcPr>
            <w:tcW w:w="2686" w:type="dxa"/>
            <w:shd w:val="clear" w:color="auto" w:fill="F2F2F2" w:themeFill="background1" w:themeFillShade="F2"/>
            <w:tcMar>
              <w:top w:w="0" w:type="dxa"/>
              <w:left w:w="45" w:type="dxa"/>
              <w:bottom w:w="0" w:type="dxa"/>
              <w:right w:w="45" w:type="dxa"/>
            </w:tcMar>
            <w:vAlign w:val="center"/>
            <w:hideMark/>
          </w:tcPr>
          <w:p w14:paraId="53B2930F" w14:textId="77777777" w:rsidR="00204D9F" w:rsidRPr="00D647C6" w:rsidRDefault="00204D9F" w:rsidP="00204D9F">
            <w:pPr>
              <w:rPr>
                <w:color w:val="000000"/>
                <w:sz w:val="22"/>
                <w:szCs w:val="22"/>
              </w:rPr>
            </w:pPr>
            <w:r w:rsidRPr="00D647C6">
              <w:rPr>
                <w:color w:val="000000"/>
                <w:sz w:val="22"/>
                <w:szCs w:val="22"/>
              </w:rPr>
              <w:t>medicinal_product_atc_code</w:t>
            </w:r>
          </w:p>
        </w:tc>
        <w:tc>
          <w:tcPr>
            <w:tcW w:w="1275" w:type="dxa"/>
            <w:shd w:val="clear" w:color="auto" w:fill="F2F2F2" w:themeFill="background1" w:themeFillShade="F2"/>
            <w:tcMar>
              <w:top w:w="0" w:type="dxa"/>
              <w:left w:w="45" w:type="dxa"/>
              <w:bottom w:w="0" w:type="dxa"/>
              <w:right w:w="45" w:type="dxa"/>
            </w:tcMar>
            <w:vAlign w:val="center"/>
            <w:hideMark/>
          </w:tcPr>
          <w:p w14:paraId="04C07CC5" w14:textId="77777777" w:rsidR="00204D9F" w:rsidRPr="00D647C6" w:rsidRDefault="00204D9F" w:rsidP="00204D9F">
            <w:pPr>
              <w:rPr>
                <w:color w:val="000000"/>
                <w:sz w:val="22"/>
                <w:szCs w:val="22"/>
              </w:rPr>
            </w:pPr>
            <w:r w:rsidRPr="00D647C6">
              <w:rPr>
                <w:color w:val="000000"/>
                <w:sz w:val="22"/>
                <w:szCs w:val="22"/>
              </w:rPr>
              <w:t>Yes</w:t>
            </w:r>
          </w:p>
        </w:tc>
        <w:tc>
          <w:tcPr>
            <w:tcW w:w="3010" w:type="dxa"/>
            <w:shd w:val="clear" w:color="auto" w:fill="F2F2F2" w:themeFill="background1" w:themeFillShade="F2"/>
            <w:tcMar>
              <w:top w:w="0" w:type="dxa"/>
              <w:left w:w="45" w:type="dxa"/>
              <w:bottom w:w="0" w:type="dxa"/>
              <w:right w:w="45" w:type="dxa"/>
            </w:tcMar>
            <w:vAlign w:val="bottom"/>
            <w:hideMark/>
          </w:tcPr>
          <w:p w14:paraId="677F4EA2" w14:textId="77777777" w:rsidR="00204D9F" w:rsidRPr="00D647C6" w:rsidRDefault="00204D9F" w:rsidP="00204D9F">
            <w:pPr>
              <w:rPr>
                <w:color w:val="000000"/>
                <w:sz w:val="22"/>
                <w:szCs w:val="22"/>
              </w:rPr>
            </w:pPr>
            <w:r w:rsidRPr="00D647C6">
              <w:rPr>
                <w:color w:val="000000"/>
                <w:sz w:val="22"/>
                <w:szCs w:val="22"/>
              </w:rPr>
              <w:t>Unique standardized identification code from the ATC classification system from WHO associated to the medicinal product.</w:t>
            </w:r>
          </w:p>
        </w:tc>
        <w:tc>
          <w:tcPr>
            <w:tcW w:w="945" w:type="dxa"/>
            <w:shd w:val="clear" w:color="auto" w:fill="F2F2F2" w:themeFill="background1" w:themeFillShade="F2"/>
            <w:tcMar>
              <w:top w:w="0" w:type="dxa"/>
              <w:left w:w="45" w:type="dxa"/>
              <w:bottom w:w="0" w:type="dxa"/>
              <w:right w:w="45" w:type="dxa"/>
            </w:tcMar>
            <w:vAlign w:val="center"/>
            <w:hideMark/>
          </w:tcPr>
          <w:p w14:paraId="19F8781E" w14:textId="77777777" w:rsidR="00204D9F" w:rsidRPr="00D647C6" w:rsidRDefault="00204D9F" w:rsidP="00204D9F">
            <w:pPr>
              <w:rPr>
                <w:color w:val="000000"/>
                <w:sz w:val="22"/>
                <w:szCs w:val="22"/>
              </w:rPr>
            </w:pPr>
            <w:r w:rsidRPr="00D647C6">
              <w:rPr>
                <w:color w:val="000000"/>
                <w:sz w:val="22"/>
                <w:szCs w:val="22"/>
              </w:rPr>
              <w:t>Character</w:t>
            </w:r>
          </w:p>
        </w:tc>
        <w:tc>
          <w:tcPr>
            <w:tcW w:w="1428" w:type="dxa"/>
            <w:shd w:val="clear" w:color="auto" w:fill="F2F2F2" w:themeFill="background1" w:themeFillShade="F2"/>
            <w:tcMar>
              <w:top w:w="0" w:type="dxa"/>
              <w:left w:w="45" w:type="dxa"/>
              <w:bottom w:w="0" w:type="dxa"/>
              <w:right w:w="45" w:type="dxa"/>
            </w:tcMar>
            <w:vAlign w:val="bottom"/>
            <w:hideMark/>
          </w:tcPr>
          <w:p w14:paraId="6C24D383" w14:textId="77777777" w:rsidR="00204D9F" w:rsidRPr="00D647C6" w:rsidRDefault="00204D9F" w:rsidP="00204D9F">
            <w:pPr>
              <w:rPr>
                <w:color w:val="000000"/>
                <w:sz w:val="22"/>
                <w:szCs w:val="22"/>
              </w:rPr>
            </w:pPr>
          </w:p>
        </w:tc>
      </w:tr>
      <w:tr w:rsidR="00EF2C80" w:rsidRPr="00D647C6" w14:paraId="68E0CFF9" w14:textId="77777777" w:rsidTr="00EF2C80">
        <w:trPr>
          <w:trHeight w:val="300"/>
        </w:trPr>
        <w:tc>
          <w:tcPr>
            <w:tcW w:w="2686" w:type="dxa"/>
            <w:tcMar>
              <w:top w:w="0" w:type="dxa"/>
              <w:left w:w="45" w:type="dxa"/>
              <w:bottom w:w="0" w:type="dxa"/>
              <w:right w:w="45" w:type="dxa"/>
            </w:tcMar>
            <w:vAlign w:val="bottom"/>
            <w:hideMark/>
          </w:tcPr>
          <w:p w14:paraId="534EC8E9" w14:textId="77777777" w:rsidR="00204D9F" w:rsidRPr="00D647C6" w:rsidRDefault="00204D9F" w:rsidP="00204D9F">
            <w:pPr>
              <w:rPr>
                <w:color w:val="000000"/>
                <w:sz w:val="22"/>
                <w:szCs w:val="22"/>
              </w:rPr>
            </w:pPr>
            <w:r w:rsidRPr="00D647C6">
              <w:rPr>
                <w:color w:val="000000"/>
                <w:sz w:val="22"/>
                <w:szCs w:val="22"/>
              </w:rPr>
              <w:t>subst1_atc_code</w:t>
            </w:r>
          </w:p>
        </w:tc>
        <w:tc>
          <w:tcPr>
            <w:tcW w:w="1275" w:type="dxa"/>
            <w:tcMar>
              <w:top w:w="0" w:type="dxa"/>
              <w:left w:w="45" w:type="dxa"/>
              <w:bottom w:w="0" w:type="dxa"/>
              <w:right w:w="45" w:type="dxa"/>
            </w:tcMar>
            <w:vAlign w:val="center"/>
            <w:hideMark/>
          </w:tcPr>
          <w:p w14:paraId="107E6837"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5C70CA17" w14:textId="77777777" w:rsidR="00204D9F" w:rsidRPr="00D647C6" w:rsidRDefault="00204D9F" w:rsidP="00204D9F">
            <w:pPr>
              <w:rPr>
                <w:color w:val="000000"/>
                <w:sz w:val="22"/>
                <w:szCs w:val="22"/>
              </w:rPr>
            </w:pPr>
            <w:r w:rsidRPr="00D647C6">
              <w:rPr>
                <w:color w:val="000000"/>
                <w:sz w:val="22"/>
                <w:szCs w:val="22"/>
              </w:rPr>
              <w:t>Unique standardized identification code from the ATC classification system from WHO associated to the active priciple.</w:t>
            </w:r>
          </w:p>
        </w:tc>
        <w:tc>
          <w:tcPr>
            <w:tcW w:w="945" w:type="dxa"/>
            <w:tcMar>
              <w:top w:w="0" w:type="dxa"/>
              <w:left w:w="45" w:type="dxa"/>
              <w:bottom w:w="0" w:type="dxa"/>
              <w:right w:w="45" w:type="dxa"/>
            </w:tcMar>
            <w:vAlign w:val="center"/>
            <w:hideMark/>
          </w:tcPr>
          <w:p w14:paraId="6E05B277"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6B9C5E76" w14:textId="77777777" w:rsidR="00204D9F" w:rsidRPr="00D647C6" w:rsidRDefault="00204D9F" w:rsidP="00204D9F">
            <w:pPr>
              <w:rPr>
                <w:color w:val="000000"/>
                <w:sz w:val="22"/>
                <w:szCs w:val="22"/>
              </w:rPr>
            </w:pPr>
          </w:p>
        </w:tc>
      </w:tr>
      <w:tr w:rsidR="00EF2C80" w:rsidRPr="00D647C6" w14:paraId="3823AF68" w14:textId="77777777" w:rsidTr="00EF2C80">
        <w:trPr>
          <w:trHeight w:val="300"/>
        </w:trPr>
        <w:tc>
          <w:tcPr>
            <w:tcW w:w="2686" w:type="dxa"/>
            <w:tcMar>
              <w:top w:w="0" w:type="dxa"/>
              <w:left w:w="45" w:type="dxa"/>
              <w:bottom w:w="0" w:type="dxa"/>
              <w:right w:w="45" w:type="dxa"/>
            </w:tcMar>
            <w:vAlign w:val="bottom"/>
            <w:hideMark/>
          </w:tcPr>
          <w:p w14:paraId="13976E15" w14:textId="77777777" w:rsidR="00204D9F" w:rsidRPr="00D647C6" w:rsidRDefault="00204D9F" w:rsidP="00204D9F">
            <w:pPr>
              <w:rPr>
                <w:color w:val="000000"/>
                <w:sz w:val="22"/>
                <w:szCs w:val="22"/>
              </w:rPr>
            </w:pPr>
            <w:r w:rsidRPr="00D647C6">
              <w:rPr>
                <w:color w:val="000000"/>
                <w:sz w:val="22"/>
                <w:szCs w:val="22"/>
              </w:rPr>
              <w:t>subst2_atc_code</w:t>
            </w:r>
          </w:p>
        </w:tc>
        <w:tc>
          <w:tcPr>
            <w:tcW w:w="1275" w:type="dxa"/>
            <w:tcMar>
              <w:top w:w="0" w:type="dxa"/>
              <w:left w:w="45" w:type="dxa"/>
              <w:bottom w:w="0" w:type="dxa"/>
              <w:right w:w="45" w:type="dxa"/>
            </w:tcMar>
            <w:vAlign w:val="bottom"/>
            <w:hideMark/>
          </w:tcPr>
          <w:p w14:paraId="3366E150"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0CDE910F" w14:textId="77777777" w:rsidR="00204D9F" w:rsidRPr="00D647C6" w:rsidRDefault="00204D9F" w:rsidP="00204D9F">
            <w:pPr>
              <w:rPr>
                <w:color w:val="000000"/>
                <w:sz w:val="22"/>
                <w:szCs w:val="22"/>
              </w:rPr>
            </w:pPr>
            <w:r w:rsidRPr="00D647C6">
              <w:rPr>
                <w:color w:val="000000"/>
                <w:sz w:val="22"/>
                <w:szCs w:val="22"/>
              </w:rPr>
              <w:t>Unique standardized identification code from the ATC classification system from WHO associated to the active priciple.</w:t>
            </w:r>
          </w:p>
        </w:tc>
        <w:tc>
          <w:tcPr>
            <w:tcW w:w="945" w:type="dxa"/>
            <w:tcMar>
              <w:top w:w="0" w:type="dxa"/>
              <w:left w:w="45" w:type="dxa"/>
              <w:bottom w:w="0" w:type="dxa"/>
              <w:right w:w="45" w:type="dxa"/>
            </w:tcMar>
            <w:vAlign w:val="center"/>
            <w:hideMark/>
          </w:tcPr>
          <w:p w14:paraId="516F9B81"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41AD8066" w14:textId="77777777" w:rsidR="00204D9F" w:rsidRPr="00D647C6" w:rsidRDefault="00204D9F" w:rsidP="00204D9F">
            <w:pPr>
              <w:rPr>
                <w:color w:val="000000"/>
                <w:sz w:val="22"/>
                <w:szCs w:val="22"/>
              </w:rPr>
            </w:pPr>
          </w:p>
        </w:tc>
      </w:tr>
      <w:tr w:rsidR="00EF2C80" w:rsidRPr="00D647C6" w14:paraId="03301A26" w14:textId="77777777" w:rsidTr="00EF2C80">
        <w:trPr>
          <w:trHeight w:val="300"/>
        </w:trPr>
        <w:tc>
          <w:tcPr>
            <w:tcW w:w="2686" w:type="dxa"/>
            <w:tcMar>
              <w:top w:w="0" w:type="dxa"/>
              <w:left w:w="45" w:type="dxa"/>
              <w:bottom w:w="0" w:type="dxa"/>
              <w:right w:w="45" w:type="dxa"/>
            </w:tcMar>
            <w:vAlign w:val="bottom"/>
            <w:hideMark/>
          </w:tcPr>
          <w:p w14:paraId="4C0D0744" w14:textId="77777777" w:rsidR="00204D9F" w:rsidRPr="00D647C6" w:rsidRDefault="00204D9F" w:rsidP="00204D9F">
            <w:pPr>
              <w:rPr>
                <w:color w:val="000000"/>
                <w:sz w:val="22"/>
                <w:szCs w:val="22"/>
              </w:rPr>
            </w:pPr>
            <w:r w:rsidRPr="00D647C6">
              <w:rPr>
                <w:color w:val="000000"/>
                <w:sz w:val="22"/>
                <w:szCs w:val="22"/>
              </w:rPr>
              <w:t>subst3_atc_code</w:t>
            </w:r>
          </w:p>
        </w:tc>
        <w:tc>
          <w:tcPr>
            <w:tcW w:w="1275" w:type="dxa"/>
            <w:tcMar>
              <w:top w:w="0" w:type="dxa"/>
              <w:left w:w="45" w:type="dxa"/>
              <w:bottom w:w="0" w:type="dxa"/>
              <w:right w:w="45" w:type="dxa"/>
            </w:tcMar>
            <w:vAlign w:val="bottom"/>
            <w:hideMark/>
          </w:tcPr>
          <w:p w14:paraId="2ADC976B"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6BA9A3EF" w14:textId="77777777" w:rsidR="00204D9F" w:rsidRPr="00D647C6" w:rsidRDefault="00204D9F" w:rsidP="00204D9F">
            <w:pPr>
              <w:rPr>
                <w:color w:val="000000"/>
                <w:sz w:val="22"/>
                <w:szCs w:val="22"/>
              </w:rPr>
            </w:pPr>
            <w:r w:rsidRPr="00D647C6">
              <w:rPr>
                <w:color w:val="000000"/>
                <w:sz w:val="22"/>
                <w:szCs w:val="22"/>
              </w:rPr>
              <w:t>Unique standardized identification code from the ATC classification system from WHO associated to the active priciple.</w:t>
            </w:r>
          </w:p>
        </w:tc>
        <w:tc>
          <w:tcPr>
            <w:tcW w:w="945" w:type="dxa"/>
            <w:tcMar>
              <w:top w:w="0" w:type="dxa"/>
              <w:left w:w="45" w:type="dxa"/>
              <w:bottom w:w="0" w:type="dxa"/>
              <w:right w:w="45" w:type="dxa"/>
            </w:tcMar>
            <w:vAlign w:val="center"/>
            <w:hideMark/>
          </w:tcPr>
          <w:p w14:paraId="6602ED46"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19559489" w14:textId="77777777" w:rsidR="00204D9F" w:rsidRPr="00D647C6" w:rsidRDefault="00204D9F" w:rsidP="00204D9F">
            <w:pPr>
              <w:rPr>
                <w:color w:val="000000"/>
                <w:sz w:val="22"/>
                <w:szCs w:val="22"/>
              </w:rPr>
            </w:pPr>
          </w:p>
        </w:tc>
      </w:tr>
      <w:tr w:rsidR="00EF2C80" w:rsidRPr="00D647C6" w14:paraId="593ECB19" w14:textId="77777777" w:rsidTr="00EF2C80">
        <w:trPr>
          <w:trHeight w:val="300"/>
        </w:trPr>
        <w:tc>
          <w:tcPr>
            <w:tcW w:w="2686" w:type="dxa"/>
            <w:tcMar>
              <w:top w:w="0" w:type="dxa"/>
              <w:left w:w="45" w:type="dxa"/>
              <w:bottom w:w="0" w:type="dxa"/>
              <w:right w:w="45" w:type="dxa"/>
            </w:tcMar>
            <w:vAlign w:val="bottom"/>
            <w:hideMark/>
          </w:tcPr>
          <w:p w14:paraId="6767D721" w14:textId="77777777" w:rsidR="00204D9F" w:rsidRPr="00D647C6" w:rsidRDefault="00204D9F" w:rsidP="00204D9F">
            <w:pPr>
              <w:rPr>
                <w:color w:val="000000"/>
                <w:sz w:val="22"/>
                <w:szCs w:val="22"/>
              </w:rPr>
            </w:pPr>
            <w:r w:rsidRPr="00D647C6">
              <w:rPr>
                <w:color w:val="000000"/>
                <w:sz w:val="22"/>
                <w:szCs w:val="22"/>
              </w:rPr>
              <w:t>subst1_amount_per_form</w:t>
            </w:r>
          </w:p>
        </w:tc>
        <w:tc>
          <w:tcPr>
            <w:tcW w:w="1275" w:type="dxa"/>
            <w:tcMar>
              <w:top w:w="0" w:type="dxa"/>
              <w:left w:w="45" w:type="dxa"/>
              <w:bottom w:w="0" w:type="dxa"/>
              <w:right w:w="45" w:type="dxa"/>
            </w:tcMar>
            <w:vAlign w:val="bottom"/>
            <w:hideMark/>
          </w:tcPr>
          <w:p w14:paraId="15B4F718"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5A77FFA0" w14:textId="77777777" w:rsidR="00204D9F" w:rsidRPr="00D647C6" w:rsidRDefault="00204D9F" w:rsidP="00204D9F">
            <w:pPr>
              <w:rPr>
                <w:color w:val="000000"/>
                <w:sz w:val="22"/>
                <w:szCs w:val="22"/>
              </w:rPr>
            </w:pPr>
            <w:r w:rsidRPr="00D647C6">
              <w:rPr>
                <w:color w:val="000000"/>
                <w:sz w:val="22"/>
                <w:szCs w:val="22"/>
              </w:rPr>
              <w:t>Quantity of the first active principle contained in the medicinal product</w:t>
            </w:r>
          </w:p>
        </w:tc>
        <w:tc>
          <w:tcPr>
            <w:tcW w:w="945" w:type="dxa"/>
            <w:tcMar>
              <w:top w:w="0" w:type="dxa"/>
              <w:left w:w="45" w:type="dxa"/>
              <w:bottom w:w="0" w:type="dxa"/>
              <w:right w:w="45" w:type="dxa"/>
            </w:tcMar>
            <w:vAlign w:val="center"/>
            <w:hideMark/>
          </w:tcPr>
          <w:p w14:paraId="489687E6" w14:textId="37B5F19C" w:rsidR="00204D9F" w:rsidRPr="00D647C6" w:rsidRDefault="001E0739" w:rsidP="00204D9F">
            <w:pPr>
              <w:rPr>
                <w:color w:val="000000"/>
                <w:sz w:val="22"/>
                <w:szCs w:val="22"/>
                <w:lang w:val="en-US"/>
              </w:rPr>
            </w:pPr>
            <w:r w:rsidRPr="00D647C6">
              <w:rPr>
                <w:color w:val="000000"/>
                <w:sz w:val="22"/>
                <w:szCs w:val="22"/>
                <w:lang w:val="en-US"/>
              </w:rPr>
              <w:t>Numeric</w:t>
            </w:r>
          </w:p>
        </w:tc>
        <w:tc>
          <w:tcPr>
            <w:tcW w:w="1428" w:type="dxa"/>
            <w:tcMar>
              <w:top w:w="0" w:type="dxa"/>
              <w:left w:w="45" w:type="dxa"/>
              <w:bottom w:w="0" w:type="dxa"/>
              <w:right w:w="45" w:type="dxa"/>
            </w:tcMar>
            <w:vAlign w:val="bottom"/>
            <w:hideMark/>
          </w:tcPr>
          <w:p w14:paraId="51E8562D" w14:textId="77777777" w:rsidR="00204D9F" w:rsidRPr="00D647C6" w:rsidRDefault="00204D9F" w:rsidP="00204D9F">
            <w:pPr>
              <w:rPr>
                <w:color w:val="000000"/>
                <w:sz w:val="22"/>
                <w:szCs w:val="22"/>
              </w:rPr>
            </w:pPr>
          </w:p>
        </w:tc>
      </w:tr>
      <w:tr w:rsidR="00EF2C80" w:rsidRPr="00D647C6" w14:paraId="4FEDDC13" w14:textId="77777777" w:rsidTr="00EF2C80">
        <w:trPr>
          <w:trHeight w:val="300"/>
        </w:trPr>
        <w:tc>
          <w:tcPr>
            <w:tcW w:w="2686" w:type="dxa"/>
            <w:tcMar>
              <w:top w:w="0" w:type="dxa"/>
              <w:left w:w="45" w:type="dxa"/>
              <w:bottom w:w="0" w:type="dxa"/>
              <w:right w:w="45" w:type="dxa"/>
            </w:tcMar>
            <w:vAlign w:val="bottom"/>
            <w:hideMark/>
          </w:tcPr>
          <w:p w14:paraId="59025440" w14:textId="77777777" w:rsidR="00204D9F" w:rsidRPr="00D647C6" w:rsidRDefault="00204D9F" w:rsidP="00204D9F">
            <w:pPr>
              <w:rPr>
                <w:color w:val="000000"/>
                <w:sz w:val="22"/>
                <w:szCs w:val="22"/>
              </w:rPr>
            </w:pPr>
            <w:r w:rsidRPr="00D647C6">
              <w:rPr>
                <w:color w:val="000000"/>
                <w:sz w:val="22"/>
                <w:szCs w:val="22"/>
              </w:rPr>
              <w:t>subst2_amount_per_form</w:t>
            </w:r>
          </w:p>
        </w:tc>
        <w:tc>
          <w:tcPr>
            <w:tcW w:w="1275" w:type="dxa"/>
            <w:tcMar>
              <w:top w:w="0" w:type="dxa"/>
              <w:left w:w="45" w:type="dxa"/>
              <w:bottom w:w="0" w:type="dxa"/>
              <w:right w:w="45" w:type="dxa"/>
            </w:tcMar>
            <w:vAlign w:val="bottom"/>
            <w:hideMark/>
          </w:tcPr>
          <w:p w14:paraId="4966F0BE"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0D2E8C88" w14:textId="77777777" w:rsidR="00204D9F" w:rsidRPr="00D647C6" w:rsidRDefault="00204D9F" w:rsidP="00204D9F">
            <w:pPr>
              <w:rPr>
                <w:color w:val="000000"/>
                <w:sz w:val="22"/>
                <w:szCs w:val="22"/>
              </w:rPr>
            </w:pPr>
            <w:r w:rsidRPr="00D647C6">
              <w:rPr>
                <w:color w:val="000000"/>
                <w:sz w:val="22"/>
                <w:szCs w:val="22"/>
              </w:rPr>
              <w:t>Quantity of the second active principle contained in the medicinal product</w:t>
            </w:r>
          </w:p>
        </w:tc>
        <w:tc>
          <w:tcPr>
            <w:tcW w:w="945" w:type="dxa"/>
            <w:tcMar>
              <w:top w:w="0" w:type="dxa"/>
              <w:left w:w="45" w:type="dxa"/>
              <w:bottom w:w="0" w:type="dxa"/>
              <w:right w:w="45" w:type="dxa"/>
            </w:tcMar>
            <w:vAlign w:val="center"/>
            <w:hideMark/>
          </w:tcPr>
          <w:p w14:paraId="4DD1F946" w14:textId="6F5D08FF" w:rsidR="00204D9F" w:rsidRPr="00D647C6" w:rsidRDefault="001E0739" w:rsidP="00204D9F">
            <w:pPr>
              <w:rPr>
                <w:color w:val="000000"/>
                <w:sz w:val="22"/>
                <w:szCs w:val="22"/>
              </w:rPr>
            </w:pPr>
            <w:r w:rsidRPr="00D647C6">
              <w:rPr>
                <w:color w:val="000000"/>
                <w:sz w:val="22"/>
                <w:szCs w:val="22"/>
                <w:lang w:val="en-US"/>
              </w:rPr>
              <w:t>Numeric</w:t>
            </w:r>
          </w:p>
        </w:tc>
        <w:tc>
          <w:tcPr>
            <w:tcW w:w="1428" w:type="dxa"/>
            <w:tcMar>
              <w:top w:w="0" w:type="dxa"/>
              <w:left w:w="45" w:type="dxa"/>
              <w:bottom w:w="0" w:type="dxa"/>
              <w:right w:w="45" w:type="dxa"/>
            </w:tcMar>
            <w:vAlign w:val="bottom"/>
            <w:hideMark/>
          </w:tcPr>
          <w:p w14:paraId="0B54D14B" w14:textId="77777777" w:rsidR="00204D9F" w:rsidRPr="00D647C6" w:rsidRDefault="00204D9F" w:rsidP="00204D9F">
            <w:pPr>
              <w:rPr>
                <w:color w:val="000000"/>
                <w:sz w:val="22"/>
                <w:szCs w:val="22"/>
              </w:rPr>
            </w:pPr>
          </w:p>
        </w:tc>
      </w:tr>
      <w:tr w:rsidR="00EF2C80" w:rsidRPr="00D647C6" w14:paraId="4AD4CC31" w14:textId="77777777" w:rsidTr="00EF2C80">
        <w:trPr>
          <w:trHeight w:val="300"/>
        </w:trPr>
        <w:tc>
          <w:tcPr>
            <w:tcW w:w="2686" w:type="dxa"/>
            <w:tcMar>
              <w:top w:w="0" w:type="dxa"/>
              <w:left w:w="45" w:type="dxa"/>
              <w:bottom w:w="0" w:type="dxa"/>
              <w:right w:w="45" w:type="dxa"/>
            </w:tcMar>
            <w:vAlign w:val="bottom"/>
            <w:hideMark/>
          </w:tcPr>
          <w:p w14:paraId="732096B9" w14:textId="77777777" w:rsidR="00204D9F" w:rsidRPr="00D647C6" w:rsidRDefault="00204D9F" w:rsidP="00204D9F">
            <w:pPr>
              <w:rPr>
                <w:color w:val="000000"/>
                <w:sz w:val="22"/>
                <w:szCs w:val="22"/>
              </w:rPr>
            </w:pPr>
            <w:r w:rsidRPr="00D647C6">
              <w:rPr>
                <w:color w:val="000000"/>
                <w:sz w:val="22"/>
                <w:szCs w:val="22"/>
              </w:rPr>
              <w:t>subst3_amount_per_form</w:t>
            </w:r>
          </w:p>
        </w:tc>
        <w:tc>
          <w:tcPr>
            <w:tcW w:w="1275" w:type="dxa"/>
            <w:tcMar>
              <w:top w:w="0" w:type="dxa"/>
              <w:left w:w="45" w:type="dxa"/>
              <w:bottom w:w="0" w:type="dxa"/>
              <w:right w:w="45" w:type="dxa"/>
            </w:tcMar>
            <w:vAlign w:val="bottom"/>
            <w:hideMark/>
          </w:tcPr>
          <w:p w14:paraId="44431E89"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5DF733D3" w14:textId="77777777" w:rsidR="00204D9F" w:rsidRPr="00D647C6" w:rsidRDefault="00204D9F" w:rsidP="00204D9F">
            <w:pPr>
              <w:rPr>
                <w:color w:val="000000"/>
                <w:sz w:val="22"/>
                <w:szCs w:val="22"/>
              </w:rPr>
            </w:pPr>
            <w:r w:rsidRPr="00D647C6">
              <w:rPr>
                <w:color w:val="000000"/>
                <w:sz w:val="22"/>
                <w:szCs w:val="22"/>
              </w:rPr>
              <w:t>Quantity of the third active principle contained in the medicinal product</w:t>
            </w:r>
          </w:p>
        </w:tc>
        <w:tc>
          <w:tcPr>
            <w:tcW w:w="945" w:type="dxa"/>
            <w:tcMar>
              <w:top w:w="0" w:type="dxa"/>
              <w:left w:w="45" w:type="dxa"/>
              <w:bottom w:w="0" w:type="dxa"/>
              <w:right w:w="45" w:type="dxa"/>
            </w:tcMar>
            <w:vAlign w:val="center"/>
            <w:hideMark/>
          </w:tcPr>
          <w:p w14:paraId="6F8C1F7C" w14:textId="2CD05A83" w:rsidR="00204D9F" w:rsidRPr="00D647C6" w:rsidRDefault="001E0739" w:rsidP="00204D9F">
            <w:pPr>
              <w:rPr>
                <w:color w:val="000000"/>
                <w:sz w:val="22"/>
                <w:szCs w:val="22"/>
              </w:rPr>
            </w:pPr>
            <w:r w:rsidRPr="00D647C6">
              <w:rPr>
                <w:color w:val="000000"/>
                <w:sz w:val="22"/>
                <w:szCs w:val="22"/>
                <w:lang w:val="en-US"/>
              </w:rPr>
              <w:t>Numeric</w:t>
            </w:r>
          </w:p>
        </w:tc>
        <w:tc>
          <w:tcPr>
            <w:tcW w:w="1428" w:type="dxa"/>
            <w:tcMar>
              <w:top w:w="0" w:type="dxa"/>
              <w:left w:w="45" w:type="dxa"/>
              <w:bottom w:w="0" w:type="dxa"/>
              <w:right w:w="45" w:type="dxa"/>
            </w:tcMar>
            <w:vAlign w:val="bottom"/>
            <w:hideMark/>
          </w:tcPr>
          <w:p w14:paraId="6DA0BF38" w14:textId="77777777" w:rsidR="00204D9F" w:rsidRPr="00D647C6" w:rsidRDefault="00204D9F" w:rsidP="00204D9F">
            <w:pPr>
              <w:rPr>
                <w:color w:val="000000"/>
                <w:sz w:val="22"/>
                <w:szCs w:val="22"/>
              </w:rPr>
            </w:pPr>
          </w:p>
        </w:tc>
      </w:tr>
      <w:tr w:rsidR="00EF2C80" w:rsidRPr="00D647C6" w14:paraId="319CDD9D" w14:textId="77777777" w:rsidTr="00EF2C80">
        <w:trPr>
          <w:trHeight w:val="300"/>
        </w:trPr>
        <w:tc>
          <w:tcPr>
            <w:tcW w:w="2686" w:type="dxa"/>
            <w:tcMar>
              <w:top w:w="0" w:type="dxa"/>
              <w:left w:w="45" w:type="dxa"/>
              <w:bottom w:w="0" w:type="dxa"/>
              <w:right w:w="45" w:type="dxa"/>
            </w:tcMar>
            <w:vAlign w:val="bottom"/>
            <w:hideMark/>
          </w:tcPr>
          <w:p w14:paraId="60AA4F96" w14:textId="77777777" w:rsidR="00204D9F" w:rsidRPr="00D647C6" w:rsidRDefault="00204D9F" w:rsidP="00204D9F">
            <w:pPr>
              <w:rPr>
                <w:color w:val="000000"/>
                <w:sz w:val="22"/>
                <w:szCs w:val="22"/>
              </w:rPr>
            </w:pPr>
            <w:r w:rsidRPr="00D647C6">
              <w:rPr>
                <w:color w:val="000000"/>
                <w:sz w:val="22"/>
                <w:szCs w:val="22"/>
              </w:rPr>
              <w:t>subst1_amount_unit</w:t>
            </w:r>
          </w:p>
        </w:tc>
        <w:tc>
          <w:tcPr>
            <w:tcW w:w="1275" w:type="dxa"/>
            <w:tcMar>
              <w:top w:w="0" w:type="dxa"/>
              <w:left w:w="45" w:type="dxa"/>
              <w:bottom w:w="0" w:type="dxa"/>
              <w:right w:w="45" w:type="dxa"/>
            </w:tcMar>
            <w:vAlign w:val="bottom"/>
            <w:hideMark/>
          </w:tcPr>
          <w:p w14:paraId="00BC1AE4"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B6057CC" w14:textId="77777777" w:rsidR="00204D9F" w:rsidRPr="00D647C6" w:rsidRDefault="00204D9F" w:rsidP="00204D9F">
            <w:pPr>
              <w:rPr>
                <w:color w:val="000000"/>
                <w:sz w:val="22"/>
                <w:szCs w:val="22"/>
              </w:rPr>
            </w:pPr>
            <w:r w:rsidRPr="00D647C6">
              <w:rPr>
                <w:color w:val="000000"/>
                <w:sz w:val="22"/>
                <w:szCs w:val="22"/>
              </w:rPr>
              <w:t>Unit of measure of the quantity of the first active principle contained in the medicinal product</w:t>
            </w:r>
          </w:p>
        </w:tc>
        <w:tc>
          <w:tcPr>
            <w:tcW w:w="945" w:type="dxa"/>
            <w:tcMar>
              <w:top w:w="0" w:type="dxa"/>
              <w:left w:w="45" w:type="dxa"/>
              <w:bottom w:w="0" w:type="dxa"/>
              <w:right w:w="45" w:type="dxa"/>
            </w:tcMar>
            <w:vAlign w:val="center"/>
            <w:hideMark/>
          </w:tcPr>
          <w:p w14:paraId="4A150513"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237098A6"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15E8138A" w14:textId="77777777" w:rsidTr="00EF2C80">
        <w:trPr>
          <w:trHeight w:val="300"/>
        </w:trPr>
        <w:tc>
          <w:tcPr>
            <w:tcW w:w="2686" w:type="dxa"/>
            <w:tcMar>
              <w:top w:w="0" w:type="dxa"/>
              <w:left w:w="45" w:type="dxa"/>
              <w:bottom w:w="0" w:type="dxa"/>
              <w:right w:w="45" w:type="dxa"/>
            </w:tcMar>
            <w:vAlign w:val="bottom"/>
            <w:hideMark/>
          </w:tcPr>
          <w:p w14:paraId="69EEAA8C" w14:textId="77777777" w:rsidR="00204D9F" w:rsidRPr="00D647C6" w:rsidRDefault="00204D9F" w:rsidP="00204D9F">
            <w:pPr>
              <w:rPr>
                <w:color w:val="000000"/>
                <w:sz w:val="22"/>
                <w:szCs w:val="22"/>
              </w:rPr>
            </w:pPr>
            <w:r w:rsidRPr="00D647C6">
              <w:rPr>
                <w:color w:val="000000"/>
                <w:sz w:val="22"/>
                <w:szCs w:val="22"/>
              </w:rPr>
              <w:t>subst2_amount_unit</w:t>
            </w:r>
          </w:p>
        </w:tc>
        <w:tc>
          <w:tcPr>
            <w:tcW w:w="1275" w:type="dxa"/>
            <w:tcMar>
              <w:top w:w="0" w:type="dxa"/>
              <w:left w:w="45" w:type="dxa"/>
              <w:bottom w:w="0" w:type="dxa"/>
              <w:right w:w="45" w:type="dxa"/>
            </w:tcMar>
            <w:vAlign w:val="bottom"/>
            <w:hideMark/>
          </w:tcPr>
          <w:p w14:paraId="0411A6E3"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343C06C4" w14:textId="77777777" w:rsidR="00204D9F" w:rsidRPr="00D647C6" w:rsidRDefault="00204D9F" w:rsidP="00204D9F">
            <w:pPr>
              <w:rPr>
                <w:color w:val="000000"/>
                <w:sz w:val="22"/>
                <w:szCs w:val="22"/>
              </w:rPr>
            </w:pPr>
            <w:r w:rsidRPr="00D647C6">
              <w:rPr>
                <w:color w:val="000000"/>
                <w:sz w:val="22"/>
                <w:szCs w:val="22"/>
              </w:rPr>
              <w:t>Unit of measure of the quantity of the second active principle contained in the medicinal product</w:t>
            </w:r>
          </w:p>
        </w:tc>
        <w:tc>
          <w:tcPr>
            <w:tcW w:w="945" w:type="dxa"/>
            <w:tcMar>
              <w:top w:w="0" w:type="dxa"/>
              <w:left w:w="45" w:type="dxa"/>
              <w:bottom w:w="0" w:type="dxa"/>
              <w:right w:w="45" w:type="dxa"/>
            </w:tcMar>
            <w:vAlign w:val="center"/>
            <w:hideMark/>
          </w:tcPr>
          <w:p w14:paraId="7DDC5ECC"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0A2DB0E6"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7AF7D8D4" w14:textId="77777777" w:rsidTr="00EF2C80">
        <w:trPr>
          <w:trHeight w:val="300"/>
        </w:trPr>
        <w:tc>
          <w:tcPr>
            <w:tcW w:w="2686" w:type="dxa"/>
            <w:tcMar>
              <w:top w:w="0" w:type="dxa"/>
              <w:left w:w="45" w:type="dxa"/>
              <w:bottom w:w="0" w:type="dxa"/>
              <w:right w:w="45" w:type="dxa"/>
            </w:tcMar>
            <w:vAlign w:val="bottom"/>
            <w:hideMark/>
          </w:tcPr>
          <w:p w14:paraId="03426084" w14:textId="77777777" w:rsidR="00204D9F" w:rsidRPr="00D647C6" w:rsidRDefault="00204D9F" w:rsidP="00204D9F">
            <w:pPr>
              <w:rPr>
                <w:color w:val="000000"/>
                <w:sz w:val="22"/>
                <w:szCs w:val="22"/>
              </w:rPr>
            </w:pPr>
            <w:r w:rsidRPr="00D647C6">
              <w:rPr>
                <w:color w:val="000000"/>
                <w:sz w:val="22"/>
                <w:szCs w:val="22"/>
              </w:rPr>
              <w:t>subst3_amount_unit</w:t>
            </w:r>
          </w:p>
        </w:tc>
        <w:tc>
          <w:tcPr>
            <w:tcW w:w="1275" w:type="dxa"/>
            <w:tcMar>
              <w:top w:w="0" w:type="dxa"/>
              <w:left w:w="45" w:type="dxa"/>
              <w:bottom w:w="0" w:type="dxa"/>
              <w:right w:w="45" w:type="dxa"/>
            </w:tcMar>
            <w:vAlign w:val="bottom"/>
            <w:hideMark/>
          </w:tcPr>
          <w:p w14:paraId="247D5117"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769CAE7B" w14:textId="77777777" w:rsidR="00204D9F" w:rsidRPr="00D647C6" w:rsidRDefault="00204D9F" w:rsidP="00204D9F">
            <w:pPr>
              <w:rPr>
                <w:color w:val="000000"/>
                <w:sz w:val="22"/>
                <w:szCs w:val="22"/>
              </w:rPr>
            </w:pPr>
            <w:r w:rsidRPr="00D647C6">
              <w:rPr>
                <w:color w:val="000000"/>
                <w:sz w:val="22"/>
                <w:szCs w:val="22"/>
              </w:rPr>
              <w:t>Unit of measure of the quantity of the third active principle contained in the medicinal product</w:t>
            </w:r>
          </w:p>
        </w:tc>
        <w:tc>
          <w:tcPr>
            <w:tcW w:w="945" w:type="dxa"/>
            <w:tcMar>
              <w:top w:w="0" w:type="dxa"/>
              <w:left w:w="45" w:type="dxa"/>
              <w:bottom w:w="0" w:type="dxa"/>
              <w:right w:w="45" w:type="dxa"/>
            </w:tcMar>
            <w:vAlign w:val="center"/>
            <w:hideMark/>
          </w:tcPr>
          <w:p w14:paraId="73DE8E54"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3C073137"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715696C7" w14:textId="77777777" w:rsidTr="00EF2C80">
        <w:trPr>
          <w:trHeight w:val="300"/>
        </w:trPr>
        <w:tc>
          <w:tcPr>
            <w:tcW w:w="2686" w:type="dxa"/>
            <w:tcMar>
              <w:top w:w="0" w:type="dxa"/>
              <w:left w:w="45" w:type="dxa"/>
              <w:bottom w:w="0" w:type="dxa"/>
              <w:right w:w="45" w:type="dxa"/>
            </w:tcMar>
            <w:vAlign w:val="bottom"/>
            <w:hideMark/>
          </w:tcPr>
          <w:p w14:paraId="114632A8" w14:textId="77777777" w:rsidR="00204D9F" w:rsidRPr="00D647C6" w:rsidRDefault="00204D9F" w:rsidP="00204D9F">
            <w:pPr>
              <w:rPr>
                <w:color w:val="000000"/>
                <w:sz w:val="22"/>
                <w:szCs w:val="22"/>
              </w:rPr>
            </w:pPr>
            <w:r w:rsidRPr="00D647C6">
              <w:rPr>
                <w:color w:val="000000"/>
                <w:sz w:val="22"/>
                <w:szCs w:val="22"/>
              </w:rPr>
              <w:t>subst1_concentration</w:t>
            </w:r>
          </w:p>
        </w:tc>
        <w:tc>
          <w:tcPr>
            <w:tcW w:w="1275" w:type="dxa"/>
            <w:tcMar>
              <w:top w:w="0" w:type="dxa"/>
              <w:left w:w="45" w:type="dxa"/>
              <w:bottom w:w="0" w:type="dxa"/>
              <w:right w:w="45" w:type="dxa"/>
            </w:tcMar>
            <w:vAlign w:val="bottom"/>
            <w:hideMark/>
          </w:tcPr>
          <w:p w14:paraId="4D121166"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9326300" w14:textId="77777777" w:rsidR="00204D9F" w:rsidRPr="00D647C6" w:rsidRDefault="00204D9F" w:rsidP="00204D9F">
            <w:pPr>
              <w:rPr>
                <w:color w:val="000000"/>
                <w:sz w:val="22"/>
                <w:szCs w:val="22"/>
              </w:rPr>
            </w:pPr>
            <w:r w:rsidRPr="00D647C6">
              <w:rPr>
                <w:color w:val="000000"/>
                <w:sz w:val="22"/>
                <w:szCs w:val="22"/>
              </w:rPr>
              <w:t>Strength or quantity contained into a single unit of presentation or dose form.</w:t>
            </w:r>
          </w:p>
        </w:tc>
        <w:tc>
          <w:tcPr>
            <w:tcW w:w="945" w:type="dxa"/>
            <w:tcMar>
              <w:top w:w="0" w:type="dxa"/>
              <w:left w:w="45" w:type="dxa"/>
              <w:bottom w:w="0" w:type="dxa"/>
              <w:right w:w="45" w:type="dxa"/>
            </w:tcMar>
            <w:vAlign w:val="center"/>
            <w:hideMark/>
          </w:tcPr>
          <w:p w14:paraId="2D0CD4E3" w14:textId="77777777" w:rsidR="00204D9F" w:rsidRPr="00D647C6" w:rsidRDefault="00204D9F" w:rsidP="00204D9F">
            <w:pPr>
              <w:rPr>
                <w:color w:val="000000"/>
                <w:sz w:val="22"/>
                <w:szCs w:val="22"/>
              </w:rPr>
            </w:pPr>
            <w:r w:rsidRPr="00D647C6">
              <w:rPr>
                <w:color w:val="000000"/>
                <w:sz w:val="22"/>
                <w:szCs w:val="22"/>
              </w:rPr>
              <w:t>Numeric</w:t>
            </w:r>
          </w:p>
        </w:tc>
        <w:tc>
          <w:tcPr>
            <w:tcW w:w="1428" w:type="dxa"/>
            <w:tcMar>
              <w:top w:w="0" w:type="dxa"/>
              <w:left w:w="45" w:type="dxa"/>
              <w:bottom w:w="0" w:type="dxa"/>
              <w:right w:w="45" w:type="dxa"/>
            </w:tcMar>
            <w:vAlign w:val="bottom"/>
            <w:hideMark/>
          </w:tcPr>
          <w:p w14:paraId="604FD2CB" w14:textId="77777777" w:rsidR="00204D9F" w:rsidRPr="00D647C6" w:rsidRDefault="00204D9F" w:rsidP="00204D9F">
            <w:pPr>
              <w:rPr>
                <w:color w:val="000000"/>
                <w:sz w:val="22"/>
                <w:szCs w:val="22"/>
              </w:rPr>
            </w:pPr>
          </w:p>
        </w:tc>
      </w:tr>
      <w:tr w:rsidR="00EF2C80" w:rsidRPr="00D647C6" w14:paraId="67E8AB75" w14:textId="77777777" w:rsidTr="00EF2C80">
        <w:trPr>
          <w:trHeight w:val="300"/>
        </w:trPr>
        <w:tc>
          <w:tcPr>
            <w:tcW w:w="2686" w:type="dxa"/>
            <w:tcMar>
              <w:top w:w="0" w:type="dxa"/>
              <w:left w:w="45" w:type="dxa"/>
              <w:bottom w:w="0" w:type="dxa"/>
              <w:right w:w="45" w:type="dxa"/>
            </w:tcMar>
            <w:vAlign w:val="bottom"/>
            <w:hideMark/>
          </w:tcPr>
          <w:p w14:paraId="21E332C0" w14:textId="77777777" w:rsidR="00204D9F" w:rsidRPr="00D647C6" w:rsidRDefault="00204D9F" w:rsidP="00204D9F">
            <w:pPr>
              <w:rPr>
                <w:color w:val="000000"/>
                <w:sz w:val="22"/>
                <w:szCs w:val="22"/>
              </w:rPr>
            </w:pPr>
            <w:r w:rsidRPr="00D647C6">
              <w:rPr>
                <w:color w:val="000000"/>
                <w:sz w:val="22"/>
                <w:szCs w:val="22"/>
              </w:rPr>
              <w:lastRenderedPageBreak/>
              <w:t>subst2_concentration</w:t>
            </w:r>
          </w:p>
        </w:tc>
        <w:tc>
          <w:tcPr>
            <w:tcW w:w="1275" w:type="dxa"/>
            <w:tcMar>
              <w:top w:w="0" w:type="dxa"/>
              <w:left w:w="45" w:type="dxa"/>
              <w:bottom w:w="0" w:type="dxa"/>
              <w:right w:w="45" w:type="dxa"/>
            </w:tcMar>
            <w:vAlign w:val="bottom"/>
            <w:hideMark/>
          </w:tcPr>
          <w:p w14:paraId="241EBD4E"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A510CBD" w14:textId="77777777" w:rsidR="00204D9F" w:rsidRPr="00D647C6" w:rsidRDefault="00204D9F" w:rsidP="00204D9F">
            <w:pPr>
              <w:rPr>
                <w:color w:val="000000"/>
                <w:sz w:val="22"/>
                <w:szCs w:val="22"/>
              </w:rPr>
            </w:pPr>
            <w:r w:rsidRPr="00D647C6">
              <w:rPr>
                <w:color w:val="000000"/>
                <w:sz w:val="22"/>
                <w:szCs w:val="22"/>
              </w:rPr>
              <w:t>Strength or quantity contained into a single unit of presentation or dose form.</w:t>
            </w:r>
          </w:p>
        </w:tc>
        <w:tc>
          <w:tcPr>
            <w:tcW w:w="945" w:type="dxa"/>
            <w:tcMar>
              <w:top w:w="0" w:type="dxa"/>
              <w:left w:w="45" w:type="dxa"/>
              <w:bottom w:w="0" w:type="dxa"/>
              <w:right w:w="45" w:type="dxa"/>
            </w:tcMar>
            <w:vAlign w:val="center"/>
            <w:hideMark/>
          </w:tcPr>
          <w:p w14:paraId="2262795E" w14:textId="77777777" w:rsidR="00204D9F" w:rsidRPr="00D647C6" w:rsidRDefault="00204D9F" w:rsidP="00204D9F">
            <w:pPr>
              <w:rPr>
                <w:color w:val="000000"/>
                <w:sz w:val="22"/>
                <w:szCs w:val="22"/>
              </w:rPr>
            </w:pPr>
            <w:r w:rsidRPr="00D647C6">
              <w:rPr>
                <w:color w:val="000000"/>
                <w:sz w:val="22"/>
                <w:szCs w:val="22"/>
              </w:rPr>
              <w:t>Numeric</w:t>
            </w:r>
          </w:p>
        </w:tc>
        <w:tc>
          <w:tcPr>
            <w:tcW w:w="1428" w:type="dxa"/>
            <w:tcMar>
              <w:top w:w="0" w:type="dxa"/>
              <w:left w:w="45" w:type="dxa"/>
              <w:bottom w:w="0" w:type="dxa"/>
              <w:right w:w="45" w:type="dxa"/>
            </w:tcMar>
            <w:vAlign w:val="bottom"/>
            <w:hideMark/>
          </w:tcPr>
          <w:p w14:paraId="36D6C24C" w14:textId="77777777" w:rsidR="00204D9F" w:rsidRPr="00D647C6" w:rsidRDefault="00204D9F" w:rsidP="00204D9F">
            <w:pPr>
              <w:rPr>
                <w:color w:val="000000"/>
                <w:sz w:val="22"/>
                <w:szCs w:val="22"/>
              </w:rPr>
            </w:pPr>
          </w:p>
        </w:tc>
      </w:tr>
      <w:tr w:rsidR="00EF2C80" w:rsidRPr="00D647C6" w14:paraId="6C6149C3" w14:textId="77777777" w:rsidTr="00EF2C80">
        <w:trPr>
          <w:trHeight w:val="300"/>
        </w:trPr>
        <w:tc>
          <w:tcPr>
            <w:tcW w:w="2686" w:type="dxa"/>
            <w:tcMar>
              <w:top w:w="0" w:type="dxa"/>
              <w:left w:w="45" w:type="dxa"/>
              <w:bottom w:w="0" w:type="dxa"/>
              <w:right w:w="45" w:type="dxa"/>
            </w:tcMar>
            <w:vAlign w:val="bottom"/>
            <w:hideMark/>
          </w:tcPr>
          <w:p w14:paraId="64069D24" w14:textId="77777777" w:rsidR="00204D9F" w:rsidRPr="00D647C6" w:rsidRDefault="00204D9F" w:rsidP="00204D9F">
            <w:pPr>
              <w:rPr>
                <w:color w:val="000000"/>
                <w:sz w:val="22"/>
                <w:szCs w:val="22"/>
              </w:rPr>
            </w:pPr>
            <w:r w:rsidRPr="00D647C6">
              <w:rPr>
                <w:color w:val="000000"/>
                <w:sz w:val="22"/>
                <w:szCs w:val="22"/>
              </w:rPr>
              <w:t>subst3_concentration</w:t>
            </w:r>
          </w:p>
        </w:tc>
        <w:tc>
          <w:tcPr>
            <w:tcW w:w="1275" w:type="dxa"/>
            <w:tcMar>
              <w:top w:w="0" w:type="dxa"/>
              <w:left w:w="45" w:type="dxa"/>
              <w:bottom w:w="0" w:type="dxa"/>
              <w:right w:w="45" w:type="dxa"/>
            </w:tcMar>
            <w:vAlign w:val="bottom"/>
            <w:hideMark/>
          </w:tcPr>
          <w:p w14:paraId="6CC74EA9"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35218868" w14:textId="77777777" w:rsidR="00204D9F" w:rsidRPr="00D647C6" w:rsidRDefault="00204D9F" w:rsidP="00204D9F">
            <w:pPr>
              <w:rPr>
                <w:color w:val="000000"/>
                <w:sz w:val="22"/>
                <w:szCs w:val="22"/>
              </w:rPr>
            </w:pPr>
            <w:r w:rsidRPr="00D647C6">
              <w:rPr>
                <w:color w:val="000000"/>
                <w:sz w:val="22"/>
                <w:szCs w:val="22"/>
              </w:rPr>
              <w:t>Strength or quantity contained into a single unit of presentation or dose form.</w:t>
            </w:r>
          </w:p>
        </w:tc>
        <w:tc>
          <w:tcPr>
            <w:tcW w:w="945" w:type="dxa"/>
            <w:tcMar>
              <w:top w:w="0" w:type="dxa"/>
              <w:left w:w="45" w:type="dxa"/>
              <w:bottom w:w="0" w:type="dxa"/>
              <w:right w:w="45" w:type="dxa"/>
            </w:tcMar>
            <w:vAlign w:val="center"/>
            <w:hideMark/>
          </w:tcPr>
          <w:p w14:paraId="627ABD8B" w14:textId="77777777" w:rsidR="00204D9F" w:rsidRPr="00D647C6" w:rsidRDefault="00204D9F" w:rsidP="00204D9F">
            <w:pPr>
              <w:rPr>
                <w:color w:val="000000"/>
                <w:sz w:val="22"/>
                <w:szCs w:val="22"/>
              </w:rPr>
            </w:pPr>
            <w:r w:rsidRPr="00D647C6">
              <w:rPr>
                <w:color w:val="000000"/>
                <w:sz w:val="22"/>
                <w:szCs w:val="22"/>
              </w:rPr>
              <w:t>Numeric</w:t>
            </w:r>
          </w:p>
        </w:tc>
        <w:tc>
          <w:tcPr>
            <w:tcW w:w="1428" w:type="dxa"/>
            <w:tcMar>
              <w:top w:w="0" w:type="dxa"/>
              <w:left w:w="45" w:type="dxa"/>
              <w:bottom w:w="0" w:type="dxa"/>
              <w:right w:w="45" w:type="dxa"/>
            </w:tcMar>
            <w:vAlign w:val="bottom"/>
            <w:hideMark/>
          </w:tcPr>
          <w:p w14:paraId="19C66D71" w14:textId="77777777" w:rsidR="00204D9F" w:rsidRPr="00D647C6" w:rsidRDefault="00204D9F" w:rsidP="00204D9F">
            <w:pPr>
              <w:rPr>
                <w:color w:val="000000"/>
                <w:sz w:val="22"/>
                <w:szCs w:val="22"/>
              </w:rPr>
            </w:pPr>
          </w:p>
        </w:tc>
      </w:tr>
      <w:tr w:rsidR="00EF2C80" w:rsidRPr="00D647C6" w14:paraId="1F8575FC" w14:textId="77777777" w:rsidTr="00EF2C80">
        <w:trPr>
          <w:trHeight w:val="300"/>
        </w:trPr>
        <w:tc>
          <w:tcPr>
            <w:tcW w:w="2686" w:type="dxa"/>
            <w:tcMar>
              <w:top w:w="0" w:type="dxa"/>
              <w:left w:w="45" w:type="dxa"/>
              <w:bottom w:w="0" w:type="dxa"/>
              <w:right w:w="45" w:type="dxa"/>
            </w:tcMar>
            <w:vAlign w:val="bottom"/>
            <w:hideMark/>
          </w:tcPr>
          <w:p w14:paraId="6B57A324" w14:textId="77777777" w:rsidR="00204D9F" w:rsidRPr="00D647C6" w:rsidRDefault="00204D9F" w:rsidP="00204D9F">
            <w:pPr>
              <w:rPr>
                <w:color w:val="000000"/>
                <w:sz w:val="22"/>
                <w:szCs w:val="22"/>
              </w:rPr>
            </w:pPr>
            <w:r w:rsidRPr="00D647C6">
              <w:rPr>
                <w:color w:val="000000"/>
                <w:sz w:val="22"/>
                <w:szCs w:val="22"/>
              </w:rPr>
              <w:t>subst1_concentration_unit</w:t>
            </w:r>
          </w:p>
        </w:tc>
        <w:tc>
          <w:tcPr>
            <w:tcW w:w="1275" w:type="dxa"/>
            <w:tcMar>
              <w:top w:w="0" w:type="dxa"/>
              <w:left w:w="45" w:type="dxa"/>
              <w:bottom w:w="0" w:type="dxa"/>
              <w:right w:w="45" w:type="dxa"/>
            </w:tcMar>
            <w:vAlign w:val="bottom"/>
            <w:hideMark/>
          </w:tcPr>
          <w:p w14:paraId="1C1A8C19"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17D63D6" w14:textId="77777777" w:rsidR="00204D9F" w:rsidRPr="00D647C6" w:rsidRDefault="00204D9F" w:rsidP="00204D9F">
            <w:pPr>
              <w:rPr>
                <w:color w:val="000000"/>
                <w:sz w:val="22"/>
                <w:szCs w:val="22"/>
              </w:rPr>
            </w:pPr>
            <w:r w:rsidRPr="00D647C6">
              <w:rPr>
                <w:color w:val="000000"/>
                <w:sz w:val="22"/>
                <w:szCs w:val="22"/>
              </w:rPr>
              <w:t>Unit of measure of the strength or quantity by which a particular type of unit of presentation or dose form is described.</w:t>
            </w:r>
          </w:p>
        </w:tc>
        <w:tc>
          <w:tcPr>
            <w:tcW w:w="945" w:type="dxa"/>
            <w:tcMar>
              <w:top w:w="0" w:type="dxa"/>
              <w:left w:w="45" w:type="dxa"/>
              <w:bottom w:w="0" w:type="dxa"/>
              <w:right w:w="45" w:type="dxa"/>
            </w:tcMar>
            <w:vAlign w:val="center"/>
            <w:hideMark/>
          </w:tcPr>
          <w:p w14:paraId="026BF0E6"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0205471B"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660C1F3B" w14:textId="77777777" w:rsidTr="00EF2C80">
        <w:trPr>
          <w:trHeight w:val="300"/>
        </w:trPr>
        <w:tc>
          <w:tcPr>
            <w:tcW w:w="2686" w:type="dxa"/>
            <w:tcMar>
              <w:top w:w="0" w:type="dxa"/>
              <w:left w:w="45" w:type="dxa"/>
              <w:bottom w:w="0" w:type="dxa"/>
              <w:right w:w="45" w:type="dxa"/>
            </w:tcMar>
            <w:vAlign w:val="bottom"/>
            <w:hideMark/>
          </w:tcPr>
          <w:p w14:paraId="5E0BFE3C" w14:textId="77777777" w:rsidR="00204D9F" w:rsidRPr="00D647C6" w:rsidRDefault="00204D9F" w:rsidP="00204D9F">
            <w:pPr>
              <w:rPr>
                <w:color w:val="000000"/>
                <w:sz w:val="22"/>
                <w:szCs w:val="22"/>
              </w:rPr>
            </w:pPr>
            <w:r w:rsidRPr="00D647C6">
              <w:rPr>
                <w:color w:val="000000"/>
                <w:sz w:val="22"/>
                <w:szCs w:val="22"/>
              </w:rPr>
              <w:t>subst2_concentration_unit</w:t>
            </w:r>
          </w:p>
        </w:tc>
        <w:tc>
          <w:tcPr>
            <w:tcW w:w="1275" w:type="dxa"/>
            <w:tcMar>
              <w:top w:w="0" w:type="dxa"/>
              <w:left w:w="45" w:type="dxa"/>
              <w:bottom w:w="0" w:type="dxa"/>
              <w:right w:w="45" w:type="dxa"/>
            </w:tcMar>
            <w:vAlign w:val="bottom"/>
            <w:hideMark/>
          </w:tcPr>
          <w:p w14:paraId="0D25371D"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67C01BEA" w14:textId="77777777" w:rsidR="00204D9F" w:rsidRPr="00D647C6" w:rsidRDefault="00204D9F" w:rsidP="00204D9F">
            <w:pPr>
              <w:rPr>
                <w:color w:val="000000"/>
                <w:sz w:val="22"/>
                <w:szCs w:val="22"/>
              </w:rPr>
            </w:pPr>
            <w:r w:rsidRPr="00D647C6">
              <w:rPr>
                <w:color w:val="000000"/>
                <w:sz w:val="22"/>
                <w:szCs w:val="22"/>
              </w:rPr>
              <w:t>Unit of measure of the strength or quantity by which a particular type of unit of presentation or dose form is described.</w:t>
            </w:r>
          </w:p>
        </w:tc>
        <w:tc>
          <w:tcPr>
            <w:tcW w:w="945" w:type="dxa"/>
            <w:tcMar>
              <w:top w:w="0" w:type="dxa"/>
              <w:left w:w="45" w:type="dxa"/>
              <w:bottom w:w="0" w:type="dxa"/>
              <w:right w:w="45" w:type="dxa"/>
            </w:tcMar>
            <w:vAlign w:val="center"/>
            <w:hideMark/>
          </w:tcPr>
          <w:p w14:paraId="4FFBCBAE"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09C1ACBA"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2D44B1FC" w14:textId="77777777" w:rsidTr="00EF2C80">
        <w:trPr>
          <w:trHeight w:val="300"/>
        </w:trPr>
        <w:tc>
          <w:tcPr>
            <w:tcW w:w="2686" w:type="dxa"/>
            <w:tcMar>
              <w:top w:w="0" w:type="dxa"/>
              <w:left w:w="45" w:type="dxa"/>
              <w:bottom w:w="0" w:type="dxa"/>
              <w:right w:w="45" w:type="dxa"/>
            </w:tcMar>
            <w:vAlign w:val="bottom"/>
            <w:hideMark/>
          </w:tcPr>
          <w:p w14:paraId="7A16F518" w14:textId="77777777" w:rsidR="00204D9F" w:rsidRPr="00D647C6" w:rsidRDefault="00204D9F" w:rsidP="00204D9F">
            <w:pPr>
              <w:rPr>
                <w:color w:val="000000"/>
                <w:sz w:val="22"/>
                <w:szCs w:val="22"/>
              </w:rPr>
            </w:pPr>
            <w:r w:rsidRPr="00D647C6">
              <w:rPr>
                <w:color w:val="000000"/>
                <w:sz w:val="22"/>
                <w:szCs w:val="22"/>
              </w:rPr>
              <w:t>subst3_concentration_unit</w:t>
            </w:r>
          </w:p>
        </w:tc>
        <w:tc>
          <w:tcPr>
            <w:tcW w:w="1275" w:type="dxa"/>
            <w:tcMar>
              <w:top w:w="0" w:type="dxa"/>
              <w:left w:w="45" w:type="dxa"/>
              <w:bottom w:w="0" w:type="dxa"/>
              <w:right w:w="45" w:type="dxa"/>
            </w:tcMar>
            <w:vAlign w:val="bottom"/>
            <w:hideMark/>
          </w:tcPr>
          <w:p w14:paraId="5DC591AD"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7F7292B4" w14:textId="77777777" w:rsidR="00204D9F" w:rsidRPr="00D647C6" w:rsidRDefault="00204D9F" w:rsidP="00204D9F">
            <w:pPr>
              <w:rPr>
                <w:color w:val="000000"/>
                <w:sz w:val="22"/>
                <w:szCs w:val="22"/>
              </w:rPr>
            </w:pPr>
            <w:r w:rsidRPr="00D647C6">
              <w:rPr>
                <w:color w:val="000000"/>
                <w:sz w:val="22"/>
                <w:szCs w:val="22"/>
              </w:rPr>
              <w:t>Unit of measure of the strength or quantity by which a particular type of unit of presentation or dose form is described.</w:t>
            </w:r>
          </w:p>
        </w:tc>
        <w:tc>
          <w:tcPr>
            <w:tcW w:w="945" w:type="dxa"/>
            <w:tcMar>
              <w:top w:w="0" w:type="dxa"/>
              <w:left w:w="45" w:type="dxa"/>
              <w:bottom w:w="0" w:type="dxa"/>
              <w:right w:w="45" w:type="dxa"/>
            </w:tcMar>
            <w:vAlign w:val="center"/>
            <w:hideMark/>
          </w:tcPr>
          <w:p w14:paraId="69730311"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7C4990CB"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5882843F" w14:textId="77777777" w:rsidTr="00EF2C80">
        <w:trPr>
          <w:trHeight w:val="300"/>
        </w:trPr>
        <w:tc>
          <w:tcPr>
            <w:tcW w:w="2686" w:type="dxa"/>
            <w:tcMar>
              <w:top w:w="0" w:type="dxa"/>
              <w:left w:w="45" w:type="dxa"/>
              <w:bottom w:w="0" w:type="dxa"/>
              <w:right w:w="45" w:type="dxa"/>
            </w:tcMar>
            <w:vAlign w:val="bottom"/>
            <w:hideMark/>
          </w:tcPr>
          <w:p w14:paraId="3F6CDC4D" w14:textId="77777777" w:rsidR="00204D9F" w:rsidRPr="00D647C6" w:rsidRDefault="00204D9F" w:rsidP="00204D9F">
            <w:pPr>
              <w:rPr>
                <w:color w:val="000000"/>
                <w:sz w:val="22"/>
                <w:szCs w:val="22"/>
              </w:rPr>
            </w:pPr>
            <w:r w:rsidRPr="00D647C6">
              <w:rPr>
                <w:color w:val="000000"/>
                <w:sz w:val="22"/>
                <w:szCs w:val="22"/>
              </w:rPr>
              <w:t>concentration_total_content</w:t>
            </w:r>
          </w:p>
        </w:tc>
        <w:tc>
          <w:tcPr>
            <w:tcW w:w="1275" w:type="dxa"/>
            <w:tcMar>
              <w:top w:w="0" w:type="dxa"/>
              <w:left w:w="45" w:type="dxa"/>
              <w:bottom w:w="0" w:type="dxa"/>
              <w:right w:w="45" w:type="dxa"/>
            </w:tcMar>
            <w:vAlign w:val="bottom"/>
            <w:hideMark/>
          </w:tcPr>
          <w:p w14:paraId="4E4C41F3"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5E8AE828" w14:textId="77777777" w:rsidR="00204D9F" w:rsidRPr="00D647C6" w:rsidRDefault="00204D9F" w:rsidP="00204D9F">
            <w:pPr>
              <w:rPr>
                <w:color w:val="000000"/>
                <w:sz w:val="22"/>
                <w:szCs w:val="22"/>
              </w:rPr>
            </w:pPr>
            <w:r w:rsidRPr="00D647C6">
              <w:rPr>
                <w:color w:val="000000"/>
                <w:sz w:val="22"/>
                <w:szCs w:val="22"/>
              </w:rPr>
              <w:t>Total content of a single unit such as particular type of pharmaceutical unit of presentation or dose form.</w:t>
            </w:r>
          </w:p>
        </w:tc>
        <w:tc>
          <w:tcPr>
            <w:tcW w:w="945" w:type="dxa"/>
            <w:tcMar>
              <w:top w:w="0" w:type="dxa"/>
              <w:left w:w="45" w:type="dxa"/>
              <w:bottom w:w="0" w:type="dxa"/>
              <w:right w:w="45" w:type="dxa"/>
            </w:tcMar>
            <w:vAlign w:val="center"/>
            <w:hideMark/>
          </w:tcPr>
          <w:p w14:paraId="11F9416B" w14:textId="1277B1BF" w:rsidR="00204D9F" w:rsidRPr="00D647C6" w:rsidRDefault="001E0739" w:rsidP="00204D9F">
            <w:pPr>
              <w:rPr>
                <w:color w:val="000000"/>
                <w:sz w:val="22"/>
                <w:szCs w:val="22"/>
              </w:rPr>
            </w:pPr>
            <w:r w:rsidRPr="00D647C6">
              <w:rPr>
                <w:color w:val="000000"/>
                <w:sz w:val="22"/>
                <w:szCs w:val="22"/>
                <w:lang w:val="en-US"/>
              </w:rPr>
              <w:t>Numeric</w:t>
            </w:r>
          </w:p>
        </w:tc>
        <w:tc>
          <w:tcPr>
            <w:tcW w:w="1428" w:type="dxa"/>
            <w:tcMar>
              <w:top w:w="0" w:type="dxa"/>
              <w:left w:w="45" w:type="dxa"/>
              <w:bottom w:w="0" w:type="dxa"/>
              <w:right w:w="45" w:type="dxa"/>
            </w:tcMar>
            <w:vAlign w:val="bottom"/>
            <w:hideMark/>
          </w:tcPr>
          <w:p w14:paraId="224F5527" w14:textId="77777777" w:rsidR="00204D9F" w:rsidRPr="00D647C6" w:rsidRDefault="00204D9F" w:rsidP="00204D9F">
            <w:pPr>
              <w:rPr>
                <w:color w:val="000000"/>
                <w:sz w:val="22"/>
                <w:szCs w:val="22"/>
              </w:rPr>
            </w:pPr>
          </w:p>
        </w:tc>
      </w:tr>
      <w:tr w:rsidR="00EF2C80" w:rsidRPr="00D647C6" w14:paraId="29172504" w14:textId="77777777" w:rsidTr="00EF2C80">
        <w:trPr>
          <w:trHeight w:val="300"/>
        </w:trPr>
        <w:tc>
          <w:tcPr>
            <w:tcW w:w="2686" w:type="dxa"/>
            <w:tcMar>
              <w:top w:w="0" w:type="dxa"/>
              <w:left w:w="45" w:type="dxa"/>
              <w:bottom w:w="0" w:type="dxa"/>
              <w:right w:w="45" w:type="dxa"/>
            </w:tcMar>
            <w:vAlign w:val="bottom"/>
            <w:hideMark/>
          </w:tcPr>
          <w:p w14:paraId="22183EE1" w14:textId="77777777" w:rsidR="00204D9F" w:rsidRPr="00D647C6" w:rsidRDefault="00204D9F" w:rsidP="00204D9F">
            <w:pPr>
              <w:rPr>
                <w:color w:val="000000"/>
                <w:sz w:val="22"/>
                <w:szCs w:val="22"/>
              </w:rPr>
            </w:pPr>
            <w:r w:rsidRPr="00D647C6">
              <w:rPr>
                <w:color w:val="000000"/>
                <w:sz w:val="22"/>
                <w:szCs w:val="22"/>
              </w:rPr>
              <w:t>concentration_total_content_unit</w:t>
            </w:r>
          </w:p>
        </w:tc>
        <w:tc>
          <w:tcPr>
            <w:tcW w:w="1275" w:type="dxa"/>
            <w:tcMar>
              <w:top w:w="0" w:type="dxa"/>
              <w:left w:w="45" w:type="dxa"/>
              <w:bottom w:w="0" w:type="dxa"/>
              <w:right w:w="45" w:type="dxa"/>
            </w:tcMar>
            <w:vAlign w:val="bottom"/>
            <w:hideMark/>
          </w:tcPr>
          <w:p w14:paraId="1730F6FC"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4C7FF2B2" w14:textId="77777777" w:rsidR="00204D9F" w:rsidRPr="00D647C6" w:rsidRDefault="00204D9F" w:rsidP="00204D9F">
            <w:pPr>
              <w:rPr>
                <w:color w:val="000000"/>
                <w:sz w:val="22"/>
                <w:szCs w:val="22"/>
              </w:rPr>
            </w:pPr>
            <w:r w:rsidRPr="00D647C6">
              <w:rPr>
                <w:color w:val="000000"/>
                <w:sz w:val="22"/>
                <w:szCs w:val="22"/>
              </w:rPr>
              <w:t>Unit of measure of the concentration total content.</w:t>
            </w:r>
          </w:p>
        </w:tc>
        <w:tc>
          <w:tcPr>
            <w:tcW w:w="945" w:type="dxa"/>
            <w:tcMar>
              <w:top w:w="0" w:type="dxa"/>
              <w:left w:w="45" w:type="dxa"/>
              <w:bottom w:w="0" w:type="dxa"/>
              <w:right w:w="45" w:type="dxa"/>
            </w:tcMar>
            <w:vAlign w:val="center"/>
            <w:hideMark/>
          </w:tcPr>
          <w:p w14:paraId="638E65A3" w14:textId="77777777" w:rsidR="00204D9F" w:rsidRPr="00D647C6" w:rsidRDefault="00204D9F" w:rsidP="00204D9F">
            <w:pPr>
              <w:rPr>
                <w:color w:val="000000"/>
                <w:sz w:val="22"/>
                <w:szCs w:val="22"/>
              </w:rPr>
            </w:pPr>
            <w:r w:rsidRPr="00D647C6">
              <w:rPr>
                <w:color w:val="000000"/>
                <w:sz w:val="22"/>
                <w:szCs w:val="22"/>
              </w:rPr>
              <w:t>Character</w:t>
            </w:r>
          </w:p>
        </w:tc>
        <w:tc>
          <w:tcPr>
            <w:tcW w:w="1428" w:type="dxa"/>
            <w:tcMar>
              <w:top w:w="0" w:type="dxa"/>
              <w:left w:w="45" w:type="dxa"/>
              <w:bottom w:w="0" w:type="dxa"/>
              <w:right w:w="45" w:type="dxa"/>
            </w:tcMar>
            <w:vAlign w:val="bottom"/>
            <w:hideMark/>
          </w:tcPr>
          <w:p w14:paraId="68DE0949" w14:textId="77777777" w:rsidR="00204D9F" w:rsidRPr="00D647C6" w:rsidRDefault="00204D9F" w:rsidP="00204D9F">
            <w:pPr>
              <w:rPr>
                <w:color w:val="000000"/>
                <w:sz w:val="22"/>
                <w:szCs w:val="22"/>
              </w:rPr>
            </w:pPr>
            <w:r w:rsidRPr="00D647C6">
              <w:rPr>
                <w:color w:val="000000"/>
                <w:sz w:val="22"/>
                <w:szCs w:val="22"/>
              </w:rPr>
              <w:t>see corresponding vocabulary table</w:t>
            </w:r>
          </w:p>
        </w:tc>
      </w:tr>
      <w:tr w:rsidR="00EF2C80" w:rsidRPr="00D647C6" w14:paraId="2F5FD546" w14:textId="77777777" w:rsidTr="00EF2C80">
        <w:trPr>
          <w:trHeight w:val="300"/>
        </w:trPr>
        <w:tc>
          <w:tcPr>
            <w:tcW w:w="2686" w:type="dxa"/>
            <w:tcMar>
              <w:top w:w="0" w:type="dxa"/>
              <w:left w:w="45" w:type="dxa"/>
              <w:bottom w:w="0" w:type="dxa"/>
              <w:right w:w="45" w:type="dxa"/>
            </w:tcMar>
            <w:vAlign w:val="bottom"/>
            <w:hideMark/>
          </w:tcPr>
          <w:p w14:paraId="77F3C8B7" w14:textId="77777777" w:rsidR="00204D9F" w:rsidRPr="00D647C6" w:rsidRDefault="00204D9F" w:rsidP="00204D9F">
            <w:pPr>
              <w:rPr>
                <w:color w:val="000000"/>
                <w:sz w:val="22"/>
                <w:szCs w:val="22"/>
              </w:rPr>
            </w:pPr>
            <w:r w:rsidRPr="00D647C6">
              <w:rPr>
                <w:color w:val="000000"/>
                <w:sz w:val="22"/>
                <w:szCs w:val="22"/>
              </w:rPr>
              <w:t>medicinal_product_manufacturer</w:t>
            </w:r>
          </w:p>
        </w:tc>
        <w:tc>
          <w:tcPr>
            <w:tcW w:w="1275" w:type="dxa"/>
            <w:tcMar>
              <w:top w:w="0" w:type="dxa"/>
              <w:left w:w="45" w:type="dxa"/>
              <w:bottom w:w="0" w:type="dxa"/>
              <w:right w:w="45" w:type="dxa"/>
            </w:tcMar>
            <w:vAlign w:val="bottom"/>
            <w:hideMark/>
          </w:tcPr>
          <w:p w14:paraId="5E681282" w14:textId="77777777" w:rsidR="00204D9F" w:rsidRPr="00D647C6" w:rsidRDefault="00204D9F" w:rsidP="00204D9F">
            <w:pPr>
              <w:rPr>
                <w:color w:val="000000"/>
                <w:sz w:val="22"/>
                <w:szCs w:val="22"/>
              </w:rPr>
            </w:pPr>
            <w:r w:rsidRPr="00D647C6">
              <w:rPr>
                <w:color w:val="000000"/>
                <w:sz w:val="22"/>
                <w:szCs w:val="22"/>
              </w:rPr>
              <w:t>No</w:t>
            </w:r>
          </w:p>
        </w:tc>
        <w:tc>
          <w:tcPr>
            <w:tcW w:w="3010" w:type="dxa"/>
            <w:shd w:val="clear" w:color="auto" w:fill="FFFFFF"/>
            <w:tcMar>
              <w:top w:w="0" w:type="dxa"/>
              <w:left w:w="45" w:type="dxa"/>
              <w:bottom w:w="0" w:type="dxa"/>
              <w:right w:w="45" w:type="dxa"/>
            </w:tcMar>
            <w:vAlign w:val="bottom"/>
            <w:hideMark/>
          </w:tcPr>
          <w:p w14:paraId="599AF325" w14:textId="77777777" w:rsidR="00204D9F" w:rsidRPr="00D647C6" w:rsidRDefault="00204D9F" w:rsidP="00204D9F">
            <w:pPr>
              <w:rPr>
                <w:color w:val="000000"/>
                <w:sz w:val="22"/>
                <w:szCs w:val="22"/>
              </w:rPr>
            </w:pPr>
            <w:r w:rsidRPr="00D647C6">
              <w:rPr>
                <w:color w:val="000000"/>
                <w:sz w:val="22"/>
                <w:szCs w:val="22"/>
              </w:rPr>
              <w:t>Name of the manufactured of the pharmaceutical product.</w:t>
            </w:r>
          </w:p>
        </w:tc>
        <w:tc>
          <w:tcPr>
            <w:tcW w:w="945" w:type="dxa"/>
            <w:tcMar>
              <w:top w:w="0" w:type="dxa"/>
              <w:left w:w="45" w:type="dxa"/>
              <w:bottom w:w="0" w:type="dxa"/>
              <w:right w:w="45" w:type="dxa"/>
            </w:tcMar>
            <w:vAlign w:val="center"/>
            <w:hideMark/>
          </w:tcPr>
          <w:p w14:paraId="286EBE31" w14:textId="77777777" w:rsidR="00204D9F" w:rsidRPr="00D647C6" w:rsidRDefault="00204D9F" w:rsidP="00204D9F">
            <w:pPr>
              <w:rPr>
                <w:color w:val="000000"/>
                <w:sz w:val="22"/>
                <w:szCs w:val="22"/>
              </w:rPr>
            </w:pPr>
            <w:r w:rsidRPr="00D647C6">
              <w:rPr>
                <w:color w:val="000000"/>
                <w:sz w:val="22"/>
                <w:szCs w:val="22"/>
              </w:rPr>
              <w:t>Character</w:t>
            </w:r>
          </w:p>
        </w:tc>
        <w:tc>
          <w:tcPr>
            <w:tcW w:w="1428" w:type="dxa"/>
            <w:vAlign w:val="center"/>
            <w:hideMark/>
          </w:tcPr>
          <w:p w14:paraId="3B8318EB" w14:textId="77777777" w:rsidR="00204D9F" w:rsidRPr="00D647C6" w:rsidRDefault="00204D9F" w:rsidP="00204D9F">
            <w:pPr>
              <w:rPr>
                <w:sz w:val="22"/>
                <w:szCs w:val="22"/>
              </w:rPr>
            </w:pPr>
          </w:p>
        </w:tc>
      </w:tr>
    </w:tbl>
    <w:p w14:paraId="00000845" w14:textId="77777777" w:rsidR="0082651E" w:rsidRPr="00D647C6" w:rsidRDefault="0082651E">
      <w:pPr>
        <w:rPr>
          <w:color w:val="000000" w:themeColor="text1"/>
          <w:sz w:val="22"/>
          <w:szCs w:val="22"/>
        </w:rPr>
      </w:pPr>
    </w:p>
    <w:p w14:paraId="00000846" w14:textId="77777777" w:rsidR="0082651E" w:rsidRPr="00D647C6" w:rsidRDefault="005E1C8C">
      <w:pPr>
        <w:rPr>
          <w:b/>
          <w:bCs/>
          <w:color w:val="000000" w:themeColor="text1"/>
          <w:sz w:val="22"/>
          <w:szCs w:val="22"/>
        </w:rPr>
      </w:pPr>
      <w:r w:rsidRPr="00D647C6">
        <w:rPr>
          <w:b/>
          <w:bCs/>
          <w:color w:val="000000" w:themeColor="text1"/>
          <w:sz w:val="22"/>
          <w:szCs w:val="22"/>
        </w:rPr>
        <w:t>Step 4: Convention and counts of categorical variables</w:t>
      </w:r>
    </w:p>
    <w:p w14:paraId="00000847" w14:textId="7355DF95" w:rsidR="0082651E" w:rsidRPr="00D647C6" w:rsidRDefault="0082651E">
      <w:pPr>
        <w:rPr>
          <w:color w:val="000000" w:themeColor="text1"/>
          <w:sz w:val="22"/>
          <w:szCs w:val="22"/>
        </w:rPr>
      </w:pPr>
    </w:p>
    <w:p w14:paraId="0B7E9DBB" w14:textId="77777777" w:rsidR="007D525F" w:rsidRPr="00D647C6" w:rsidRDefault="007D525F"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Duplicated rows</w:t>
      </w:r>
    </w:p>
    <w:p w14:paraId="1375CD6D"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Firstly, the data will be checked for duplicated information. If there are duplicated rows present, then the following message will be displayed:</w:t>
      </w:r>
    </w:p>
    <w:p w14:paraId="295694CF" w14:textId="77777777" w:rsidR="007D525F" w:rsidRPr="00D647C6" w:rsidRDefault="007D525F" w:rsidP="007D525F">
      <w:pPr>
        <w:pBdr>
          <w:top w:val="nil"/>
          <w:left w:val="nil"/>
          <w:bottom w:val="nil"/>
          <w:right w:val="nil"/>
          <w:between w:val="nil"/>
        </w:pBdr>
        <w:rPr>
          <w:color w:val="000000" w:themeColor="text1"/>
          <w:sz w:val="22"/>
          <w:szCs w:val="22"/>
        </w:rPr>
      </w:pPr>
    </w:p>
    <w:p w14:paraId="7997843D"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 xml:space="preserve">"There are </w:t>
      </w:r>
      <w:r w:rsidRPr="00D647C6">
        <w:rPr>
          <w:i/>
          <w:iCs/>
          <w:color w:val="000000" w:themeColor="text1"/>
          <w:sz w:val="22"/>
          <w:szCs w:val="22"/>
        </w:rPr>
        <w:t>no.</w:t>
      </w:r>
      <w:r w:rsidRPr="00D647C6">
        <w:rPr>
          <w:color w:val="000000" w:themeColor="text1"/>
          <w:sz w:val="22"/>
          <w:szCs w:val="22"/>
        </w:rPr>
        <w:t xml:space="preserve"> duplicated rows in the data. Take caution when interpreting counts."</w:t>
      </w:r>
    </w:p>
    <w:p w14:paraId="44B91D75" w14:textId="77777777" w:rsidR="007D525F" w:rsidRPr="00D647C6" w:rsidRDefault="007D525F" w:rsidP="007D525F">
      <w:pPr>
        <w:pBdr>
          <w:top w:val="nil"/>
          <w:left w:val="nil"/>
          <w:bottom w:val="nil"/>
          <w:right w:val="nil"/>
          <w:between w:val="nil"/>
        </w:pBdr>
        <w:rPr>
          <w:color w:val="000000" w:themeColor="text1"/>
          <w:sz w:val="22"/>
          <w:szCs w:val="22"/>
        </w:rPr>
      </w:pPr>
      <w:r w:rsidRPr="00D647C6">
        <w:rPr>
          <w:color w:val="000000" w:themeColor="text1"/>
          <w:sz w:val="22"/>
          <w:szCs w:val="22"/>
        </w:rPr>
        <w:t>If no duplicated rows are identified the report will show:</w:t>
      </w:r>
    </w:p>
    <w:p w14:paraId="0CABF0BE" w14:textId="77777777" w:rsidR="007D525F" w:rsidRPr="00D647C6" w:rsidRDefault="007D525F" w:rsidP="007D525F">
      <w:pPr>
        <w:pBdr>
          <w:top w:val="nil"/>
          <w:left w:val="nil"/>
          <w:bottom w:val="nil"/>
          <w:right w:val="nil"/>
          <w:between w:val="nil"/>
        </w:pBdr>
        <w:rPr>
          <w:color w:val="000000" w:themeColor="text1"/>
          <w:sz w:val="22"/>
          <w:szCs w:val="22"/>
        </w:rPr>
      </w:pPr>
    </w:p>
    <w:p w14:paraId="3B3F5754" w14:textId="77777777" w:rsidR="007D525F" w:rsidRPr="00D647C6" w:rsidRDefault="007D525F" w:rsidP="007D525F">
      <w:pPr>
        <w:pBdr>
          <w:top w:val="nil"/>
          <w:left w:val="nil"/>
          <w:bottom w:val="nil"/>
          <w:right w:val="nil"/>
          <w:between w:val="nil"/>
        </w:pBdr>
        <w:ind w:firstLine="720"/>
        <w:rPr>
          <w:color w:val="000000" w:themeColor="text1"/>
          <w:sz w:val="22"/>
          <w:szCs w:val="22"/>
        </w:rPr>
      </w:pPr>
      <w:r w:rsidRPr="00D647C6">
        <w:rPr>
          <w:color w:val="000000" w:themeColor="text1"/>
          <w:sz w:val="22"/>
          <w:szCs w:val="22"/>
        </w:rPr>
        <w:t>"There are no duplicated rows in the data."</w:t>
      </w:r>
    </w:p>
    <w:p w14:paraId="406F5E3A" w14:textId="77777777" w:rsidR="007D525F" w:rsidRPr="00D647C6" w:rsidRDefault="007D525F">
      <w:pPr>
        <w:rPr>
          <w:color w:val="000000" w:themeColor="text1"/>
          <w:sz w:val="22"/>
          <w:szCs w:val="22"/>
        </w:rPr>
      </w:pPr>
    </w:p>
    <w:p w14:paraId="00000848"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Convention check</w:t>
      </w:r>
    </w:p>
    <w:p w14:paraId="00000849" w14:textId="77777777" w:rsidR="0082651E" w:rsidRPr="00D647C6" w:rsidRDefault="005E1C8C">
      <w:pPr>
        <w:ind w:left="360"/>
        <w:rPr>
          <w:color w:val="000000" w:themeColor="text1"/>
          <w:sz w:val="22"/>
          <w:szCs w:val="22"/>
        </w:rPr>
      </w:pPr>
      <w:r w:rsidRPr="00D647C6">
        <w:rPr>
          <w:color w:val="000000" w:themeColor="text1"/>
          <w:sz w:val="22"/>
          <w:szCs w:val="22"/>
        </w:rPr>
        <w:t>The PRODUCTS table does not have any conventions that can be checked by the script.</w:t>
      </w:r>
    </w:p>
    <w:p w14:paraId="0000084A" w14:textId="77777777" w:rsidR="0082651E" w:rsidRPr="00D647C6" w:rsidRDefault="0082651E">
      <w:pPr>
        <w:rPr>
          <w:color w:val="000000" w:themeColor="text1"/>
          <w:sz w:val="22"/>
          <w:szCs w:val="22"/>
        </w:rPr>
      </w:pPr>
    </w:p>
    <w:p w14:paraId="0000084B"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Counts of categorical variables.</w:t>
      </w:r>
    </w:p>
    <w:p w14:paraId="10F7D2EE" w14:textId="77777777" w:rsidR="00EF2C80" w:rsidRPr="00D647C6" w:rsidRDefault="00EF2C80" w:rsidP="00EF2C80">
      <w:pPr>
        <w:rPr>
          <w:color w:val="000000" w:themeColor="text1"/>
          <w:sz w:val="22"/>
          <w:szCs w:val="22"/>
        </w:rPr>
      </w:pPr>
      <w:r w:rsidRPr="00D647C6">
        <w:rPr>
          <w:color w:val="000000" w:themeColor="text1"/>
          <w:sz w:val="22"/>
          <w:szCs w:val="22"/>
        </w:rPr>
        <w:t>Results will be reported separately for variables with two or more categories due to the need to stratify by the values of the variable.</w:t>
      </w:r>
    </w:p>
    <w:p w14:paraId="0E63B4C1" w14:textId="4E2E1C4C" w:rsidR="00EF2C80" w:rsidRPr="00D647C6" w:rsidRDefault="00EF2C80" w:rsidP="00EF2C80">
      <w:pPr>
        <w:rPr>
          <w:color w:val="000000" w:themeColor="text1"/>
          <w:sz w:val="22"/>
          <w:szCs w:val="22"/>
          <w:lang w:val="en-US"/>
        </w:rPr>
      </w:pPr>
      <w:r w:rsidRPr="00D647C6">
        <w:rPr>
          <w:color w:val="000000" w:themeColor="text1"/>
          <w:sz w:val="22"/>
          <w:szCs w:val="22"/>
        </w:rPr>
        <w:t xml:space="preserve">Counts stratified by </w:t>
      </w:r>
      <w:r w:rsidRPr="00D647C6">
        <w:rPr>
          <w:i/>
          <w:iCs/>
          <w:color w:val="000000"/>
          <w:sz w:val="22"/>
          <w:szCs w:val="22"/>
        </w:rPr>
        <w:t>medicinal_product_atc_code</w:t>
      </w:r>
      <w:r w:rsidRPr="00D647C6">
        <w:rPr>
          <w:color w:val="000000" w:themeColor="text1"/>
          <w:sz w:val="22"/>
          <w:szCs w:val="22"/>
        </w:rPr>
        <w:t xml:space="preserve"> </w:t>
      </w:r>
      <w:r w:rsidRPr="00D647C6">
        <w:rPr>
          <w:color w:val="000000" w:themeColor="text1"/>
          <w:sz w:val="22"/>
          <w:szCs w:val="22"/>
          <w:lang w:val="en-US"/>
        </w:rPr>
        <w:t xml:space="preserve">truncated to the third level </w:t>
      </w:r>
      <w:r w:rsidRPr="00D647C6">
        <w:rPr>
          <w:color w:val="000000" w:themeColor="text1"/>
          <w:sz w:val="22"/>
          <w:szCs w:val="22"/>
        </w:rPr>
        <w:t xml:space="preserve">will be tabulated. In case both count and total are both equal to zero, the following message will be printed in top of the results table: </w:t>
      </w:r>
    </w:p>
    <w:p w14:paraId="2219FDBF" w14:textId="77777777" w:rsidR="00EF2C80" w:rsidRPr="00D647C6" w:rsidRDefault="00EF2C80" w:rsidP="00EF2C80">
      <w:pPr>
        <w:rPr>
          <w:color w:val="000000" w:themeColor="text1"/>
          <w:sz w:val="22"/>
          <w:szCs w:val="22"/>
        </w:rPr>
      </w:pPr>
    </w:p>
    <w:p w14:paraId="5A28539D" w14:textId="0AED08BE" w:rsidR="00EF2C80" w:rsidRPr="00D647C6" w:rsidRDefault="00EF2C80" w:rsidP="00EF2C80">
      <w:pPr>
        <w:ind w:left="720"/>
        <w:rPr>
          <w:color w:val="000000" w:themeColor="text1"/>
          <w:sz w:val="22"/>
          <w:szCs w:val="22"/>
        </w:rPr>
      </w:pPr>
      <w:r w:rsidRPr="00D647C6">
        <w:rPr>
          <w:color w:val="000000" w:themeColor="text1"/>
          <w:sz w:val="22"/>
          <w:szCs w:val="22"/>
        </w:rPr>
        <w:lastRenderedPageBreak/>
        <w:t xml:space="preserve">“Attention! There is(are) </w:t>
      </w:r>
      <w:r w:rsidRPr="00D647C6">
        <w:rPr>
          <w:i/>
          <w:iCs/>
          <w:color w:val="000000" w:themeColor="text1"/>
          <w:sz w:val="22"/>
          <w:szCs w:val="22"/>
        </w:rPr>
        <w:t>no.</w:t>
      </w:r>
      <w:r w:rsidRPr="00D647C6">
        <w:rPr>
          <w:color w:val="000000" w:themeColor="text1"/>
          <w:sz w:val="22"/>
          <w:szCs w:val="22"/>
        </w:rPr>
        <w:t xml:space="preserve"> row(s) with a zero value for both count and total. Those will not be displayed in the tables or graphs. This happens when a variable is completely missing for a particular </w:t>
      </w:r>
      <w:r w:rsidR="005F1A6C" w:rsidRPr="00D647C6">
        <w:rPr>
          <w:color w:val="000000" w:themeColor="text1"/>
          <w:sz w:val="22"/>
          <w:szCs w:val="22"/>
          <w:lang w:val="en-US"/>
        </w:rPr>
        <w:t>ATC</w:t>
      </w:r>
      <w:r w:rsidRPr="00D647C6">
        <w:rPr>
          <w:color w:val="000000" w:themeColor="text1"/>
          <w:sz w:val="22"/>
          <w:szCs w:val="22"/>
        </w:rPr>
        <w:t xml:space="preserve"> category.”</w:t>
      </w:r>
    </w:p>
    <w:p w14:paraId="581C95F6" w14:textId="77777777" w:rsidR="00EF2C80" w:rsidRPr="00D647C6" w:rsidRDefault="00EF2C80" w:rsidP="00EF2C80">
      <w:pPr>
        <w:pStyle w:val="ListParagraph"/>
        <w:rPr>
          <w:rFonts w:ascii="Times New Roman" w:hAnsi="Times New Roman"/>
          <w:color w:val="000000" w:themeColor="text1"/>
          <w:sz w:val="22"/>
        </w:rPr>
      </w:pPr>
    </w:p>
    <w:p w14:paraId="5BB1D5BB" w14:textId="5132F768" w:rsidR="00EF2C80" w:rsidRPr="00D647C6" w:rsidRDefault="00EF2C80" w:rsidP="00EF2C80">
      <w:pPr>
        <w:rPr>
          <w:color w:val="000000" w:themeColor="text1"/>
          <w:sz w:val="22"/>
          <w:szCs w:val="22"/>
        </w:rPr>
      </w:pPr>
      <w:r w:rsidRPr="00D647C6">
        <w:rPr>
          <w:color w:val="000000" w:themeColor="text1"/>
          <w:sz w:val="22"/>
          <w:szCs w:val="22"/>
        </w:rPr>
        <w:t>The results table will contain the name of the table “</w:t>
      </w:r>
      <w:r w:rsidR="005F1A6C" w:rsidRPr="00D647C6">
        <w:rPr>
          <w:color w:val="000000" w:themeColor="text1"/>
          <w:sz w:val="22"/>
          <w:szCs w:val="22"/>
          <w:lang w:val="en-US"/>
        </w:rPr>
        <w:t>PRODUCTS</w:t>
      </w:r>
      <w:r w:rsidRPr="00D647C6">
        <w:rPr>
          <w:color w:val="000000" w:themeColor="text1"/>
          <w:sz w:val="22"/>
          <w:szCs w:val="22"/>
        </w:rPr>
        <w:t xml:space="preserve">”, name of the variable, </w:t>
      </w:r>
      <w:r w:rsidR="005F1A6C" w:rsidRPr="00D647C6">
        <w:rPr>
          <w:color w:val="000000"/>
          <w:sz w:val="22"/>
          <w:szCs w:val="22"/>
        </w:rPr>
        <w:t>atc_code</w:t>
      </w:r>
      <w:r w:rsidR="005F1A6C" w:rsidRPr="00D647C6">
        <w:rPr>
          <w:color w:val="000000"/>
          <w:sz w:val="22"/>
          <w:szCs w:val="22"/>
          <w:lang w:val="en-US"/>
        </w:rPr>
        <w:t>,</w:t>
      </w:r>
      <w:r w:rsidR="005F1A6C" w:rsidRPr="00D647C6">
        <w:rPr>
          <w:color w:val="000000" w:themeColor="text1"/>
          <w:sz w:val="22"/>
          <w:szCs w:val="22"/>
        </w:rPr>
        <w:t xml:space="preserve"> </w:t>
      </w:r>
      <w:r w:rsidRPr="00D647C6">
        <w:rPr>
          <w:color w:val="000000" w:themeColor="text1"/>
          <w:sz w:val="22"/>
          <w:szCs w:val="22"/>
        </w:rPr>
        <w:t>count, total and percentage. In case of results for variables with two or more categories an extra vocabulary variable will be present in the results table, which reflects the different categories of the variable. If counts and totals smaller than 5 are present in the data, those will be replaced by “&lt;5” in the results table.</w:t>
      </w:r>
    </w:p>
    <w:p w14:paraId="50615F31" w14:textId="5AF18C1C" w:rsidR="00EF2C80" w:rsidRPr="00D647C6" w:rsidRDefault="00EF2C80" w:rsidP="00EF2C80">
      <w:pPr>
        <w:rPr>
          <w:color w:val="000000" w:themeColor="text1"/>
          <w:sz w:val="22"/>
          <w:szCs w:val="22"/>
        </w:rPr>
      </w:pPr>
      <w:r w:rsidRPr="00D647C6">
        <w:rPr>
          <w:color w:val="000000" w:themeColor="text1"/>
          <w:sz w:val="22"/>
          <w:szCs w:val="22"/>
        </w:rPr>
        <w:t xml:space="preserve">Visually the results for variables with two or more categories will be displayed by </w:t>
      </w:r>
      <w:r w:rsidR="005F1A6C" w:rsidRPr="00D647C6">
        <w:rPr>
          <w:color w:val="000000" w:themeColor="text1"/>
          <w:sz w:val="22"/>
          <w:szCs w:val="22"/>
          <w:lang w:val="en-US"/>
        </w:rPr>
        <w:t>line</w:t>
      </w:r>
      <w:r w:rsidRPr="00D647C6">
        <w:rPr>
          <w:color w:val="000000" w:themeColor="text1"/>
          <w:sz w:val="22"/>
          <w:szCs w:val="22"/>
        </w:rPr>
        <w:t xml:space="preserve"> charts and color coded by the </w:t>
      </w:r>
      <w:r w:rsidR="005F1A6C" w:rsidRPr="00D647C6">
        <w:rPr>
          <w:color w:val="000000" w:themeColor="text1"/>
          <w:sz w:val="22"/>
          <w:szCs w:val="22"/>
          <w:lang w:val="en-US"/>
        </w:rPr>
        <w:t>atc_code</w:t>
      </w:r>
      <w:r w:rsidRPr="00D647C6">
        <w:rPr>
          <w:color w:val="000000" w:themeColor="text1"/>
          <w:sz w:val="22"/>
          <w:szCs w:val="22"/>
        </w:rPr>
        <w:t xml:space="preserve"> variable for each of </w:t>
      </w:r>
      <w:r w:rsidR="005F1A6C" w:rsidRPr="00D647C6">
        <w:rPr>
          <w:color w:val="000000" w:themeColor="text1"/>
          <w:sz w:val="22"/>
          <w:szCs w:val="22"/>
          <w:lang w:val="en-US"/>
        </w:rPr>
        <w:t>the variables</w:t>
      </w:r>
      <w:r w:rsidRPr="00D647C6">
        <w:rPr>
          <w:color w:val="000000" w:themeColor="text1"/>
          <w:sz w:val="22"/>
          <w:szCs w:val="22"/>
        </w:rPr>
        <w:t>. If you want to remove a</w:t>
      </w:r>
      <w:r w:rsidR="005F1A6C" w:rsidRPr="00D647C6">
        <w:rPr>
          <w:color w:val="000000" w:themeColor="text1"/>
          <w:sz w:val="22"/>
          <w:szCs w:val="22"/>
          <w:lang w:val="en-US"/>
        </w:rPr>
        <w:t>n</w:t>
      </w:r>
      <w:r w:rsidRPr="00D647C6">
        <w:rPr>
          <w:color w:val="000000" w:themeColor="text1"/>
          <w:sz w:val="22"/>
          <w:szCs w:val="22"/>
        </w:rPr>
        <w:t xml:space="preserve"> </w:t>
      </w:r>
      <w:r w:rsidR="005F1A6C" w:rsidRPr="00D647C6">
        <w:rPr>
          <w:color w:val="000000" w:themeColor="text1"/>
          <w:sz w:val="22"/>
          <w:szCs w:val="22"/>
          <w:lang w:val="en-US"/>
        </w:rPr>
        <w:t>ATC code</w:t>
      </w:r>
      <w:r w:rsidRPr="00D647C6">
        <w:rPr>
          <w:color w:val="000000" w:themeColor="text1"/>
          <w:sz w:val="22"/>
          <w:szCs w:val="22"/>
        </w:rPr>
        <w:t xml:space="preserve"> from the graph, you can do that by clicking in the </w:t>
      </w:r>
      <w:r w:rsidR="005F1A6C" w:rsidRPr="00D647C6">
        <w:rPr>
          <w:color w:val="000000" w:themeColor="text1"/>
          <w:sz w:val="22"/>
          <w:szCs w:val="22"/>
          <w:lang w:val="en-US"/>
        </w:rPr>
        <w:t>ATC code</w:t>
      </w:r>
      <w:r w:rsidRPr="00D647C6">
        <w:rPr>
          <w:color w:val="000000" w:themeColor="text1"/>
          <w:sz w:val="22"/>
          <w:szCs w:val="22"/>
        </w:rPr>
        <w:t xml:space="preserve"> you do not need. If counts and totals smaller than 5 are present in the data, those will not be plotted in the graphs. </w:t>
      </w:r>
    </w:p>
    <w:p w14:paraId="428DC918" w14:textId="047B9F81" w:rsidR="00EF2C80" w:rsidRPr="00D647C6" w:rsidRDefault="00EF2C80" w:rsidP="00EF2C80">
      <w:pPr>
        <w:rPr>
          <w:color w:val="000000" w:themeColor="text1"/>
          <w:sz w:val="22"/>
          <w:szCs w:val="22"/>
        </w:rPr>
      </w:pPr>
      <w:r w:rsidRPr="00D647C6">
        <w:rPr>
          <w:color w:val="000000" w:themeColor="text1"/>
          <w:sz w:val="22"/>
          <w:szCs w:val="22"/>
        </w:rPr>
        <w:t xml:space="preserve">In case of other variables, the results will be displayed by line charts and color coded by the </w:t>
      </w:r>
      <w:r w:rsidR="005F1A6C" w:rsidRPr="00D647C6">
        <w:rPr>
          <w:color w:val="000000" w:themeColor="text1"/>
          <w:sz w:val="22"/>
          <w:szCs w:val="22"/>
          <w:lang w:val="en-US"/>
        </w:rPr>
        <w:t>atc_code</w:t>
      </w:r>
      <w:r w:rsidRPr="00D647C6">
        <w:rPr>
          <w:color w:val="000000" w:themeColor="text1"/>
          <w:sz w:val="22"/>
          <w:szCs w:val="22"/>
        </w:rPr>
        <w:t xml:space="preserve"> variable. If you want to remove a</w:t>
      </w:r>
      <w:r w:rsidR="005F1A6C" w:rsidRPr="00D647C6">
        <w:rPr>
          <w:color w:val="000000" w:themeColor="text1"/>
          <w:sz w:val="22"/>
          <w:szCs w:val="22"/>
          <w:lang w:val="en-US"/>
        </w:rPr>
        <w:t>n</w:t>
      </w:r>
      <w:r w:rsidRPr="00D647C6">
        <w:rPr>
          <w:color w:val="000000" w:themeColor="text1"/>
          <w:sz w:val="22"/>
          <w:szCs w:val="22"/>
        </w:rPr>
        <w:t xml:space="preserve"> </w:t>
      </w:r>
      <w:r w:rsidR="005F1A6C" w:rsidRPr="00D647C6">
        <w:rPr>
          <w:color w:val="000000" w:themeColor="text1"/>
          <w:sz w:val="22"/>
          <w:szCs w:val="22"/>
          <w:lang w:val="en-US"/>
        </w:rPr>
        <w:t>ATC code</w:t>
      </w:r>
      <w:r w:rsidRPr="00D647C6">
        <w:rPr>
          <w:color w:val="000000" w:themeColor="text1"/>
          <w:sz w:val="22"/>
          <w:szCs w:val="22"/>
        </w:rPr>
        <w:t xml:space="preserve"> from the graph, you can do that by clicking in the </w:t>
      </w:r>
      <w:r w:rsidR="005F1A6C" w:rsidRPr="00D647C6">
        <w:rPr>
          <w:color w:val="000000" w:themeColor="text1"/>
          <w:sz w:val="22"/>
          <w:szCs w:val="22"/>
          <w:lang w:val="en-US"/>
        </w:rPr>
        <w:t>ATC code</w:t>
      </w:r>
      <w:r w:rsidRPr="00D647C6">
        <w:rPr>
          <w:color w:val="000000" w:themeColor="text1"/>
          <w:sz w:val="22"/>
          <w:szCs w:val="22"/>
        </w:rPr>
        <w:t xml:space="preserve"> you do not need. If counts and totals smaller than 5 are present in the data, those will not be plotted in the graphs.</w:t>
      </w:r>
    </w:p>
    <w:p w14:paraId="15A2D229" w14:textId="4375F56B" w:rsidR="005F1A6C" w:rsidRPr="00D647C6" w:rsidRDefault="005F1A6C" w:rsidP="00EF2C80">
      <w:pPr>
        <w:rPr>
          <w:color w:val="000000" w:themeColor="text1"/>
          <w:sz w:val="22"/>
          <w:szCs w:val="22"/>
        </w:rPr>
      </w:pPr>
    </w:p>
    <w:p w14:paraId="17A4E3CD" w14:textId="77777777" w:rsidR="005F1A6C" w:rsidRPr="00D647C6" w:rsidRDefault="005F1A6C" w:rsidP="005F1A6C">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rPr>
        <w:t>Variables with 2 or more categories</w:t>
      </w:r>
    </w:p>
    <w:p w14:paraId="2BC3DD7B" w14:textId="0EC01FD6" w:rsidR="005F1A6C" w:rsidRPr="00D647C6" w:rsidRDefault="005F1A6C" w:rsidP="005F1A6C">
      <w:pPr>
        <w:ind w:firstLine="360"/>
        <w:rPr>
          <w:color w:val="000000" w:themeColor="text1"/>
          <w:sz w:val="22"/>
          <w:szCs w:val="22"/>
        </w:rPr>
      </w:pPr>
      <w:r w:rsidRPr="00D647C6">
        <w:rPr>
          <w:i/>
          <w:iCs/>
          <w:color w:val="000000"/>
          <w:sz w:val="22"/>
          <w:szCs w:val="22"/>
        </w:rPr>
        <w:t>unit_of_presentation_type</w:t>
      </w:r>
      <w:r w:rsidRPr="00D647C6">
        <w:rPr>
          <w:color w:val="000000" w:themeColor="text1"/>
          <w:sz w:val="22"/>
          <w:szCs w:val="22"/>
        </w:rPr>
        <w:t>: number of complete observations per category</w:t>
      </w:r>
    </w:p>
    <w:p w14:paraId="6A283904" w14:textId="2DBF2D98" w:rsidR="005F1A6C" w:rsidRPr="00D647C6" w:rsidRDefault="005F1A6C" w:rsidP="005F1A6C">
      <w:pPr>
        <w:ind w:firstLine="360"/>
        <w:rPr>
          <w:color w:val="000000" w:themeColor="text1"/>
          <w:sz w:val="22"/>
          <w:szCs w:val="22"/>
        </w:rPr>
      </w:pPr>
      <w:r w:rsidRPr="00D647C6">
        <w:rPr>
          <w:i/>
          <w:iCs/>
          <w:color w:val="000000"/>
          <w:sz w:val="22"/>
          <w:szCs w:val="22"/>
        </w:rPr>
        <w:t>administration_dose_form</w:t>
      </w:r>
      <w:r w:rsidRPr="00D647C6">
        <w:rPr>
          <w:color w:val="000000" w:themeColor="text1"/>
          <w:sz w:val="22"/>
          <w:szCs w:val="22"/>
        </w:rPr>
        <w:t>: number of complete observations per category</w:t>
      </w:r>
    </w:p>
    <w:p w14:paraId="7167F2A5" w14:textId="5F79CE50" w:rsidR="005F1A6C" w:rsidRPr="00D647C6" w:rsidRDefault="005F1A6C" w:rsidP="005F1A6C">
      <w:pPr>
        <w:ind w:firstLine="360"/>
        <w:rPr>
          <w:color w:val="000000" w:themeColor="text1"/>
          <w:sz w:val="22"/>
          <w:szCs w:val="22"/>
        </w:rPr>
      </w:pPr>
      <w:r w:rsidRPr="00D647C6">
        <w:rPr>
          <w:i/>
          <w:iCs/>
          <w:color w:val="000000"/>
          <w:sz w:val="22"/>
          <w:szCs w:val="22"/>
        </w:rPr>
        <w:t>administration_route</w:t>
      </w:r>
      <w:r w:rsidRPr="00D647C6">
        <w:rPr>
          <w:color w:val="000000" w:themeColor="text1"/>
          <w:sz w:val="22"/>
          <w:szCs w:val="22"/>
        </w:rPr>
        <w:t>: number of complete observations per category</w:t>
      </w:r>
    </w:p>
    <w:p w14:paraId="3BD4A38B" w14:textId="3DAE322B" w:rsidR="005F1A6C" w:rsidRPr="00D647C6" w:rsidRDefault="005F1A6C" w:rsidP="005F1A6C">
      <w:pPr>
        <w:ind w:left="360"/>
        <w:rPr>
          <w:color w:val="000000" w:themeColor="text1"/>
          <w:sz w:val="22"/>
          <w:szCs w:val="22"/>
        </w:rPr>
      </w:pPr>
      <w:r w:rsidRPr="00D647C6">
        <w:rPr>
          <w:i/>
          <w:iCs/>
          <w:color w:val="000000"/>
          <w:sz w:val="22"/>
          <w:szCs w:val="22"/>
        </w:rPr>
        <w:t>subst1_amount_unit</w:t>
      </w:r>
      <w:r w:rsidRPr="00D647C6">
        <w:rPr>
          <w:color w:val="000000" w:themeColor="text1"/>
          <w:sz w:val="22"/>
          <w:szCs w:val="22"/>
        </w:rPr>
        <w:t>: number of complete observations per category</w:t>
      </w:r>
    </w:p>
    <w:p w14:paraId="6792F238" w14:textId="26A12E24" w:rsidR="005F1A6C" w:rsidRPr="00D647C6" w:rsidRDefault="005F1A6C" w:rsidP="005F1A6C">
      <w:pPr>
        <w:ind w:left="360"/>
        <w:rPr>
          <w:color w:val="000000" w:themeColor="text1"/>
          <w:sz w:val="22"/>
          <w:szCs w:val="22"/>
        </w:rPr>
      </w:pPr>
      <w:r w:rsidRPr="00D647C6">
        <w:rPr>
          <w:i/>
          <w:iCs/>
          <w:color w:val="000000"/>
          <w:sz w:val="22"/>
          <w:szCs w:val="22"/>
        </w:rPr>
        <w:t>subst2_amount_unit</w:t>
      </w:r>
      <w:r w:rsidRPr="00D647C6">
        <w:rPr>
          <w:color w:val="000000" w:themeColor="text1"/>
          <w:sz w:val="22"/>
          <w:szCs w:val="22"/>
        </w:rPr>
        <w:t>: number of complete observations per category</w:t>
      </w:r>
    </w:p>
    <w:p w14:paraId="0B634FAC" w14:textId="4ACFB552" w:rsidR="005F1A6C" w:rsidRPr="00D647C6" w:rsidRDefault="005F1A6C" w:rsidP="005F1A6C">
      <w:pPr>
        <w:ind w:left="360"/>
        <w:rPr>
          <w:color w:val="000000" w:themeColor="text1"/>
          <w:sz w:val="22"/>
          <w:szCs w:val="22"/>
        </w:rPr>
      </w:pPr>
      <w:r w:rsidRPr="00D647C6">
        <w:rPr>
          <w:i/>
          <w:iCs/>
          <w:color w:val="000000"/>
          <w:sz w:val="22"/>
          <w:szCs w:val="22"/>
        </w:rPr>
        <w:t>subst3_amount_unit</w:t>
      </w:r>
      <w:r w:rsidRPr="00D647C6">
        <w:rPr>
          <w:color w:val="000000" w:themeColor="text1"/>
          <w:sz w:val="22"/>
          <w:szCs w:val="22"/>
        </w:rPr>
        <w:t>: number of complete observations per category</w:t>
      </w:r>
    </w:p>
    <w:p w14:paraId="4C39A650" w14:textId="2933F7F0" w:rsidR="005F1A6C" w:rsidRPr="00D647C6" w:rsidRDefault="005F1A6C" w:rsidP="005F1A6C">
      <w:pPr>
        <w:ind w:left="360"/>
        <w:rPr>
          <w:color w:val="000000"/>
          <w:sz w:val="22"/>
          <w:szCs w:val="22"/>
          <w:lang w:val="en-US"/>
        </w:rPr>
      </w:pPr>
      <w:r w:rsidRPr="00D647C6">
        <w:rPr>
          <w:i/>
          <w:iCs/>
          <w:color w:val="000000"/>
          <w:sz w:val="22"/>
          <w:szCs w:val="22"/>
        </w:rPr>
        <w:t>subst1_concentration_unit</w:t>
      </w:r>
      <w:r w:rsidRPr="00D647C6">
        <w:rPr>
          <w:color w:val="000000"/>
          <w:sz w:val="22"/>
          <w:szCs w:val="22"/>
          <w:lang w:val="en-US"/>
        </w:rPr>
        <w:t>:</w:t>
      </w:r>
      <w:r w:rsidRPr="00D647C6">
        <w:rPr>
          <w:color w:val="000000" w:themeColor="text1"/>
          <w:sz w:val="22"/>
          <w:szCs w:val="22"/>
        </w:rPr>
        <w:t xml:space="preserve"> number of complete observations per category</w:t>
      </w:r>
    </w:p>
    <w:p w14:paraId="580F9830" w14:textId="509C8E9B" w:rsidR="005F1A6C" w:rsidRPr="00D647C6" w:rsidRDefault="005F1A6C" w:rsidP="005F1A6C">
      <w:pPr>
        <w:ind w:left="360"/>
        <w:rPr>
          <w:color w:val="000000"/>
          <w:sz w:val="22"/>
          <w:szCs w:val="22"/>
          <w:lang w:val="en-US"/>
        </w:rPr>
      </w:pP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_concentration_unit</w:t>
      </w:r>
      <w:r w:rsidRPr="00D647C6">
        <w:rPr>
          <w:color w:val="000000"/>
          <w:sz w:val="22"/>
          <w:szCs w:val="22"/>
          <w:lang w:val="en-US"/>
        </w:rPr>
        <w:t>:</w:t>
      </w:r>
      <w:r w:rsidRPr="00D647C6">
        <w:rPr>
          <w:color w:val="000000" w:themeColor="text1"/>
          <w:sz w:val="22"/>
          <w:szCs w:val="22"/>
        </w:rPr>
        <w:t xml:space="preserve"> number of complete observations per category</w:t>
      </w:r>
    </w:p>
    <w:p w14:paraId="0E008845" w14:textId="495F8FD4" w:rsidR="005F1A6C" w:rsidRPr="00D647C6" w:rsidRDefault="005F1A6C" w:rsidP="005F1A6C">
      <w:pPr>
        <w:ind w:left="360"/>
        <w:rPr>
          <w:color w:val="000000"/>
          <w:sz w:val="22"/>
          <w:szCs w:val="22"/>
          <w:lang w:val="en-US"/>
        </w:rPr>
      </w:pP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_concentration_unit</w:t>
      </w:r>
      <w:r w:rsidRPr="00D647C6">
        <w:rPr>
          <w:color w:val="000000"/>
          <w:sz w:val="22"/>
          <w:szCs w:val="22"/>
          <w:lang w:val="en-US"/>
        </w:rPr>
        <w:t>:</w:t>
      </w:r>
      <w:r w:rsidRPr="00D647C6">
        <w:rPr>
          <w:color w:val="000000" w:themeColor="text1"/>
          <w:sz w:val="22"/>
          <w:szCs w:val="22"/>
        </w:rPr>
        <w:t xml:space="preserve"> number of complete observations per category</w:t>
      </w:r>
    </w:p>
    <w:p w14:paraId="65CB6200" w14:textId="3D1D057D" w:rsidR="005F1A6C" w:rsidRPr="00D647C6" w:rsidRDefault="005F1A6C" w:rsidP="005F1A6C">
      <w:pPr>
        <w:ind w:left="360"/>
        <w:rPr>
          <w:color w:val="000000" w:themeColor="text1"/>
          <w:sz w:val="22"/>
          <w:szCs w:val="22"/>
          <w:lang w:val="en-US"/>
        </w:rPr>
      </w:pPr>
      <w:r w:rsidRPr="00D647C6">
        <w:rPr>
          <w:i/>
          <w:iCs/>
          <w:color w:val="000000"/>
          <w:sz w:val="22"/>
          <w:szCs w:val="22"/>
        </w:rPr>
        <w:t>concentration_total_content_unit</w:t>
      </w:r>
      <w:r w:rsidRPr="00D647C6">
        <w:rPr>
          <w:color w:val="000000"/>
          <w:sz w:val="22"/>
          <w:szCs w:val="22"/>
          <w:lang w:val="en-US"/>
        </w:rPr>
        <w:t>:</w:t>
      </w:r>
      <w:r w:rsidRPr="00D647C6">
        <w:rPr>
          <w:color w:val="000000" w:themeColor="text1"/>
          <w:sz w:val="22"/>
          <w:szCs w:val="22"/>
        </w:rPr>
        <w:t xml:space="preserve"> number of complete observations per category</w:t>
      </w:r>
    </w:p>
    <w:p w14:paraId="1F54EA15" w14:textId="77777777" w:rsidR="005F1A6C" w:rsidRPr="00D647C6" w:rsidRDefault="005F1A6C" w:rsidP="00EF2C80">
      <w:pPr>
        <w:rPr>
          <w:color w:val="000000" w:themeColor="text1"/>
          <w:sz w:val="22"/>
          <w:szCs w:val="22"/>
        </w:rPr>
      </w:pPr>
    </w:p>
    <w:p w14:paraId="0000084F" w14:textId="3ACB0F69" w:rsidR="0082651E" w:rsidRPr="00D647C6" w:rsidRDefault="001E0739" w:rsidP="0047174B">
      <w:pPr>
        <w:numPr>
          <w:ilvl w:val="0"/>
          <w:numId w:val="8"/>
        </w:numPr>
        <w:pBdr>
          <w:top w:val="nil"/>
          <w:left w:val="nil"/>
          <w:bottom w:val="nil"/>
          <w:right w:val="nil"/>
          <w:between w:val="nil"/>
        </w:pBdr>
        <w:rPr>
          <w:color w:val="000000" w:themeColor="text1"/>
          <w:sz w:val="22"/>
          <w:szCs w:val="22"/>
        </w:rPr>
      </w:pPr>
      <w:r w:rsidRPr="00D647C6">
        <w:rPr>
          <w:color w:val="000000" w:themeColor="text1"/>
          <w:sz w:val="22"/>
          <w:szCs w:val="22"/>
          <w:lang w:val="en-US"/>
        </w:rPr>
        <w:t>Other variables</w:t>
      </w:r>
      <w:r w:rsidR="005E1C8C" w:rsidRPr="00D647C6">
        <w:rPr>
          <w:color w:val="000000" w:themeColor="text1"/>
          <w:sz w:val="22"/>
          <w:szCs w:val="22"/>
        </w:rPr>
        <w:t>:</w:t>
      </w:r>
    </w:p>
    <w:p w14:paraId="2C0755A7" w14:textId="0C890BCD" w:rsidR="001E0739" w:rsidRPr="00D647C6" w:rsidRDefault="001E0739" w:rsidP="001E0739">
      <w:pPr>
        <w:ind w:firstLine="360"/>
        <w:rPr>
          <w:i/>
          <w:iCs/>
          <w:sz w:val="22"/>
          <w:szCs w:val="22"/>
        </w:rPr>
      </w:pPr>
      <w:r w:rsidRPr="00D647C6">
        <w:rPr>
          <w:i/>
          <w:iCs/>
          <w:sz w:val="22"/>
          <w:szCs w:val="22"/>
        </w:rPr>
        <w:t>medicinal_product_id</w:t>
      </w:r>
      <w:r w:rsidRPr="00D647C6">
        <w:rPr>
          <w:color w:val="000000" w:themeColor="text1"/>
          <w:sz w:val="22"/>
          <w:szCs w:val="22"/>
        </w:rPr>
        <w:t>: number of complete observations</w:t>
      </w:r>
    </w:p>
    <w:p w14:paraId="24B49D89" w14:textId="0096602A" w:rsidR="001E0739" w:rsidRPr="00D647C6" w:rsidRDefault="001E0739" w:rsidP="001E0739">
      <w:pPr>
        <w:ind w:firstLine="360"/>
        <w:rPr>
          <w:i/>
          <w:iCs/>
          <w:color w:val="000000"/>
          <w:sz w:val="22"/>
          <w:szCs w:val="22"/>
        </w:rPr>
      </w:pPr>
      <w:r w:rsidRPr="00D647C6">
        <w:rPr>
          <w:i/>
          <w:iCs/>
          <w:color w:val="000000"/>
          <w:sz w:val="22"/>
          <w:szCs w:val="22"/>
        </w:rPr>
        <w:t>medicinal_product_name</w:t>
      </w:r>
      <w:r w:rsidRPr="00D647C6">
        <w:rPr>
          <w:color w:val="000000" w:themeColor="text1"/>
          <w:sz w:val="22"/>
          <w:szCs w:val="22"/>
        </w:rPr>
        <w:t>: number of complete observations</w:t>
      </w:r>
    </w:p>
    <w:p w14:paraId="4A206D54" w14:textId="23F3D093" w:rsidR="001E0739" w:rsidRPr="00D647C6" w:rsidRDefault="001E0739" w:rsidP="001E0739">
      <w:pPr>
        <w:ind w:firstLine="360"/>
        <w:rPr>
          <w:i/>
          <w:iCs/>
          <w:color w:val="000000"/>
          <w:sz w:val="22"/>
          <w:szCs w:val="22"/>
        </w:rPr>
      </w:pPr>
      <w:r w:rsidRPr="00D647C6">
        <w:rPr>
          <w:i/>
          <w:iCs/>
          <w:color w:val="000000"/>
          <w:sz w:val="22"/>
          <w:szCs w:val="22"/>
        </w:rPr>
        <w:t>unit_of_presentation_num</w:t>
      </w:r>
      <w:r w:rsidRPr="00D647C6">
        <w:rPr>
          <w:color w:val="000000" w:themeColor="text1"/>
          <w:sz w:val="22"/>
          <w:szCs w:val="22"/>
        </w:rPr>
        <w:t>: number of complete observations</w:t>
      </w:r>
    </w:p>
    <w:p w14:paraId="3D0E8306" w14:textId="5B955C69" w:rsidR="001E0739" w:rsidRPr="00D647C6" w:rsidRDefault="001E0739" w:rsidP="001E0739">
      <w:pPr>
        <w:ind w:firstLine="360"/>
        <w:rPr>
          <w:i/>
          <w:iCs/>
          <w:color w:val="000000"/>
          <w:sz w:val="22"/>
          <w:szCs w:val="22"/>
        </w:rPr>
      </w:pPr>
      <w:r w:rsidRPr="00D647C6">
        <w:rPr>
          <w:i/>
          <w:iCs/>
          <w:color w:val="000000"/>
          <w:sz w:val="22"/>
          <w:szCs w:val="22"/>
        </w:rPr>
        <w:t>medicinal_product_atc_code</w:t>
      </w:r>
      <w:r w:rsidRPr="00D647C6">
        <w:rPr>
          <w:color w:val="000000" w:themeColor="text1"/>
          <w:sz w:val="22"/>
          <w:szCs w:val="22"/>
        </w:rPr>
        <w:t>: number of complete observations</w:t>
      </w:r>
    </w:p>
    <w:p w14:paraId="1EAA48FE" w14:textId="0C0718A7" w:rsidR="001E0739" w:rsidRPr="00D647C6" w:rsidRDefault="001E0739" w:rsidP="001E0739">
      <w:pPr>
        <w:ind w:firstLine="360"/>
        <w:rPr>
          <w:i/>
          <w:iCs/>
          <w:color w:val="000000"/>
          <w:sz w:val="22"/>
          <w:szCs w:val="22"/>
        </w:rPr>
      </w:pPr>
      <w:r w:rsidRPr="00D647C6">
        <w:rPr>
          <w:i/>
          <w:iCs/>
          <w:color w:val="000000"/>
          <w:sz w:val="22"/>
          <w:szCs w:val="22"/>
        </w:rPr>
        <w:t>subst1_atc_code</w:t>
      </w:r>
      <w:r w:rsidRPr="00D647C6">
        <w:rPr>
          <w:color w:val="000000" w:themeColor="text1"/>
          <w:sz w:val="22"/>
          <w:szCs w:val="22"/>
        </w:rPr>
        <w:t>: number of complete observations</w:t>
      </w:r>
    </w:p>
    <w:p w14:paraId="65037CB4" w14:textId="07497B10" w:rsidR="001E0739" w:rsidRPr="00D647C6" w:rsidRDefault="001E0739" w:rsidP="001E0739">
      <w:pPr>
        <w:ind w:firstLine="360"/>
        <w:rPr>
          <w:i/>
          <w:iCs/>
          <w:color w:val="000000"/>
          <w:sz w:val="22"/>
          <w:szCs w:val="22"/>
        </w:rPr>
      </w:pP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_atc_code</w:t>
      </w:r>
      <w:r w:rsidRPr="00D647C6">
        <w:rPr>
          <w:color w:val="000000" w:themeColor="text1"/>
          <w:sz w:val="22"/>
          <w:szCs w:val="22"/>
        </w:rPr>
        <w:t>: number of complete observations</w:t>
      </w:r>
    </w:p>
    <w:p w14:paraId="3447B28F" w14:textId="2902D7BA" w:rsidR="001E0739" w:rsidRPr="00D647C6" w:rsidRDefault="001E0739" w:rsidP="001E0739">
      <w:pPr>
        <w:ind w:firstLine="360"/>
        <w:rPr>
          <w:i/>
          <w:iCs/>
          <w:color w:val="000000"/>
          <w:sz w:val="22"/>
          <w:szCs w:val="22"/>
        </w:rPr>
      </w:pP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_atc_code</w:t>
      </w:r>
      <w:r w:rsidRPr="00D647C6">
        <w:rPr>
          <w:color w:val="000000" w:themeColor="text1"/>
          <w:sz w:val="22"/>
          <w:szCs w:val="22"/>
        </w:rPr>
        <w:t>: number of complete observations</w:t>
      </w:r>
    </w:p>
    <w:p w14:paraId="183C6289" w14:textId="6D1AB5E9" w:rsidR="001E0739" w:rsidRPr="00D647C6" w:rsidRDefault="001E0739" w:rsidP="001E0739">
      <w:pPr>
        <w:ind w:left="360"/>
        <w:rPr>
          <w:i/>
          <w:iCs/>
          <w:color w:val="000000"/>
          <w:sz w:val="22"/>
          <w:szCs w:val="22"/>
        </w:rPr>
      </w:pPr>
      <w:r w:rsidRPr="00D647C6">
        <w:rPr>
          <w:i/>
          <w:iCs/>
          <w:color w:val="000000"/>
          <w:sz w:val="22"/>
          <w:szCs w:val="22"/>
        </w:rPr>
        <w:t>subst1_amount_per_form</w:t>
      </w:r>
      <w:r w:rsidRPr="00D647C6">
        <w:rPr>
          <w:color w:val="000000" w:themeColor="text1"/>
          <w:sz w:val="22"/>
          <w:szCs w:val="22"/>
        </w:rPr>
        <w:t>: number of complete observations</w:t>
      </w:r>
    </w:p>
    <w:p w14:paraId="5915867B" w14:textId="34C1A674" w:rsidR="001E0739" w:rsidRPr="00D647C6" w:rsidRDefault="001E0739" w:rsidP="001E0739">
      <w:pPr>
        <w:ind w:left="360"/>
        <w:rPr>
          <w:i/>
          <w:iCs/>
          <w:color w:val="000000"/>
          <w:sz w:val="22"/>
          <w:szCs w:val="22"/>
        </w:rPr>
      </w:pP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_amount_per_form</w:t>
      </w:r>
      <w:r w:rsidRPr="00D647C6">
        <w:rPr>
          <w:color w:val="000000" w:themeColor="text1"/>
          <w:sz w:val="22"/>
          <w:szCs w:val="22"/>
        </w:rPr>
        <w:t>: number of complete observations</w:t>
      </w:r>
    </w:p>
    <w:p w14:paraId="4CC415BD" w14:textId="041B7EE5" w:rsidR="001E0739" w:rsidRPr="00D647C6" w:rsidRDefault="001E0739" w:rsidP="001E0739">
      <w:pPr>
        <w:ind w:left="360"/>
        <w:rPr>
          <w:i/>
          <w:iCs/>
          <w:color w:val="000000"/>
          <w:sz w:val="22"/>
          <w:szCs w:val="22"/>
        </w:rPr>
      </w:pP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_amount_per_form</w:t>
      </w:r>
      <w:r w:rsidRPr="00D647C6">
        <w:rPr>
          <w:color w:val="000000" w:themeColor="text1"/>
          <w:sz w:val="22"/>
          <w:szCs w:val="22"/>
        </w:rPr>
        <w:t>: number of complete observations</w:t>
      </w:r>
    </w:p>
    <w:p w14:paraId="238E0945" w14:textId="2DDFC6FF" w:rsidR="001E0739" w:rsidRPr="00D647C6" w:rsidRDefault="001E0739" w:rsidP="001E0739">
      <w:pPr>
        <w:ind w:left="360"/>
        <w:rPr>
          <w:i/>
          <w:iCs/>
          <w:color w:val="000000"/>
          <w:sz w:val="22"/>
          <w:szCs w:val="22"/>
        </w:rPr>
      </w:pPr>
      <w:r w:rsidRPr="00D647C6">
        <w:rPr>
          <w:i/>
          <w:iCs/>
          <w:color w:val="000000"/>
          <w:sz w:val="22"/>
          <w:szCs w:val="22"/>
        </w:rPr>
        <w:t>subst1_concentration</w:t>
      </w:r>
      <w:r w:rsidRPr="00D647C6">
        <w:rPr>
          <w:color w:val="000000" w:themeColor="text1"/>
          <w:sz w:val="22"/>
          <w:szCs w:val="22"/>
        </w:rPr>
        <w:t>: number of complete observations</w:t>
      </w:r>
    </w:p>
    <w:p w14:paraId="0FC60766" w14:textId="7CE1FA20" w:rsidR="001E0739" w:rsidRPr="00D647C6" w:rsidRDefault="001E0739" w:rsidP="001E0739">
      <w:pPr>
        <w:ind w:left="360"/>
        <w:rPr>
          <w:i/>
          <w:iCs/>
          <w:color w:val="000000"/>
          <w:sz w:val="22"/>
          <w:szCs w:val="22"/>
        </w:rPr>
      </w:pP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_concentration</w:t>
      </w:r>
      <w:r w:rsidRPr="00D647C6">
        <w:rPr>
          <w:color w:val="000000" w:themeColor="text1"/>
          <w:sz w:val="22"/>
          <w:szCs w:val="22"/>
        </w:rPr>
        <w:t>: number of complete observations</w:t>
      </w:r>
    </w:p>
    <w:p w14:paraId="3F4ED21D" w14:textId="0445A77F" w:rsidR="001E0739" w:rsidRPr="00D647C6" w:rsidRDefault="001E0739" w:rsidP="001E0739">
      <w:pPr>
        <w:ind w:left="360"/>
        <w:rPr>
          <w:i/>
          <w:iCs/>
          <w:color w:val="000000"/>
          <w:sz w:val="22"/>
          <w:szCs w:val="22"/>
        </w:rPr>
      </w:pP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_concentration</w:t>
      </w:r>
      <w:r w:rsidRPr="00D647C6">
        <w:rPr>
          <w:color w:val="000000" w:themeColor="text1"/>
          <w:sz w:val="22"/>
          <w:szCs w:val="22"/>
        </w:rPr>
        <w:t>: number of complete observations</w:t>
      </w:r>
    </w:p>
    <w:p w14:paraId="78F772ED" w14:textId="7F376F00" w:rsidR="001E0739" w:rsidRPr="00D647C6" w:rsidRDefault="001E0739" w:rsidP="001E0739">
      <w:pPr>
        <w:ind w:left="360"/>
        <w:rPr>
          <w:i/>
          <w:iCs/>
          <w:color w:val="000000"/>
          <w:sz w:val="22"/>
          <w:szCs w:val="22"/>
        </w:rPr>
      </w:pPr>
      <w:r w:rsidRPr="00D647C6">
        <w:rPr>
          <w:i/>
          <w:iCs/>
          <w:color w:val="000000"/>
          <w:sz w:val="22"/>
          <w:szCs w:val="22"/>
        </w:rPr>
        <w:t>concentration_total_content</w:t>
      </w:r>
      <w:r w:rsidRPr="00D647C6">
        <w:rPr>
          <w:color w:val="000000" w:themeColor="text1"/>
          <w:sz w:val="22"/>
          <w:szCs w:val="22"/>
        </w:rPr>
        <w:t>: number of complete observations</w:t>
      </w:r>
    </w:p>
    <w:p w14:paraId="16CCDECA" w14:textId="0CAA583A" w:rsidR="001E0739" w:rsidRPr="00D647C6" w:rsidRDefault="001E0739" w:rsidP="001E0739">
      <w:pPr>
        <w:ind w:firstLine="360"/>
        <w:rPr>
          <w:i/>
          <w:iCs/>
          <w:color w:val="000000"/>
          <w:sz w:val="22"/>
          <w:szCs w:val="22"/>
        </w:rPr>
      </w:pPr>
      <w:r w:rsidRPr="00D647C6">
        <w:rPr>
          <w:i/>
          <w:iCs/>
          <w:color w:val="000000"/>
          <w:sz w:val="22"/>
          <w:szCs w:val="22"/>
        </w:rPr>
        <w:t>medicinal_product_manufacturer</w:t>
      </w:r>
      <w:r w:rsidRPr="00D647C6">
        <w:rPr>
          <w:color w:val="000000" w:themeColor="text1"/>
          <w:sz w:val="22"/>
          <w:szCs w:val="22"/>
        </w:rPr>
        <w:t>: number of complete observations</w:t>
      </w:r>
    </w:p>
    <w:p w14:paraId="24AE733E" w14:textId="3B16970B" w:rsidR="001E0739" w:rsidRPr="00D647C6" w:rsidRDefault="001E0739" w:rsidP="001E0739">
      <w:pPr>
        <w:rPr>
          <w:sz w:val="22"/>
          <w:szCs w:val="22"/>
        </w:rPr>
      </w:pPr>
    </w:p>
    <w:p w14:paraId="00000867" w14:textId="6C6422EA" w:rsidR="0082651E" w:rsidRPr="00D647C6" w:rsidRDefault="005E1C8C">
      <w:pPr>
        <w:rPr>
          <w:b/>
          <w:bCs/>
          <w:color w:val="000000" w:themeColor="text1"/>
          <w:sz w:val="22"/>
          <w:szCs w:val="22"/>
        </w:rPr>
      </w:pPr>
      <w:r w:rsidRPr="00D647C6">
        <w:rPr>
          <w:b/>
          <w:bCs/>
          <w:color w:val="000000" w:themeColor="text1"/>
          <w:sz w:val="22"/>
          <w:szCs w:val="22"/>
        </w:rPr>
        <w:t>Step 5</w:t>
      </w:r>
      <w:r w:rsidR="007D525F" w:rsidRPr="00D647C6">
        <w:rPr>
          <w:b/>
          <w:bCs/>
          <w:color w:val="000000" w:themeColor="text1"/>
          <w:sz w:val="22"/>
          <w:szCs w:val="22"/>
        </w:rPr>
        <w:t>.</w:t>
      </w:r>
      <w:r w:rsidRPr="00D647C6">
        <w:rPr>
          <w:b/>
          <w:bCs/>
          <w:color w:val="000000" w:themeColor="text1"/>
          <w:sz w:val="22"/>
          <w:szCs w:val="22"/>
        </w:rPr>
        <w:t xml:space="preserve"> Distribution of continuous variables and dates</w:t>
      </w:r>
    </w:p>
    <w:p w14:paraId="00000868" w14:textId="77777777" w:rsidR="0082651E" w:rsidRPr="00D647C6" w:rsidRDefault="0082651E">
      <w:pPr>
        <w:rPr>
          <w:color w:val="000000" w:themeColor="text1"/>
          <w:sz w:val="22"/>
          <w:szCs w:val="22"/>
        </w:rPr>
      </w:pPr>
    </w:p>
    <w:p w14:paraId="00000869" w14:textId="63E34D21"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continuous variables</w:t>
      </w:r>
    </w:p>
    <w:p w14:paraId="2212E619" w14:textId="309A2372" w:rsidR="001E0739" w:rsidRPr="00D647C6" w:rsidRDefault="001E0739" w:rsidP="007D525F">
      <w:pPr>
        <w:pBdr>
          <w:top w:val="nil"/>
          <w:left w:val="nil"/>
          <w:bottom w:val="nil"/>
          <w:right w:val="nil"/>
          <w:between w:val="nil"/>
        </w:pBdr>
        <w:rPr>
          <w:color w:val="000000" w:themeColor="text1"/>
          <w:sz w:val="22"/>
          <w:szCs w:val="22"/>
          <w:lang w:val="en-US"/>
        </w:rPr>
      </w:pPr>
      <w:r w:rsidRPr="00D647C6">
        <w:rPr>
          <w:color w:val="000000" w:themeColor="text1"/>
          <w:sz w:val="22"/>
          <w:szCs w:val="22"/>
          <w:lang w:val="en-US"/>
        </w:rPr>
        <w:t>All distribution will be stratified by the ATC code truncated to the third level.</w:t>
      </w:r>
    </w:p>
    <w:p w14:paraId="0000086A" w14:textId="45770F96" w:rsidR="0082651E" w:rsidRPr="00D647C6" w:rsidRDefault="0082651E" w:rsidP="001E0739">
      <w:pPr>
        <w:rPr>
          <w:color w:val="000000" w:themeColor="text1"/>
          <w:sz w:val="22"/>
          <w:szCs w:val="22"/>
        </w:rPr>
      </w:pPr>
    </w:p>
    <w:p w14:paraId="1D7B72DF" w14:textId="7003DD5D" w:rsidR="001E0739" w:rsidRPr="00D647C6" w:rsidRDefault="001E0739" w:rsidP="001E0739">
      <w:pPr>
        <w:rPr>
          <w:color w:val="000000"/>
          <w:sz w:val="22"/>
          <w:szCs w:val="22"/>
          <w:lang w:val="en-US"/>
        </w:rPr>
      </w:pPr>
      <w:r w:rsidRPr="00D647C6">
        <w:rPr>
          <w:i/>
          <w:iCs/>
          <w:color w:val="000000"/>
          <w:sz w:val="22"/>
          <w:szCs w:val="22"/>
        </w:rPr>
        <w:t>unit_of_presentation_num</w:t>
      </w:r>
      <w:r w:rsidRPr="00D647C6">
        <w:rPr>
          <w:color w:val="000000"/>
          <w:sz w:val="22"/>
          <w:szCs w:val="22"/>
          <w:lang w:val="en-US"/>
        </w:rPr>
        <w:t xml:space="preserve"> stratified by </w:t>
      </w:r>
      <w:r w:rsidRPr="00D647C6">
        <w:rPr>
          <w:i/>
          <w:iCs/>
          <w:color w:val="000000"/>
          <w:sz w:val="22"/>
          <w:szCs w:val="22"/>
          <w:lang w:val="en-US"/>
        </w:rPr>
        <w:t>unit_of_presentation_type</w:t>
      </w:r>
      <w:r w:rsidRPr="00D647C6">
        <w:rPr>
          <w:color w:val="000000"/>
          <w:sz w:val="22"/>
          <w:szCs w:val="22"/>
          <w:lang w:val="en-US"/>
        </w:rPr>
        <w:t xml:space="preserve"> and </w:t>
      </w:r>
      <w:r w:rsidRPr="00D647C6">
        <w:rPr>
          <w:i/>
          <w:iCs/>
          <w:color w:val="000000"/>
          <w:sz w:val="22"/>
          <w:szCs w:val="22"/>
          <w:lang w:val="en-US"/>
        </w:rPr>
        <w:t>medicinal_product_atc_code</w:t>
      </w:r>
      <w:r w:rsidR="00364668" w:rsidRPr="00D647C6">
        <w:rPr>
          <w:i/>
          <w:iCs/>
          <w:color w:val="000000"/>
          <w:sz w:val="22"/>
          <w:szCs w:val="22"/>
          <w:lang w:val="en-US"/>
        </w:rPr>
        <w:t xml:space="preserve"> </w:t>
      </w:r>
      <w:r w:rsidR="00364668" w:rsidRPr="00D647C6">
        <w:rPr>
          <w:color w:val="000000"/>
          <w:sz w:val="22"/>
          <w:szCs w:val="22"/>
          <w:lang w:val="en-US"/>
        </w:rPr>
        <w:t>(truncated to third level)</w:t>
      </w:r>
      <w:r w:rsidRPr="00D647C6">
        <w:rPr>
          <w:color w:val="000000"/>
          <w:sz w:val="22"/>
          <w:szCs w:val="22"/>
          <w:lang w:val="en-US"/>
        </w:rPr>
        <w:t>: mean, median, interquartile range, skewness, kurtosis</w:t>
      </w:r>
    </w:p>
    <w:p w14:paraId="699F28EA" w14:textId="4C185C6D" w:rsidR="001E0739" w:rsidRPr="00D647C6" w:rsidRDefault="001E0739" w:rsidP="001E0739">
      <w:pPr>
        <w:rPr>
          <w:i/>
          <w:iCs/>
          <w:color w:val="000000"/>
          <w:sz w:val="22"/>
          <w:szCs w:val="22"/>
          <w:lang w:val="en-US"/>
        </w:rPr>
      </w:pPr>
      <w:r w:rsidRPr="00D647C6">
        <w:rPr>
          <w:i/>
          <w:iCs/>
          <w:color w:val="000000"/>
          <w:sz w:val="22"/>
          <w:szCs w:val="22"/>
        </w:rPr>
        <w:t>subst1_amount_per_form</w:t>
      </w:r>
      <w:r w:rsidRPr="00D647C6">
        <w:rPr>
          <w:color w:val="000000"/>
          <w:sz w:val="22"/>
          <w:szCs w:val="22"/>
          <w:lang w:val="en-US"/>
        </w:rPr>
        <w:t xml:space="preserve"> stratified by </w:t>
      </w:r>
      <w:r w:rsidRPr="00D647C6">
        <w:rPr>
          <w:i/>
          <w:iCs/>
          <w:color w:val="000000"/>
          <w:sz w:val="22"/>
          <w:szCs w:val="22"/>
        </w:rPr>
        <w:t>subst1_atc_code</w:t>
      </w:r>
      <w:r w:rsidR="00364668" w:rsidRPr="00D647C6">
        <w:rPr>
          <w:color w:val="000000"/>
          <w:sz w:val="22"/>
          <w:szCs w:val="22"/>
          <w:lang w:val="en-US"/>
        </w:rPr>
        <w:t xml:space="preserve">(truncated to third level): </w:t>
      </w:r>
      <w:r w:rsidRPr="00D647C6">
        <w:rPr>
          <w:i/>
          <w:iCs/>
          <w:color w:val="000000"/>
          <w:sz w:val="22"/>
          <w:szCs w:val="22"/>
          <w:lang w:val="en-US"/>
        </w:rPr>
        <w:t xml:space="preserve"> </w:t>
      </w:r>
      <w:r w:rsidRPr="00D647C6">
        <w:rPr>
          <w:color w:val="000000"/>
          <w:sz w:val="22"/>
          <w:szCs w:val="22"/>
          <w:lang w:val="en-US"/>
        </w:rPr>
        <w:t>and</w:t>
      </w:r>
      <w:r w:rsidRPr="00D647C6">
        <w:rPr>
          <w:i/>
          <w:iCs/>
          <w:color w:val="000000"/>
          <w:sz w:val="22"/>
          <w:szCs w:val="22"/>
          <w:lang w:val="en-US"/>
        </w:rPr>
        <w:t xml:space="preserve"> </w:t>
      </w:r>
      <w:r w:rsidRPr="00D647C6">
        <w:rPr>
          <w:i/>
          <w:iCs/>
          <w:color w:val="000000"/>
          <w:sz w:val="22"/>
          <w:szCs w:val="22"/>
        </w:rPr>
        <w:t>subst1_amount_unit</w:t>
      </w:r>
      <w:r w:rsidRPr="00D647C6">
        <w:rPr>
          <w:i/>
          <w:iCs/>
          <w:color w:val="000000"/>
          <w:sz w:val="22"/>
          <w:szCs w:val="22"/>
          <w:lang w:val="en-US"/>
        </w:rPr>
        <w:t>:</w:t>
      </w:r>
    </w:p>
    <w:p w14:paraId="03A2D932" w14:textId="49C1C7D7" w:rsidR="001E0739" w:rsidRPr="00D647C6" w:rsidRDefault="001E0739" w:rsidP="001E0739">
      <w:pPr>
        <w:rPr>
          <w:color w:val="000000"/>
          <w:sz w:val="22"/>
          <w:szCs w:val="22"/>
          <w:lang w:val="en-US"/>
        </w:rPr>
      </w:pPr>
      <w:r w:rsidRPr="00D647C6">
        <w:rPr>
          <w:color w:val="000000"/>
          <w:sz w:val="22"/>
          <w:szCs w:val="22"/>
          <w:lang w:val="en-US"/>
        </w:rPr>
        <w:t>mean, median, interquartile range, skewness, kurtosis</w:t>
      </w:r>
    </w:p>
    <w:p w14:paraId="1B325817" w14:textId="5D9EB177" w:rsidR="001E0739" w:rsidRPr="00D647C6" w:rsidRDefault="001E0739" w:rsidP="001E0739">
      <w:pPr>
        <w:rPr>
          <w:i/>
          <w:iCs/>
          <w:color w:val="000000"/>
          <w:sz w:val="22"/>
          <w:szCs w:val="22"/>
          <w:lang w:val="en-US"/>
        </w:rPr>
      </w:pP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_amount_per_form</w:t>
      </w:r>
      <w:r w:rsidRPr="00D647C6">
        <w:rPr>
          <w:color w:val="000000"/>
          <w:sz w:val="22"/>
          <w:szCs w:val="22"/>
          <w:lang w:val="en-US"/>
        </w:rPr>
        <w:t xml:space="preserve"> stratified by </w:t>
      </w: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_atc_code</w:t>
      </w:r>
      <w:r w:rsidR="00364668" w:rsidRPr="00D647C6">
        <w:rPr>
          <w:color w:val="000000"/>
          <w:sz w:val="22"/>
          <w:szCs w:val="22"/>
          <w:lang w:val="en-US"/>
        </w:rPr>
        <w:t xml:space="preserve">(truncated to third level): </w:t>
      </w:r>
      <w:r w:rsidRPr="00D647C6">
        <w:rPr>
          <w:i/>
          <w:iCs/>
          <w:color w:val="000000"/>
          <w:sz w:val="22"/>
          <w:szCs w:val="22"/>
          <w:lang w:val="en-US"/>
        </w:rPr>
        <w:t xml:space="preserve"> </w:t>
      </w:r>
      <w:r w:rsidRPr="00D647C6">
        <w:rPr>
          <w:color w:val="000000"/>
          <w:sz w:val="22"/>
          <w:szCs w:val="22"/>
          <w:lang w:val="en-US"/>
        </w:rPr>
        <w:t>and</w:t>
      </w:r>
      <w:r w:rsidRPr="00D647C6">
        <w:rPr>
          <w:i/>
          <w:iCs/>
          <w:color w:val="000000"/>
          <w:sz w:val="22"/>
          <w:szCs w:val="22"/>
          <w:lang w:val="en-US"/>
        </w:rPr>
        <w:t xml:space="preserve"> </w:t>
      </w:r>
      <w:r w:rsidRPr="00D647C6">
        <w:rPr>
          <w:i/>
          <w:iCs/>
          <w:color w:val="000000"/>
          <w:sz w:val="22"/>
          <w:szCs w:val="22"/>
        </w:rPr>
        <w:t>subst</w:t>
      </w:r>
      <w:r w:rsidRPr="00D647C6">
        <w:rPr>
          <w:i/>
          <w:iCs/>
          <w:color w:val="000000"/>
          <w:sz w:val="22"/>
          <w:szCs w:val="22"/>
          <w:lang w:val="en-US"/>
        </w:rPr>
        <w:t>2</w:t>
      </w:r>
      <w:r w:rsidRPr="00D647C6">
        <w:rPr>
          <w:i/>
          <w:iCs/>
          <w:color w:val="000000"/>
          <w:sz w:val="22"/>
          <w:szCs w:val="22"/>
        </w:rPr>
        <w:t>_amount_unit</w:t>
      </w:r>
      <w:r w:rsidRPr="00D647C6">
        <w:rPr>
          <w:i/>
          <w:iCs/>
          <w:color w:val="000000"/>
          <w:sz w:val="22"/>
          <w:szCs w:val="22"/>
          <w:lang w:val="en-US"/>
        </w:rPr>
        <w:t>:</w:t>
      </w:r>
    </w:p>
    <w:p w14:paraId="2A1C4FE9" w14:textId="12AEC61F" w:rsidR="001E0739" w:rsidRPr="00D647C6" w:rsidRDefault="001E0739" w:rsidP="001E0739">
      <w:pPr>
        <w:rPr>
          <w:color w:val="000000" w:themeColor="text1"/>
          <w:sz w:val="22"/>
          <w:szCs w:val="22"/>
          <w:lang w:val="en-US"/>
        </w:rPr>
      </w:pPr>
      <w:r w:rsidRPr="00D647C6">
        <w:rPr>
          <w:color w:val="000000"/>
          <w:sz w:val="22"/>
          <w:szCs w:val="22"/>
          <w:lang w:val="en-US"/>
        </w:rPr>
        <w:t>mean, median, interquartile range, skewness, kurtosis</w:t>
      </w:r>
    </w:p>
    <w:p w14:paraId="16DFFF11" w14:textId="2C0B0357" w:rsidR="001E0739" w:rsidRPr="00D647C6" w:rsidRDefault="001E0739" w:rsidP="001E0739">
      <w:pPr>
        <w:rPr>
          <w:i/>
          <w:iCs/>
          <w:color w:val="000000"/>
          <w:sz w:val="22"/>
          <w:szCs w:val="22"/>
          <w:lang w:val="en-US"/>
        </w:rPr>
      </w:pP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_amount_per_form</w:t>
      </w:r>
      <w:r w:rsidRPr="00D647C6">
        <w:rPr>
          <w:color w:val="000000"/>
          <w:sz w:val="22"/>
          <w:szCs w:val="22"/>
          <w:lang w:val="en-US"/>
        </w:rPr>
        <w:t xml:space="preserve"> stratified by </w:t>
      </w: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_atc_code</w:t>
      </w:r>
      <w:r w:rsidR="00364668" w:rsidRPr="00D647C6">
        <w:rPr>
          <w:color w:val="000000"/>
          <w:sz w:val="22"/>
          <w:szCs w:val="22"/>
          <w:lang w:val="en-US"/>
        </w:rPr>
        <w:t xml:space="preserve">(truncated to third level): </w:t>
      </w:r>
      <w:r w:rsidRPr="00D647C6">
        <w:rPr>
          <w:i/>
          <w:iCs/>
          <w:color w:val="000000"/>
          <w:sz w:val="22"/>
          <w:szCs w:val="22"/>
          <w:lang w:val="en-US"/>
        </w:rPr>
        <w:t xml:space="preserve"> </w:t>
      </w:r>
      <w:r w:rsidRPr="00D647C6">
        <w:rPr>
          <w:color w:val="000000"/>
          <w:sz w:val="22"/>
          <w:szCs w:val="22"/>
          <w:lang w:val="en-US"/>
        </w:rPr>
        <w:t>and</w:t>
      </w:r>
      <w:r w:rsidRPr="00D647C6">
        <w:rPr>
          <w:i/>
          <w:iCs/>
          <w:color w:val="000000"/>
          <w:sz w:val="22"/>
          <w:szCs w:val="22"/>
          <w:lang w:val="en-US"/>
        </w:rPr>
        <w:t xml:space="preserve"> </w:t>
      </w:r>
      <w:r w:rsidRPr="00D647C6">
        <w:rPr>
          <w:i/>
          <w:iCs/>
          <w:color w:val="000000"/>
          <w:sz w:val="22"/>
          <w:szCs w:val="22"/>
        </w:rPr>
        <w:t>subst</w:t>
      </w:r>
      <w:r w:rsidRPr="00D647C6">
        <w:rPr>
          <w:i/>
          <w:iCs/>
          <w:color w:val="000000"/>
          <w:sz w:val="22"/>
          <w:szCs w:val="22"/>
          <w:lang w:val="en-US"/>
        </w:rPr>
        <w:t>3</w:t>
      </w:r>
      <w:r w:rsidRPr="00D647C6">
        <w:rPr>
          <w:i/>
          <w:iCs/>
          <w:color w:val="000000"/>
          <w:sz w:val="22"/>
          <w:szCs w:val="22"/>
        </w:rPr>
        <w:t>_amount_unit</w:t>
      </w:r>
      <w:r w:rsidRPr="00D647C6">
        <w:rPr>
          <w:i/>
          <w:iCs/>
          <w:color w:val="000000"/>
          <w:sz w:val="22"/>
          <w:szCs w:val="22"/>
          <w:lang w:val="en-US"/>
        </w:rPr>
        <w:t>:</w:t>
      </w:r>
    </w:p>
    <w:p w14:paraId="2A48F4C9" w14:textId="40E3E6C5" w:rsidR="001E0739" w:rsidRPr="00D647C6" w:rsidRDefault="001E0739" w:rsidP="001E0739">
      <w:pPr>
        <w:rPr>
          <w:color w:val="000000"/>
          <w:sz w:val="22"/>
          <w:szCs w:val="22"/>
          <w:lang w:val="en-US"/>
        </w:rPr>
      </w:pPr>
      <w:r w:rsidRPr="00D647C6">
        <w:rPr>
          <w:color w:val="000000"/>
          <w:sz w:val="22"/>
          <w:szCs w:val="22"/>
          <w:lang w:val="en-US"/>
        </w:rPr>
        <w:t>mean, median, interquartile range, skewness, kurtosis</w:t>
      </w:r>
    </w:p>
    <w:p w14:paraId="0218F474" w14:textId="3D8BE3AB" w:rsidR="00364668" w:rsidRPr="00D647C6" w:rsidRDefault="00364668" w:rsidP="001E0739">
      <w:pPr>
        <w:rPr>
          <w:color w:val="000000" w:themeColor="text1"/>
          <w:sz w:val="22"/>
          <w:szCs w:val="22"/>
          <w:lang w:val="en-US"/>
        </w:rPr>
      </w:pPr>
      <w:r w:rsidRPr="00D647C6">
        <w:rPr>
          <w:i/>
          <w:iCs/>
          <w:color w:val="000000"/>
          <w:sz w:val="22"/>
          <w:szCs w:val="22"/>
        </w:rPr>
        <w:t>concentration_total_content</w:t>
      </w:r>
      <w:r w:rsidRPr="00D647C6">
        <w:rPr>
          <w:i/>
          <w:iCs/>
          <w:color w:val="000000"/>
          <w:sz w:val="22"/>
          <w:szCs w:val="22"/>
          <w:lang w:val="en-US"/>
        </w:rPr>
        <w:t xml:space="preserve"> </w:t>
      </w:r>
      <w:r w:rsidRPr="00D647C6">
        <w:rPr>
          <w:color w:val="000000"/>
          <w:sz w:val="22"/>
          <w:szCs w:val="22"/>
          <w:lang w:val="en-US"/>
        </w:rPr>
        <w:t xml:space="preserve">stratified by </w:t>
      </w:r>
      <w:r w:rsidRPr="00D647C6">
        <w:rPr>
          <w:i/>
          <w:iCs/>
          <w:color w:val="000000"/>
          <w:sz w:val="22"/>
          <w:szCs w:val="22"/>
          <w:lang w:val="en-US"/>
        </w:rPr>
        <w:t>medicinal_product_atc_code</w:t>
      </w:r>
      <w:r w:rsidRPr="00D647C6">
        <w:rPr>
          <w:color w:val="000000"/>
          <w:sz w:val="22"/>
          <w:szCs w:val="22"/>
          <w:lang w:val="en-US"/>
        </w:rPr>
        <w:t xml:space="preserve">(truncated to third level): </w:t>
      </w:r>
      <w:r w:rsidRPr="00D647C6">
        <w:rPr>
          <w:i/>
          <w:iCs/>
          <w:color w:val="000000"/>
          <w:sz w:val="22"/>
          <w:szCs w:val="22"/>
          <w:lang w:val="en-US"/>
        </w:rPr>
        <w:t xml:space="preserve"> </w:t>
      </w:r>
      <w:r w:rsidRPr="00D647C6">
        <w:rPr>
          <w:color w:val="000000"/>
          <w:sz w:val="22"/>
          <w:szCs w:val="22"/>
          <w:lang w:val="en-US"/>
        </w:rPr>
        <w:t xml:space="preserve">and </w:t>
      </w:r>
      <w:r w:rsidRPr="00D647C6">
        <w:rPr>
          <w:i/>
          <w:iCs/>
          <w:color w:val="000000"/>
          <w:sz w:val="22"/>
          <w:szCs w:val="22"/>
        </w:rPr>
        <w:t>concentration_total_content_unit</w:t>
      </w:r>
    </w:p>
    <w:p w14:paraId="0000086B" w14:textId="77777777" w:rsidR="0082651E" w:rsidRPr="00D647C6" w:rsidRDefault="0082651E" w:rsidP="00364668">
      <w:pPr>
        <w:rPr>
          <w:color w:val="000000" w:themeColor="text1"/>
          <w:sz w:val="22"/>
          <w:szCs w:val="22"/>
        </w:rPr>
      </w:pPr>
    </w:p>
    <w:p w14:paraId="0000086C" w14:textId="77777777" w:rsidR="0082651E" w:rsidRPr="00D647C6" w:rsidRDefault="005E1C8C" w:rsidP="007D525F">
      <w:pPr>
        <w:pBdr>
          <w:top w:val="nil"/>
          <w:left w:val="nil"/>
          <w:bottom w:val="nil"/>
          <w:right w:val="nil"/>
          <w:between w:val="nil"/>
        </w:pBdr>
        <w:rPr>
          <w:b/>
          <w:bCs/>
          <w:color w:val="000000" w:themeColor="text1"/>
          <w:sz w:val="22"/>
          <w:szCs w:val="22"/>
        </w:rPr>
      </w:pPr>
      <w:r w:rsidRPr="00D647C6">
        <w:rPr>
          <w:b/>
          <w:bCs/>
          <w:color w:val="000000" w:themeColor="text1"/>
          <w:sz w:val="22"/>
          <w:szCs w:val="22"/>
        </w:rPr>
        <w:t>Distribution of dates</w:t>
      </w:r>
    </w:p>
    <w:p w14:paraId="00000922" w14:textId="3D254204" w:rsidR="0082651E" w:rsidRPr="00D647C6" w:rsidRDefault="005E1C8C" w:rsidP="007C26FC">
      <w:pPr>
        <w:ind w:firstLine="284"/>
        <w:rPr>
          <w:color w:val="000000" w:themeColor="text1"/>
          <w:sz w:val="22"/>
          <w:szCs w:val="22"/>
        </w:rPr>
      </w:pPr>
      <w:r w:rsidRPr="00D647C6">
        <w:rPr>
          <w:color w:val="000000" w:themeColor="text1"/>
          <w:sz w:val="22"/>
          <w:szCs w:val="22"/>
        </w:rPr>
        <w:t>There are no date variables in the PRODUCTS table.</w:t>
      </w:r>
    </w:p>
    <w:p w14:paraId="737CF4BF" w14:textId="6144312C" w:rsidR="00200750" w:rsidRPr="00D647C6" w:rsidRDefault="00200750" w:rsidP="00200750">
      <w:pPr>
        <w:rPr>
          <w:color w:val="000000" w:themeColor="text1"/>
          <w:sz w:val="22"/>
          <w:szCs w:val="22"/>
        </w:rPr>
      </w:pPr>
    </w:p>
    <w:p w14:paraId="1ED2FB9D" w14:textId="77777777" w:rsidR="00200750" w:rsidRPr="00D647C6" w:rsidRDefault="00200750" w:rsidP="00200750">
      <w:pPr>
        <w:rPr>
          <w:b/>
          <w:bCs/>
          <w:color w:val="000000" w:themeColor="text1"/>
          <w:sz w:val="22"/>
          <w:szCs w:val="22"/>
        </w:rPr>
      </w:pPr>
      <w:r w:rsidRPr="00D647C6">
        <w:rPr>
          <w:b/>
          <w:bCs/>
          <w:color w:val="000000" w:themeColor="text1"/>
          <w:sz w:val="22"/>
          <w:szCs w:val="22"/>
        </w:rPr>
        <w:t>Calculation</w:t>
      </w:r>
    </w:p>
    <w:p w14:paraId="1B40B8CC" w14:textId="516EFDA9" w:rsidR="00200750" w:rsidRPr="00D647C6" w:rsidRDefault="00200750" w:rsidP="00200750">
      <w:pPr>
        <w:rPr>
          <w:color w:val="000000" w:themeColor="text1"/>
          <w:sz w:val="22"/>
          <w:szCs w:val="22"/>
        </w:rPr>
      </w:pPr>
      <w:r w:rsidRPr="00D647C6">
        <w:rPr>
          <w:color w:val="000000" w:themeColor="text1"/>
          <w:sz w:val="22"/>
          <w:szCs w:val="22"/>
        </w:rPr>
        <w:t>An overview on how counts on step 4 and step 5 are calculated.</w:t>
      </w:r>
    </w:p>
    <w:p w14:paraId="5EE606BC" w14:textId="236116F7" w:rsidR="00200750" w:rsidRPr="00D647C6" w:rsidRDefault="00200750" w:rsidP="00200750">
      <w:pPr>
        <w:rPr>
          <w:b/>
          <w:bCs/>
          <w:color w:val="000000" w:themeColor="text1"/>
          <w:sz w:val="22"/>
          <w:szCs w:val="22"/>
          <w:lang w:val="en-US"/>
        </w:rPr>
      </w:pPr>
      <w:r w:rsidRPr="00D647C6">
        <w:rPr>
          <w:b/>
          <w:bCs/>
          <w:color w:val="000000" w:themeColor="text1"/>
          <w:sz w:val="22"/>
          <w:szCs w:val="22"/>
        </w:rPr>
        <w:t xml:space="preserve">Output folder: </w:t>
      </w:r>
      <w:r w:rsidRPr="00D647C6">
        <w:rPr>
          <w:b/>
          <w:bCs/>
          <w:color w:val="000000" w:themeColor="text1"/>
          <w:sz w:val="22"/>
          <w:szCs w:val="22"/>
          <w:lang w:val="en-US"/>
        </w:rPr>
        <w:t>PRODUCTS</w:t>
      </w:r>
    </w:p>
    <w:p w14:paraId="399D4C90" w14:textId="4241FB5F"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products_atc_2categories.csv</w:t>
      </w:r>
    </w:p>
    <w:p w14:paraId="628F0A3A" w14:textId="4FA43C2E"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products_atc_other.csv</w:t>
      </w:r>
    </w:p>
    <w:p w14:paraId="6AA59BDB" w14:textId="031AC69C"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products_unit_of_presentation_num_dist.csv (if available)</w:t>
      </w:r>
    </w:p>
    <w:p w14:paraId="7CAA6345" w14:textId="07CEF7E1"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products_subst1_amount_per_form_dist.csv (if available)</w:t>
      </w:r>
    </w:p>
    <w:p w14:paraId="278872CD" w14:textId="176C699C"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products_subst2_amount_per_form_dist.csv (if available)</w:t>
      </w:r>
    </w:p>
    <w:p w14:paraId="38A8DF8A" w14:textId="18BA821B"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products_subst3_amount_per_form_dist.csv (if available)</w:t>
      </w:r>
    </w:p>
    <w:p w14:paraId="117DF0B8" w14:textId="09443C6D"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products_concentration_total_content_dist.csv (if available)</w:t>
      </w:r>
    </w:p>
    <w:p w14:paraId="24882BB6" w14:textId="77777777" w:rsidR="00200750" w:rsidRPr="00D647C6"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Masked subfolder:</w:t>
      </w:r>
    </w:p>
    <w:p w14:paraId="1701BA63" w14:textId="429E4E53"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products_atc_2categories_masked.csv</w:t>
      </w:r>
    </w:p>
    <w:p w14:paraId="38583691" w14:textId="5BF135A7" w:rsidR="00200750" w:rsidRPr="00D647C6" w:rsidRDefault="00200750" w:rsidP="001E0092">
      <w:pPr>
        <w:pStyle w:val="ListParagraph"/>
        <w:numPr>
          <w:ilvl w:val="0"/>
          <w:numId w:val="38"/>
        </w:numPr>
        <w:rPr>
          <w:rFonts w:ascii="Times New Roman" w:hAnsi="Times New Roman"/>
          <w:color w:val="000000" w:themeColor="text1"/>
          <w:sz w:val="22"/>
        </w:rPr>
      </w:pPr>
      <w:r w:rsidRPr="00D647C6">
        <w:rPr>
          <w:rFonts w:ascii="Times New Roman" w:hAnsi="Times New Roman"/>
          <w:color w:val="000000" w:themeColor="text1"/>
          <w:sz w:val="22"/>
        </w:rPr>
        <w:t>products_atc_other_masked.csv</w:t>
      </w:r>
    </w:p>
    <w:p w14:paraId="5F230E3C" w14:textId="03FAA43B" w:rsidR="00200750" w:rsidRPr="00E031BE" w:rsidRDefault="00200750" w:rsidP="001E0092">
      <w:pPr>
        <w:pStyle w:val="ListParagraph"/>
        <w:numPr>
          <w:ilvl w:val="0"/>
          <w:numId w:val="10"/>
        </w:numPr>
        <w:rPr>
          <w:rFonts w:ascii="Times New Roman" w:hAnsi="Times New Roman"/>
          <w:color w:val="000000" w:themeColor="text1"/>
          <w:sz w:val="22"/>
        </w:rPr>
      </w:pPr>
      <w:r w:rsidRPr="00D647C6">
        <w:rPr>
          <w:rFonts w:ascii="Times New Roman" w:hAnsi="Times New Roman"/>
          <w:color w:val="000000" w:themeColor="text1"/>
          <w:sz w:val="22"/>
        </w:rPr>
        <w:t>.html markdown report file (found one level up of this folder, in the output directory)</w:t>
      </w:r>
    </w:p>
    <w:p w14:paraId="1E7355AE" w14:textId="06D6EC2C" w:rsidR="00C656B4" w:rsidRPr="00D647C6" w:rsidRDefault="00236674" w:rsidP="00D03EA0">
      <w:pPr>
        <w:pStyle w:val="Heading3"/>
        <w:rPr>
          <w:rFonts w:cs="Times New Roman"/>
          <w:sz w:val="22"/>
          <w:szCs w:val="22"/>
        </w:rPr>
      </w:pPr>
      <w:r w:rsidRPr="00D647C6">
        <w:rPr>
          <w:rFonts w:cs="Times New Roman"/>
          <w:sz w:val="22"/>
          <w:szCs w:val="22"/>
        </w:rPr>
        <w:t xml:space="preserve"> </w:t>
      </w:r>
      <w:bookmarkStart w:id="160" w:name="_Toc67318465"/>
      <w:r w:rsidR="007D525F" w:rsidRPr="00D647C6">
        <w:rPr>
          <w:rFonts w:cs="Times New Roman"/>
          <w:sz w:val="22"/>
          <w:szCs w:val="22"/>
        </w:rPr>
        <w:t xml:space="preserve">Data analysis steps per objective: Level </w:t>
      </w:r>
      <w:r w:rsidR="00180F59" w:rsidRPr="00D647C6">
        <w:rPr>
          <w:rFonts w:cs="Times New Roman"/>
          <w:sz w:val="22"/>
          <w:szCs w:val="22"/>
        </w:rPr>
        <w:t>2</w:t>
      </w:r>
      <w:bookmarkEnd w:id="160"/>
    </w:p>
    <w:p w14:paraId="00000926" w14:textId="6F09312D" w:rsidR="0082651E" w:rsidRPr="00D647C6" w:rsidRDefault="005E1C8C" w:rsidP="00D03EA0">
      <w:pPr>
        <w:pStyle w:val="Heading4"/>
        <w:rPr>
          <w:rFonts w:cs="Times New Roman"/>
          <w:sz w:val="22"/>
          <w:szCs w:val="22"/>
        </w:rPr>
      </w:pPr>
      <w:bookmarkStart w:id="161" w:name="_Toc65767177"/>
      <w:bookmarkStart w:id="162" w:name="_Toc67318466"/>
      <w:r w:rsidRPr="00D647C6">
        <w:rPr>
          <w:rFonts w:cs="Times New Roman"/>
          <w:sz w:val="22"/>
          <w:szCs w:val="22"/>
        </w:rPr>
        <w:t>Event dates before date of birth</w:t>
      </w:r>
      <w:bookmarkEnd w:id="161"/>
      <w:bookmarkEnd w:id="162"/>
    </w:p>
    <w:p w14:paraId="00000927" w14:textId="51552B61" w:rsidR="0082651E" w:rsidRPr="00E031BE" w:rsidRDefault="00D03EA0">
      <w:pPr>
        <w:rPr>
          <w:color w:val="000000" w:themeColor="text1"/>
          <w:sz w:val="22"/>
          <w:szCs w:val="22"/>
          <w:lang w:val="en-US"/>
        </w:rPr>
      </w:pPr>
      <w:sdt>
        <w:sdtPr>
          <w:rPr>
            <w:color w:val="000000" w:themeColor="text1"/>
            <w:sz w:val="22"/>
            <w:szCs w:val="22"/>
          </w:rPr>
          <w:tag w:val="goog_rdk_42"/>
          <w:id w:val="49192399"/>
        </w:sdtPr>
        <w:sdtContent/>
      </w:sdt>
      <w:sdt>
        <w:sdtPr>
          <w:rPr>
            <w:color w:val="000000" w:themeColor="text1"/>
            <w:sz w:val="22"/>
            <w:szCs w:val="22"/>
          </w:rPr>
          <w:tag w:val="goog_rdk_43"/>
          <w:id w:val="2049797323"/>
        </w:sdtPr>
        <w:sdtContent/>
      </w:sdt>
      <w:r w:rsidR="005E1C8C" w:rsidRPr="00D647C6">
        <w:rPr>
          <w:color w:val="000000" w:themeColor="text1"/>
          <w:sz w:val="22"/>
          <w:szCs w:val="22"/>
        </w:rPr>
        <w:t>The result of this check is the</w:t>
      </w:r>
      <w:r w:rsidR="00E031BE">
        <w:rPr>
          <w:color w:val="000000" w:themeColor="text1"/>
          <w:sz w:val="22"/>
          <w:szCs w:val="22"/>
          <w:lang w:val="en-US"/>
        </w:rPr>
        <w:t xml:space="preserve"> </w:t>
      </w:r>
      <w:r w:rsidR="005E1C8C" w:rsidRPr="00D647C6">
        <w:rPr>
          <w:color w:val="000000" w:themeColor="text1"/>
          <w:sz w:val="22"/>
          <w:szCs w:val="22"/>
        </w:rPr>
        <w:t>proportion of non-missing values of a given date variable which takes place before the person’s reported date of birth</w:t>
      </w:r>
      <w:r w:rsidR="00E031BE">
        <w:rPr>
          <w:color w:val="000000" w:themeColor="text1"/>
          <w:sz w:val="22"/>
          <w:szCs w:val="22"/>
          <w:lang w:val="en-US"/>
        </w:rPr>
        <w:t>, overall and stratified by the meaning variable of the table of interest.</w:t>
      </w:r>
    </w:p>
    <w:p w14:paraId="00000928" w14:textId="77777777" w:rsidR="0082651E" w:rsidRPr="00D647C6" w:rsidRDefault="0082651E">
      <w:pPr>
        <w:rPr>
          <w:color w:val="000000" w:themeColor="text1"/>
          <w:sz w:val="22"/>
          <w:szCs w:val="22"/>
        </w:rPr>
      </w:pPr>
    </w:p>
    <w:p w14:paraId="00000929" w14:textId="22632A91" w:rsidR="0082651E" w:rsidRPr="00D647C6" w:rsidRDefault="005E1C8C">
      <w:pPr>
        <w:rPr>
          <w:color w:val="000000" w:themeColor="text1"/>
          <w:sz w:val="22"/>
          <w:szCs w:val="22"/>
        </w:rPr>
      </w:pPr>
      <w:r w:rsidRPr="00D647C6">
        <w:rPr>
          <w:color w:val="000000" w:themeColor="text1"/>
          <w:sz w:val="22"/>
          <w:szCs w:val="22"/>
        </w:rPr>
        <w:t>Counts and proportions of records for which the indicator variable indicating that the observed date comes before the date of birth</w:t>
      </w:r>
      <w:r w:rsidR="00E031BE">
        <w:rPr>
          <w:color w:val="000000" w:themeColor="text1"/>
          <w:sz w:val="22"/>
          <w:szCs w:val="22"/>
          <w:lang w:val="en-US"/>
        </w:rPr>
        <w:t>, overall and stratified by the meaning variable,</w:t>
      </w:r>
      <w:r w:rsidRPr="00D647C6">
        <w:rPr>
          <w:color w:val="000000" w:themeColor="text1"/>
          <w:sz w:val="22"/>
          <w:szCs w:val="22"/>
        </w:rPr>
        <w:t xml:space="preserve"> are calculated for each date variable in the CDM instance</w:t>
      </w:r>
      <w:r w:rsidR="00C656B4" w:rsidRPr="00D647C6">
        <w:rPr>
          <w:color w:val="000000" w:themeColor="text1"/>
          <w:sz w:val="22"/>
          <w:szCs w:val="22"/>
        </w:rPr>
        <w:t xml:space="preserve"> (with exception to the </w:t>
      </w:r>
      <w:r w:rsidR="00FE44A6" w:rsidRPr="00D647C6">
        <w:rPr>
          <w:color w:val="000000" w:themeColor="text1"/>
          <w:sz w:val="22"/>
          <w:szCs w:val="22"/>
        </w:rPr>
        <w:t xml:space="preserve">OBSERVATION_PERIODS, </w:t>
      </w:r>
      <w:r w:rsidR="00C656B4" w:rsidRPr="00D647C6">
        <w:rPr>
          <w:color w:val="000000" w:themeColor="text1"/>
          <w:sz w:val="22"/>
          <w:szCs w:val="22"/>
        </w:rPr>
        <w:t>CDM_SOURCE and INSTANCE tables)</w:t>
      </w:r>
      <w:r w:rsidRPr="00D647C6">
        <w:rPr>
          <w:color w:val="000000" w:themeColor="text1"/>
          <w:sz w:val="22"/>
          <w:szCs w:val="22"/>
        </w:rPr>
        <w:t>.</w:t>
      </w:r>
      <w:r w:rsidR="00FE44A6" w:rsidRPr="00D647C6">
        <w:rPr>
          <w:color w:val="000000" w:themeColor="text1"/>
          <w:sz w:val="22"/>
          <w:szCs w:val="22"/>
        </w:rPr>
        <w:t xml:space="preserve"> Tables that undergo this check are: VISIT_OCCURRENCE, EVENTS, MEDICINES, PROCEDURES</w:t>
      </w:r>
      <w:r w:rsidR="00932563" w:rsidRPr="00D647C6">
        <w:rPr>
          <w:color w:val="000000" w:themeColor="text1"/>
          <w:sz w:val="22"/>
          <w:szCs w:val="22"/>
        </w:rPr>
        <w:t>,</w:t>
      </w:r>
      <w:r w:rsidR="00FE44A6" w:rsidRPr="00D647C6">
        <w:rPr>
          <w:color w:val="000000" w:themeColor="text1"/>
          <w:sz w:val="22"/>
          <w:szCs w:val="22"/>
        </w:rPr>
        <w:t xml:space="preserve"> VACCINES, MEDICAL_OBSERVATIONS, SURVEY_ID,  and SURVEY_OBSERVATIONS.</w:t>
      </w:r>
    </w:p>
    <w:p w14:paraId="0000092A" w14:textId="77777777" w:rsidR="0082651E" w:rsidRPr="00D647C6" w:rsidRDefault="0082651E">
      <w:pPr>
        <w:rPr>
          <w:color w:val="000000" w:themeColor="text1"/>
          <w:sz w:val="22"/>
          <w:szCs w:val="22"/>
        </w:rPr>
      </w:pPr>
    </w:p>
    <w:p w14:paraId="0000092B" w14:textId="0910536F" w:rsidR="0082651E" w:rsidRPr="00E031BE" w:rsidRDefault="005E1C8C">
      <w:pPr>
        <w:rPr>
          <w:color w:val="000000" w:themeColor="text1"/>
          <w:sz w:val="22"/>
          <w:szCs w:val="22"/>
          <w:lang w:val="en-US"/>
        </w:rPr>
      </w:pPr>
      <w:r w:rsidRPr="00D647C6">
        <w:rPr>
          <w:color w:val="000000" w:themeColor="text1"/>
          <w:sz w:val="22"/>
          <w:szCs w:val="22"/>
        </w:rPr>
        <w:t xml:space="preserve">The numerator of this check is the number of event dates in the table of interest occurring before the date of birth recorded for the </w:t>
      </w:r>
      <w:r w:rsidRPr="00D647C6">
        <w:rPr>
          <w:i/>
          <w:iCs/>
          <w:color w:val="000000" w:themeColor="text1"/>
          <w:sz w:val="22"/>
          <w:szCs w:val="22"/>
        </w:rPr>
        <w:t>person_id</w:t>
      </w:r>
      <w:r w:rsidRPr="00D647C6">
        <w:rPr>
          <w:color w:val="000000" w:themeColor="text1"/>
          <w:sz w:val="22"/>
          <w:szCs w:val="22"/>
        </w:rPr>
        <w:t xml:space="preserve"> in the PERSONS table</w:t>
      </w:r>
      <w:r w:rsidR="00E031BE">
        <w:rPr>
          <w:color w:val="000000" w:themeColor="text1"/>
          <w:sz w:val="22"/>
          <w:szCs w:val="22"/>
          <w:lang w:val="en-US"/>
        </w:rPr>
        <w:t>, overall and stratified by the meaning variable.</w:t>
      </w:r>
    </w:p>
    <w:p w14:paraId="0000092C" w14:textId="77777777" w:rsidR="0082651E" w:rsidRPr="00D647C6" w:rsidRDefault="0082651E">
      <w:pPr>
        <w:rPr>
          <w:color w:val="000000" w:themeColor="text1"/>
          <w:sz w:val="22"/>
          <w:szCs w:val="22"/>
        </w:rPr>
      </w:pPr>
    </w:p>
    <w:p w14:paraId="0000092D" w14:textId="0E808484" w:rsidR="0082651E" w:rsidRPr="00D647C6" w:rsidRDefault="005E1C8C">
      <w:pPr>
        <w:rPr>
          <w:color w:val="000000" w:themeColor="text1"/>
          <w:sz w:val="22"/>
          <w:szCs w:val="22"/>
        </w:rPr>
      </w:pPr>
      <w:r w:rsidRPr="00D647C6">
        <w:rPr>
          <w:color w:val="000000" w:themeColor="text1"/>
          <w:sz w:val="22"/>
          <w:szCs w:val="22"/>
        </w:rPr>
        <w:lastRenderedPageBreak/>
        <w:t xml:space="preserve">The denominator of this check is the number of rows </w:t>
      </w:r>
      <w:r w:rsidR="00C656B4" w:rsidRPr="00D647C6">
        <w:rPr>
          <w:color w:val="000000" w:themeColor="text1"/>
          <w:sz w:val="22"/>
          <w:szCs w:val="22"/>
        </w:rPr>
        <w:t xml:space="preserve">of the table created after merging the PERSONS table with the table of interest by </w:t>
      </w:r>
      <w:r w:rsidR="00C656B4" w:rsidRPr="00D647C6">
        <w:rPr>
          <w:i/>
          <w:iCs/>
          <w:color w:val="000000" w:themeColor="text1"/>
          <w:sz w:val="22"/>
          <w:szCs w:val="22"/>
        </w:rPr>
        <w:t>person_id</w:t>
      </w:r>
      <w:r w:rsidR="00C656B4" w:rsidRPr="00D647C6">
        <w:rPr>
          <w:color w:val="000000" w:themeColor="text1"/>
          <w:sz w:val="22"/>
          <w:szCs w:val="22"/>
        </w:rPr>
        <w:t xml:space="preserve"> (keeping only </w:t>
      </w:r>
      <w:r w:rsidR="00C656B4" w:rsidRPr="00D647C6">
        <w:rPr>
          <w:i/>
          <w:iCs/>
          <w:color w:val="000000" w:themeColor="text1"/>
          <w:sz w:val="22"/>
          <w:szCs w:val="22"/>
        </w:rPr>
        <w:t>person_id</w:t>
      </w:r>
      <w:r w:rsidR="00C656B4" w:rsidRPr="00D647C6">
        <w:rPr>
          <w:color w:val="000000" w:themeColor="text1"/>
          <w:sz w:val="22"/>
          <w:szCs w:val="22"/>
        </w:rPr>
        <w:t xml:space="preserve"> present in the PERSONS table) and after removing persons with missing </w:t>
      </w:r>
      <w:r w:rsidR="00932563" w:rsidRPr="00D647C6">
        <w:rPr>
          <w:color w:val="000000" w:themeColor="text1"/>
          <w:sz w:val="22"/>
          <w:szCs w:val="22"/>
        </w:rPr>
        <w:t xml:space="preserve">or wrong format of </w:t>
      </w:r>
      <w:r w:rsidR="00C656B4" w:rsidRPr="00D647C6">
        <w:rPr>
          <w:i/>
          <w:iCs/>
          <w:color w:val="000000" w:themeColor="text1"/>
          <w:sz w:val="22"/>
          <w:szCs w:val="22"/>
        </w:rPr>
        <w:t>date</w:t>
      </w:r>
      <w:r w:rsidR="00932563" w:rsidRPr="00D647C6">
        <w:rPr>
          <w:i/>
          <w:iCs/>
          <w:color w:val="000000" w:themeColor="text1"/>
          <w:sz w:val="22"/>
          <w:szCs w:val="22"/>
        </w:rPr>
        <w:t>_</w:t>
      </w:r>
      <w:r w:rsidR="00C656B4" w:rsidRPr="00D647C6">
        <w:rPr>
          <w:i/>
          <w:iCs/>
          <w:color w:val="000000" w:themeColor="text1"/>
          <w:sz w:val="22"/>
          <w:szCs w:val="22"/>
        </w:rPr>
        <w:t>of</w:t>
      </w:r>
      <w:r w:rsidR="00932563" w:rsidRPr="00D647C6">
        <w:rPr>
          <w:i/>
          <w:iCs/>
          <w:color w:val="000000" w:themeColor="text1"/>
          <w:sz w:val="22"/>
          <w:szCs w:val="22"/>
        </w:rPr>
        <w:t>_</w:t>
      </w:r>
      <w:r w:rsidR="00C656B4" w:rsidRPr="00D647C6">
        <w:rPr>
          <w:i/>
          <w:iCs/>
          <w:color w:val="000000" w:themeColor="text1"/>
          <w:sz w:val="22"/>
          <w:szCs w:val="22"/>
        </w:rPr>
        <w:t>birth</w:t>
      </w:r>
      <w:r w:rsidR="00932563" w:rsidRPr="00D647C6">
        <w:rPr>
          <w:color w:val="000000" w:themeColor="text1"/>
          <w:sz w:val="22"/>
          <w:szCs w:val="22"/>
        </w:rPr>
        <w:t xml:space="preserve"> and date variable from the table of interest.</w:t>
      </w:r>
    </w:p>
    <w:p w14:paraId="08144125" w14:textId="0C13E596" w:rsidR="00C656B4" w:rsidRPr="00D647C6" w:rsidRDefault="00C656B4">
      <w:pPr>
        <w:rPr>
          <w:color w:val="000000" w:themeColor="text1"/>
          <w:sz w:val="22"/>
          <w:szCs w:val="22"/>
        </w:rPr>
      </w:pPr>
    </w:p>
    <w:p w14:paraId="38359880" w14:textId="6837F63B" w:rsidR="00FE44A6" w:rsidRPr="00D647C6" w:rsidRDefault="00FE44A6" w:rsidP="00FE44A6">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PERSONS</w:t>
      </w:r>
      <w:r w:rsidRPr="00D647C6">
        <w:rPr>
          <w:color w:val="000000" w:themeColor="text1"/>
          <w:sz w:val="22"/>
          <w:szCs w:val="22"/>
        </w:rPr>
        <w:t xml:space="preserve"> table (for the date of birth) and  the D2 table containing the date of interest (e.g., </w:t>
      </w:r>
      <w:r w:rsidRPr="00D647C6">
        <w:rPr>
          <w:i/>
          <w:color w:val="000000" w:themeColor="text1"/>
          <w:sz w:val="22"/>
          <w:szCs w:val="22"/>
        </w:rPr>
        <w:t>MEDICINES</w:t>
      </w:r>
      <w:r w:rsidRPr="00D647C6">
        <w:rPr>
          <w:color w:val="000000" w:themeColor="text1"/>
          <w:sz w:val="22"/>
          <w:szCs w:val="22"/>
        </w:rPr>
        <w:t xml:space="preserve">), and the name of the column of interest (e.g., </w:t>
      </w:r>
      <w:r w:rsidRPr="00D647C6">
        <w:rPr>
          <w:i/>
          <w:color w:val="000000" w:themeColor="text1"/>
          <w:sz w:val="22"/>
          <w:szCs w:val="22"/>
        </w:rPr>
        <w:t>date_dispensing</w:t>
      </w:r>
      <w:r w:rsidRPr="00D647C6">
        <w:rPr>
          <w:color w:val="000000" w:themeColor="text1"/>
          <w:sz w:val="22"/>
          <w:szCs w:val="22"/>
        </w:rPr>
        <w:t>).  Steps for this check are described below:</w:t>
      </w:r>
    </w:p>
    <w:p w14:paraId="45EE22D4" w14:textId="77777777" w:rsidR="00970B6B" w:rsidRPr="00D647C6" w:rsidRDefault="00970B6B" w:rsidP="00FE44A6">
      <w:pPr>
        <w:rPr>
          <w:color w:val="000000" w:themeColor="text1"/>
          <w:sz w:val="22"/>
          <w:szCs w:val="22"/>
        </w:rPr>
      </w:pPr>
    </w:p>
    <w:p w14:paraId="56104C7F" w14:textId="658EEB26" w:rsidR="00970B6B" w:rsidRPr="00D647C6" w:rsidRDefault="00970B6B" w:rsidP="001E0092">
      <w:pPr>
        <w:numPr>
          <w:ilvl w:val="0"/>
          <w:numId w:val="9"/>
        </w:numPr>
        <w:rPr>
          <w:color w:val="000000" w:themeColor="text1"/>
          <w:sz w:val="22"/>
          <w:szCs w:val="22"/>
        </w:rPr>
      </w:pPr>
      <w:r w:rsidRPr="00D647C6">
        <w:rPr>
          <w:color w:val="000000" w:themeColor="text1"/>
          <w:sz w:val="22"/>
          <w:szCs w:val="22"/>
        </w:rPr>
        <w:t xml:space="preserve">In PERSONS, </w:t>
      </w:r>
      <w:r w:rsidRPr="00D647C6">
        <w:rPr>
          <w:i/>
          <w:iCs/>
          <w:color w:val="000000" w:themeColor="text1"/>
          <w:sz w:val="22"/>
          <w:szCs w:val="22"/>
        </w:rPr>
        <w:t>date_of_birth</w:t>
      </w:r>
      <w:r w:rsidRPr="00D647C6">
        <w:rPr>
          <w:color w:val="000000" w:themeColor="text1"/>
          <w:sz w:val="22"/>
          <w:szCs w:val="22"/>
        </w:rPr>
        <w:t xml:space="preserve"> is created as follows:</w:t>
      </w:r>
    </w:p>
    <w:p w14:paraId="36DFEC71" w14:textId="77777777" w:rsidR="00970B6B" w:rsidRPr="00D647C6" w:rsidRDefault="00970B6B" w:rsidP="00970B6B">
      <w:pPr>
        <w:ind w:left="720"/>
        <w:rPr>
          <w:color w:val="000000" w:themeColor="text1"/>
          <w:sz w:val="22"/>
          <w:szCs w:val="22"/>
        </w:rPr>
      </w:pPr>
    </w:p>
    <w:tbl>
      <w:tblPr>
        <w:tblStyle w:val="TableGrid"/>
        <w:tblW w:w="0" w:type="auto"/>
        <w:tblInd w:w="720" w:type="dxa"/>
        <w:tblLook w:val="04A0" w:firstRow="1" w:lastRow="0" w:firstColumn="1" w:lastColumn="0" w:noHBand="0" w:noVBand="1"/>
      </w:tblPr>
      <w:tblGrid>
        <w:gridCol w:w="2134"/>
        <w:gridCol w:w="2195"/>
        <w:gridCol w:w="2152"/>
        <w:gridCol w:w="2149"/>
      </w:tblGrid>
      <w:tr w:rsidR="00970B6B" w:rsidRPr="00D647C6" w14:paraId="1783B07E" w14:textId="77777777" w:rsidTr="00970B6B">
        <w:tc>
          <w:tcPr>
            <w:tcW w:w="2337" w:type="dxa"/>
          </w:tcPr>
          <w:p w14:paraId="47A413E9" w14:textId="674D6B47" w:rsidR="00970B6B" w:rsidRPr="00D647C6" w:rsidRDefault="00970B6B" w:rsidP="00970B6B">
            <w:pPr>
              <w:rPr>
                <w:b/>
                <w:bCs/>
                <w:color w:val="000000" w:themeColor="text1"/>
                <w:sz w:val="22"/>
                <w:szCs w:val="22"/>
              </w:rPr>
            </w:pPr>
            <w:r w:rsidRPr="00D647C6">
              <w:rPr>
                <w:b/>
                <w:bCs/>
                <w:color w:val="000000" w:themeColor="text1"/>
                <w:sz w:val="22"/>
                <w:szCs w:val="22"/>
              </w:rPr>
              <w:t>day_of_birth</w:t>
            </w:r>
          </w:p>
        </w:tc>
        <w:tc>
          <w:tcPr>
            <w:tcW w:w="2337" w:type="dxa"/>
          </w:tcPr>
          <w:p w14:paraId="7C9CBB97" w14:textId="2A80AD9F" w:rsidR="00970B6B" w:rsidRPr="00D647C6" w:rsidRDefault="00970B6B" w:rsidP="00970B6B">
            <w:pPr>
              <w:rPr>
                <w:b/>
                <w:bCs/>
                <w:color w:val="000000" w:themeColor="text1"/>
                <w:sz w:val="22"/>
                <w:szCs w:val="22"/>
              </w:rPr>
            </w:pPr>
            <w:r w:rsidRPr="00D647C6">
              <w:rPr>
                <w:b/>
                <w:bCs/>
                <w:color w:val="000000" w:themeColor="text1"/>
                <w:sz w:val="22"/>
                <w:szCs w:val="22"/>
              </w:rPr>
              <w:t>month_of_birth</w:t>
            </w:r>
          </w:p>
        </w:tc>
        <w:tc>
          <w:tcPr>
            <w:tcW w:w="2338" w:type="dxa"/>
          </w:tcPr>
          <w:p w14:paraId="23D589EA" w14:textId="1D987C4E" w:rsidR="00970B6B" w:rsidRPr="00D647C6" w:rsidRDefault="00970B6B" w:rsidP="00970B6B">
            <w:pPr>
              <w:rPr>
                <w:b/>
                <w:bCs/>
                <w:color w:val="000000" w:themeColor="text1"/>
                <w:sz w:val="22"/>
                <w:szCs w:val="22"/>
              </w:rPr>
            </w:pPr>
            <w:r w:rsidRPr="00D647C6">
              <w:rPr>
                <w:b/>
                <w:bCs/>
                <w:color w:val="000000" w:themeColor="text1"/>
                <w:sz w:val="22"/>
                <w:szCs w:val="22"/>
              </w:rPr>
              <w:t>year_of_birth</w:t>
            </w:r>
          </w:p>
        </w:tc>
        <w:tc>
          <w:tcPr>
            <w:tcW w:w="2338" w:type="dxa"/>
          </w:tcPr>
          <w:p w14:paraId="5218ABCD" w14:textId="2FA4EFC3" w:rsidR="00970B6B" w:rsidRPr="00D647C6" w:rsidRDefault="00970B6B" w:rsidP="00970B6B">
            <w:pPr>
              <w:rPr>
                <w:b/>
                <w:bCs/>
                <w:color w:val="000000" w:themeColor="text1"/>
                <w:sz w:val="22"/>
                <w:szCs w:val="22"/>
              </w:rPr>
            </w:pPr>
            <w:r w:rsidRPr="00D647C6">
              <w:rPr>
                <w:b/>
                <w:bCs/>
                <w:color w:val="000000" w:themeColor="text1"/>
                <w:sz w:val="22"/>
                <w:szCs w:val="22"/>
              </w:rPr>
              <w:t>date_of_birth</w:t>
            </w:r>
          </w:p>
        </w:tc>
      </w:tr>
      <w:tr w:rsidR="00970B6B" w:rsidRPr="00D647C6" w14:paraId="1078FC19" w14:textId="77777777" w:rsidTr="00970B6B">
        <w:tc>
          <w:tcPr>
            <w:tcW w:w="2337" w:type="dxa"/>
          </w:tcPr>
          <w:p w14:paraId="32167D28" w14:textId="5C9486CD" w:rsidR="00970B6B" w:rsidRPr="00D647C6" w:rsidRDefault="00970B6B" w:rsidP="00970B6B">
            <w:pPr>
              <w:rPr>
                <w:color w:val="000000" w:themeColor="text1"/>
                <w:sz w:val="22"/>
                <w:szCs w:val="22"/>
              </w:rPr>
            </w:pPr>
            <w:r w:rsidRPr="00D647C6">
              <w:rPr>
                <w:color w:val="000000" w:themeColor="text1"/>
                <w:sz w:val="22"/>
                <w:szCs w:val="22"/>
              </w:rPr>
              <w:t>NA</w:t>
            </w:r>
          </w:p>
        </w:tc>
        <w:tc>
          <w:tcPr>
            <w:tcW w:w="2337" w:type="dxa"/>
          </w:tcPr>
          <w:p w14:paraId="23CC47E4" w14:textId="42BF7343" w:rsidR="00970B6B" w:rsidRPr="00D647C6" w:rsidRDefault="00970B6B" w:rsidP="00970B6B">
            <w:pPr>
              <w:rPr>
                <w:color w:val="000000" w:themeColor="text1"/>
                <w:sz w:val="22"/>
                <w:szCs w:val="22"/>
              </w:rPr>
            </w:pPr>
            <w:r w:rsidRPr="00D647C6">
              <w:rPr>
                <w:color w:val="000000" w:themeColor="text1"/>
                <w:sz w:val="22"/>
                <w:szCs w:val="22"/>
              </w:rPr>
              <w:t>mm</w:t>
            </w:r>
          </w:p>
        </w:tc>
        <w:tc>
          <w:tcPr>
            <w:tcW w:w="2338" w:type="dxa"/>
          </w:tcPr>
          <w:p w14:paraId="6EEEBFEE" w14:textId="2DFF6BDE" w:rsidR="00970B6B" w:rsidRPr="00D647C6" w:rsidRDefault="00970B6B" w:rsidP="00970B6B">
            <w:pPr>
              <w:rPr>
                <w:color w:val="000000" w:themeColor="text1"/>
                <w:sz w:val="22"/>
                <w:szCs w:val="22"/>
              </w:rPr>
            </w:pPr>
            <w:r w:rsidRPr="00D647C6">
              <w:rPr>
                <w:color w:val="000000" w:themeColor="text1"/>
                <w:sz w:val="22"/>
                <w:szCs w:val="22"/>
              </w:rPr>
              <w:t>yyyy</w:t>
            </w:r>
          </w:p>
        </w:tc>
        <w:tc>
          <w:tcPr>
            <w:tcW w:w="2338" w:type="dxa"/>
          </w:tcPr>
          <w:p w14:paraId="5845FFF3" w14:textId="0FAE54FF" w:rsidR="00970B6B" w:rsidRPr="00D647C6" w:rsidRDefault="00970B6B" w:rsidP="00970B6B">
            <w:pPr>
              <w:rPr>
                <w:color w:val="000000" w:themeColor="text1"/>
                <w:sz w:val="22"/>
                <w:szCs w:val="22"/>
              </w:rPr>
            </w:pPr>
            <w:r w:rsidRPr="00D647C6">
              <w:rPr>
                <w:color w:val="000000" w:themeColor="text1"/>
                <w:sz w:val="22"/>
                <w:szCs w:val="22"/>
              </w:rPr>
              <w:t>01-mm-yyyy</w:t>
            </w:r>
          </w:p>
        </w:tc>
      </w:tr>
      <w:tr w:rsidR="00970B6B" w:rsidRPr="00D647C6" w14:paraId="5F755A92" w14:textId="77777777" w:rsidTr="00970B6B">
        <w:tc>
          <w:tcPr>
            <w:tcW w:w="2337" w:type="dxa"/>
          </w:tcPr>
          <w:p w14:paraId="406C5AA9" w14:textId="55699A3D" w:rsidR="00970B6B" w:rsidRPr="00D647C6" w:rsidRDefault="00F535A2" w:rsidP="00970B6B">
            <w:pPr>
              <w:rPr>
                <w:color w:val="000000" w:themeColor="text1"/>
                <w:sz w:val="22"/>
                <w:szCs w:val="22"/>
              </w:rPr>
            </w:pPr>
            <w:r w:rsidRPr="00D647C6">
              <w:rPr>
                <w:color w:val="000000" w:themeColor="text1"/>
                <w:sz w:val="22"/>
                <w:szCs w:val="22"/>
              </w:rPr>
              <w:t>dd</w:t>
            </w:r>
          </w:p>
        </w:tc>
        <w:tc>
          <w:tcPr>
            <w:tcW w:w="2337" w:type="dxa"/>
          </w:tcPr>
          <w:p w14:paraId="17DED472" w14:textId="174ABC67" w:rsidR="00970B6B" w:rsidRPr="00D647C6" w:rsidRDefault="00970B6B" w:rsidP="00970B6B">
            <w:pPr>
              <w:rPr>
                <w:color w:val="000000" w:themeColor="text1"/>
                <w:sz w:val="22"/>
                <w:szCs w:val="22"/>
              </w:rPr>
            </w:pPr>
            <w:r w:rsidRPr="00D647C6">
              <w:rPr>
                <w:color w:val="000000" w:themeColor="text1"/>
                <w:sz w:val="22"/>
                <w:szCs w:val="22"/>
              </w:rPr>
              <w:t>NA</w:t>
            </w:r>
          </w:p>
        </w:tc>
        <w:tc>
          <w:tcPr>
            <w:tcW w:w="2338" w:type="dxa"/>
          </w:tcPr>
          <w:p w14:paraId="5A88E517" w14:textId="72650D55" w:rsidR="00970B6B" w:rsidRPr="00D647C6" w:rsidRDefault="00970B6B" w:rsidP="00970B6B">
            <w:pPr>
              <w:rPr>
                <w:color w:val="000000" w:themeColor="text1"/>
                <w:sz w:val="22"/>
                <w:szCs w:val="22"/>
              </w:rPr>
            </w:pPr>
            <w:r w:rsidRPr="00D647C6">
              <w:rPr>
                <w:color w:val="000000" w:themeColor="text1"/>
                <w:sz w:val="22"/>
                <w:szCs w:val="22"/>
              </w:rPr>
              <w:t>yyyy</w:t>
            </w:r>
          </w:p>
        </w:tc>
        <w:tc>
          <w:tcPr>
            <w:tcW w:w="2338" w:type="dxa"/>
          </w:tcPr>
          <w:p w14:paraId="50C98EBA" w14:textId="09E44F47" w:rsidR="00970B6B" w:rsidRPr="00D647C6" w:rsidRDefault="00F535A2" w:rsidP="00970B6B">
            <w:pPr>
              <w:rPr>
                <w:color w:val="000000" w:themeColor="text1"/>
                <w:sz w:val="22"/>
                <w:szCs w:val="22"/>
              </w:rPr>
            </w:pPr>
            <w:r w:rsidRPr="00D647C6">
              <w:rPr>
                <w:color w:val="000000" w:themeColor="text1"/>
                <w:sz w:val="22"/>
                <w:szCs w:val="22"/>
              </w:rPr>
              <w:t>dd-01</w:t>
            </w:r>
            <w:r w:rsidR="00970B6B" w:rsidRPr="00D647C6">
              <w:rPr>
                <w:color w:val="000000" w:themeColor="text1"/>
                <w:sz w:val="22"/>
                <w:szCs w:val="22"/>
              </w:rPr>
              <w:t>-yyyy</w:t>
            </w:r>
          </w:p>
        </w:tc>
      </w:tr>
      <w:tr w:rsidR="00970B6B" w:rsidRPr="00D647C6" w14:paraId="4151BC32" w14:textId="77777777" w:rsidTr="00970B6B">
        <w:tc>
          <w:tcPr>
            <w:tcW w:w="2337" w:type="dxa"/>
          </w:tcPr>
          <w:p w14:paraId="2C2DEF23" w14:textId="02518863" w:rsidR="00970B6B" w:rsidRPr="00D647C6" w:rsidRDefault="00F535A2" w:rsidP="00970B6B">
            <w:pPr>
              <w:rPr>
                <w:color w:val="000000" w:themeColor="text1"/>
                <w:sz w:val="22"/>
                <w:szCs w:val="22"/>
              </w:rPr>
            </w:pPr>
            <w:r w:rsidRPr="00D647C6">
              <w:rPr>
                <w:color w:val="000000" w:themeColor="text1"/>
                <w:sz w:val="22"/>
                <w:szCs w:val="22"/>
              </w:rPr>
              <w:t>NA</w:t>
            </w:r>
          </w:p>
        </w:tc>
        <w:tc>
          <w:tcPr>
            <w:tcW w:w="2337" w:type="dxa"/>
          </w:tcPr>
          <w:p w14:paraId="793BE841" w14:textId="038D4880" w:rsidR="00970B6B"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0A49FDF4" w14:textId="04785D33" w:rsidR="00970B6B" w:rsidRPr="00D647C6" w:rsidRDefault="00F535A2" w:rsidP="00970B6B">
            <w:pPr>
              <w:rPr>
                <w:color w:val="000000" w:themeColor="text1"/>
                <w:sz w:val="22"/>
                <w:szCs w:val="22"/>
              </w:rPr>
            </w:pPr>
            <w:r w:rsidRPr="00D647C6">
              <w:rPr>
                <w:color w:val="000000" w:themeColor="text1"/>
                <w:sz w:val="22"/>
                <w:szCs w:val="22"/>
              </w:rPr>
              <w:t>yyyy</w:t>
            </w:r>
          </w:p>
        </w:tc>
        <w:tc>
          <w:tcPr>
            <w:tcW w:w="2338" w:type="dxa"/>
          </w:tcPr>
          <w:p w14:paraId="53A02253" w14:textId="289EDF2A" w:rsidR="00970B6B" w:rsidRPr="00D647C6" w:rsidRDefault="00F535A2" w:rsidP="00970B6B">
            <w:pPr>
              <w:rPr>
                <w:color w:val="000000" w:themeColor="text1"/>
                <w:sz w:val="22"/>
                <w:szCs w:val="22"/>
              </w:rPr>
            </w:pPr>
            <w:r w:rsidRPr="00D647C6">
              <w:rPr>
                <w:color w:val="000000" w:themeColor="text1"/>
                <w:sz w:val="22"/>
                <w:szCs w:val="22"/>
              </w:rPr>
              <w:t>01-01-yyyy</w:t>
            </w:r>
          </w:p>
        </w:tc>
      </w:tr>
      <w:tr w:rsidR="00F535A2" w:rsidRPr="00D647C6" w14:paraId="60128C08" w14:textId="77777777" w:rsidTr="00970B6B">
        <w:tc>
          <w:tcPr>
            <w:tcW w:w="2337" w:type="dxa"/>
          </w:tcPr>
          <w:p w14:paraId="66668D35" w14:textId="58BDBA6F" w:rsidR="00F535A2" w:rsidRPr="00D647C6" w:rsidRDefault="00F535A2" w:rsidP="00970B6B">
            <w:pPr>
              <w:rPr>
                <w:color w:val="000000" w:themeColor="text1"/>
                <w:sz w:val="22"/>
                <w:szCs w:val="22"/>
              </w:rPr>
            </w:pPr>
            <w:r w:rsidRPr="00D647C6">
              <w:rPr>
                <w:color w:val="000000" w:themeColor="text1"/>
                <w:sz w:val="22"/>
                <w:szCs w:val="22"/>
              </w:rPr>
              <w:t>dd</w:t>
            </w:r>
          </w:p>
        </w:tc>
        <w:tc>
          <w:tcPr>
            <w:tcW w:w="2337" w:type="dxa"/>
          </w:tcPr>
          <w:p w14:paraId="07440884" w14:textId="5CB35952" w:rsidR="00F535A2" w:rsidRPr="00D647C6" w:rsidRDefault="00F535A2" w:rsidP="00970B6B">
            <w:pPr>
              <w:rPr>
                <w:color w:val="000000" w:themeColor="text1"/>
                <w:sz w:val="22"/>
                <w:szCs w:val="22"/>
              </w:rPr>
            </w:pPr>
            <w:r w:rsidRPr="00D647C6">
              <w:rPr>
                <w:color w:val="000000" w:themeColor="text1"/>
                <w:sz w:val="22"/>
                <w:szCs w:val="22"/>
              </w:rPr>
              <w:t>mm</w:t>
            </w:r>
          </w:p>
        </w:tc>
        <w:tc>
          <w:tcPr>
            <w:tcW w:w="2338" w:type="dxa"/>
          </w:tcPr>
          <w:p w14:paraId="580776C2" w14:textId="4B206608"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3163E345" w14:textId="0836F2A3" w:rsidR="00F535A2" w:rsidRPr="00D647C6" w:rsidRDefault="00F535A2" w:rsidP="00970B6B">
            <w:pPr>
              <w:rPr>
                <w:color w:val="000000" w:themeColor="text1"/>
                <w:sz w:val="22"/>
                <w:szCs w:val="22"/>
              </w:rPr>
            </w:pPr>
            <w:r w:rsidRPr="00D647C6">
              <w:rPr>
                <w:color w:val="000000" w:themeColor="text1"/>
                <w:sz w:val="22"/>
                <w:szCs w:val="22"/>
              </w:rPr>
              <w:t>NA</w:t>
            </w:r>
          </w:p>
        </w:tc>
      </w:tr>
      <w:tr w:rsidR="00F535A2" w:rsidRPr="00D647C6" w14:paraId="54DA56F4" w14:textId="77777777" w:rsidTr="00970B6B">
        <w:tc>
          <w:tcPr>
            <w:tcW w:w="2337" w:type="dxa"/>
          </w:tcPr>
          <w:p w14:paraId="0B074910" w14:textId="0E2EC316" w:rsidR="00F535A2" w:rsidRPr="00D647C6" w:rsidRDefault="00F535A2" w:rsidP="00970B6B">
            <w:pPr>
              <w:rPr>
                <w:color w:val="000000" w:themeColor="text1"/>
                <w:sz w:val="22"/>
                <w:szCs w:val="22"/>
              </w:rPr>
            </w:pPr>
            <w:r w:rsidRPr="00D647C6">
              <w:rPr>
                <w:color w:val="000000" w:themeColor="text1"/>
                <w:sz w:val="22"/>
                <w:szCs w:val="22"/>
              </w:rPr>
              <w:t>dd</w:t>
            </w:r>
          </w:p>
        </w:tc>
        <w:tc>
          <w:tcPr>
            <w:tcW w:w="2337" w:type="dxa"/>
          </w:tcPr>
          <w:p w14:paraId="318AB179" w14:textId="75512CF2"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30C72D73" w14:textId="26BD194F"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64275AFC" w14:textId="49273C50" w:rsidR="00F535A2" w:rsidRPr="00D647C6" w:rsidRDefault="00F535A2" w:rsidP="00970B6B">
            <w:pPr>
              <w:rPr>
                <w:color w:val="000000" w:themeColor="text1"/>
                <w:sz w:val="22"/>
                <w:szCs w:val="22"/>
              </w:rPr>
            </w:pPr>
            <w:r w:rsidRPr="00D647C6">
              <w:rPr>
                <w:color w:val="000000" w:themeColor="text1"/>
                <w:sz w:val="22"/>
                <w:szCs w:val="22"/>
              </w:rPr>
              <w:t>NA</w:t>
            </w:r>
          </w:p>
        </w:tc>
      </w:tr>
      <w:tr w:rsidR="00F535A2" w:rsidRPr="00D647C6" w14:paraId="5C7EF01A" w14:textId="77777777" w:rsidTr="00970B6B">
        <w:tc>
          <w:tcPr>
            <w:tcW w:w="2337" w:type="dxa"/>
          </w:tcPr>
          <w:p w14:paraId="55068D97" w14:textId="513B0540" w:rsidR="00F535A2" w:rsidRPr="00D647C6" w:rsidRDefault="00F535A2" w:rsidP="00970B6B">
            <w:pPr>
              <w:rPr>
                <w:color w:val="000000" w:themeColor="text1"/>
                <w:sz w:val="22"/>
                <w:szCs w:val="22"/>
              </w:rPr>
            </w:pPr>
            <w:r w:rsidRPr="00D647C6">
              <w:rPr>
                <w:color w:val="000000" w:themeColor="text1"/>
                <w:sz w:val="22"/>
                <w:szCs w:val="22"/>
              </w:rPr>
              <w:t>NA</w:t>
            </w:r>
          </w:p>
        </w:tc>
        <w:tc>
          <w:tcPr>
            <w:tcW w:w="2337" w:type="dxa"/>
          </w:tcPr>
          <w:p w14:paraId="7772B471" w14:textId="5AE2F68D" w:rsidR="00F535A2" w:rsidRPr="00D647C6" w:rsidRDefault="00F535A2" w:rsidP="00970B6B">
            <w:pPr>
              <w:rPr>
                <w:color w:val="000000" w:themeColor="text1"/>
                <w:sz w:val="22"/>
                <w:szCs w:val="22"/>
              </w:rPr>
            </w:pPr>
            <w:r w:rsidRPr="00D647C6">
              <w:rPr>
                <w:color w:val="000000" w:themeColor="text1"/>
                <w:sz w:val="22"/>
                <w:szCs w:val="22"/>
              </w:rPr>
              <w:t>mm</w:t>
            </w:r>
          </w:p>
        </w:tc>
        <w:tc>
          <w:tcPr>
            <w:tcW w:w="2338" w:type="dxa"/>
          </w:tcPr>
          <w:p w14:paraId="0681440C" w14:textId="7B1822D7"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281C308A" w14:textId="026D5A48" w:rsidR="00F535A2" w:rsidRPr="00D647C6" w:rsidRDefault="00F535A2" w:rsidP="00970B6B">
            <w:pPr>
              <w:rPr>
                <w:color w:val="000000" w:themeColor="text1"/>
                <w:sz w:val="22"/>
                <w:szCs w:val="22"/>
              </w:rPr>
            </w:pPr>
            <w:r w:rsidRPr="00D647C6">
              <w:rPr>
                <w:color w:val="000000" w:themeColor="text1"/>
                <w:sz w:val="22"/>
                <w:szCs w:val="22"/>
              </w:rPr>
              <w:t>NA</w:t>
            </w:r>
          </w:p>
        </w:tc>
      </w:tr>
      <w:tr w:rsidR="00F535A2" w:rsidRPr="00D647C6" w14:paraId="2EA61EFB" w14:textId="77777777" w:rsidTr="00970B6B">
        <w:tc>
          <w:tcPr>
            <w:tcW w:w="2337" w:type="dxa"/>
          </w:tcPr>
          <w:p w14:paraId="436191E1" w14:textId="2027C649" w:rsidR="00F535A2" w:rsidRPr="00D647C6" w:rsidRDefault="00F535A2" w:rsidP="00970B6B">
            <w:pPr>
              <w:rPr>
                <w:color w:val="000000" w:themeColor="text1"/>
                <w:sz w:val="22"/>
                <w:szCs w:val="22"/>
              </w:rPr>
            </w:pPr>
            <w:r w:rsidRPr="00D647C6">
              <w:rPr>
                <w:color w:val="000000" w:themeColor="text1"/>
                <w:sz w:val="22"/>
                <w:szCs w:val="22"/>
              </w:rPr>
              <w:t>NA</w:t>
            </w:r>
          </w:p>
        </w:tc>
        <w:tc>
          <w:tcPr>
            <w:tcW w:w="2337" w:type="dxa"/>
          </w:tcPr>
          <w:p w14:paraId="112630B8" w14:textId="4E439433"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0127BD5E" w14:textId="4262817D" w:rsidR="00F535A2" w:rsidRPr="00D647C6" w:rsidRDefault="00F535A2" w:rsidP="00970B6B">
            <w:pPr>
              <w:rPr>
                <w:color w:val="000000" w:themeColor="text1"/>
                <w:sz w:val="22"/>
                <w:szCs w:val="22"/>
              </w:rPr>
            </w:pPr>
            <w:r w:rsidRPr="00D647C6">
              <w:rPr>
                <w:color w:val="000000" w:themeColor="text1"/>
                <w:sz w:val="22"/>
                <w:szCs w:val="22"/>
              </w:rPr>
              <w:t>NA</w:t>
            </w:r>
          </w:p>
        </w:tc>
        <w:tc>
          <w:tcPr>
            <w:tcW w:w="2338" w:type="dxa"/>
          </w:tcPr>
          <w:p w14:paraId="6C986D4D" w14:textId="3E054A21" w:rsidR="00F535A2" w:rsidRPr="00D647C6" w:rsidRDefault="00F535A2" w:rsidP="00970B6B">
            <w:pPr>
              <w:rPr>
                <w:color w:val="000000" w:themeColor="text1"/>
                <w:sz w:val="22"/>
                <w:szCs w:val="22"/>
              </w:rPr>
            </w:pPr>
            <w:r w:rsidRPr="00D647C6">
              <w:rPr>
                <w:color w:val="000000" w:themeColor="text1"/>
                <w:sz w:val="22"/>
                <w:szCs w:val="22"/>
              </w:rPr>
              <w:t>NA</w:t>
            </w:r>
          </w:p>
        </w:tc>
      </w:tr>
    </w:tbl>
    <w:p w14:paraId="22593A96" w14:textId="77777777" w:rsidR="00970B6B" w:rsidRPr="00D647C6" w:rsidRDefault="00970B6B" w:rsidP="00970B6B">
      <w:pPr>
        <w:ind w:left="720"/>
        <w:rPr>
          <w:color w:val="000000" w:themeColor="text1"/>
          <w:sz w:val="22"/>
          <w:szCs w:val="22"/>
        </w:rPr>
      </w:pPr>
    </w:p>
    <w:p w14:paraId="6B41FCE3" w14:textId="1F67395C" w:rsidR="00970B6B" w:rsidRPr="00D647C6" w:rsidRDefault="00FE44A6" w:rsidP="001E0092">
      <w:pPr>
        <w:numPr>
          <w:ilvl w:val="0"/>
          <w:numId w:val="9"/>
        </w:numPr>
        <w:rPr>
          <w:color w:val="000000" w:themeColor="text1"/>
          <w:sz w:val="22"/>
          <w:szCs w:val="22"/>
        </w:rPr>
      </w:pPr>
      <w:r w:rsidRPr="00D647C6">
        <w:rPr>
          <w:color w:val="000000" w:themeColor="text1"/>
          <w:sz w:val="22"/>
          <w:szCs w:val="22"/>
        </w:rPr>
        <w:t xml:space="preserve">The table containing the date of interest is merged to the </w:t>
      </w:r>
      <w:r w:rsidRPr="00D647C6">
        <w:rPr>
          <w:iCs/>
          <w:color w:val="000000" w:themeColor="text1"/>
          <w:sz w:val="22"/>
          <w:szCs w:val="22"/>
        </w:rPr>
        <w:t>PERSON</w:t>
      </w:r>
      <w:r w:rsidR="00970B6B" w:rsidRPr="00D647C6">
        <w:rPr>
          <w:iCs/>
          <w:color w:val="000000" w:themeColor="text1"/>
          <w:sz w:val="22"/>
          <w:szCs w:val="22"/>
        </w:rPr>
        <w:t>S</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keeping only </w:t>
      </w:r>
      <w:r w:rsidRPr="00D647C6">
        <w:rPr>
          <w:i/>
          <w:color w:val="000000" w:themeColor="text1"/>
          <w:sz w:val="22"/>
          <w:szCs w:val="22"/>
        </w:rPr>
        <w:t>person_id</w:t>
      </w:r>
      <w:r w:rsidRPr="00D647C6">
        <w:rPr>
          <w:color w:val="000000" w:themeColor="text1"/>
          <w:sz w:val="22"/>
          <w:szCs w:val="22"/>
        </w:rPr>
        <w:t xml:space="preserve"> values </w:t>
      </w:r>
      <w:commentRangeStart w:id="163"/>
      <w:r w:rsidRPr="00D647C6">
        <w:rPr>
          <w:color w:val="000000" w:themeColor="text1"/>
          <w:sz w:val="22"/>
          <w:szCs w:val="22"/>
        </w:rPr>
        <w:t xml:space="preserve">present in the </w:t>
      </w:r>
      <w:r w:rsidR="00970B6B" w:rsidRPr="00D647C6">
        <w:rPr>
          <w:color w:val="000000" w:themeColor="text1"/>
          <w:sz w:val="22"/>
          <w:szCs w:val="22"/>
        </w:rPr>
        <w:t xml:space="preserve">PERSONS </w:t>
      </w:r>
      <w:r w:rsidRPr="00D647C6">
        <w:rPr>
          <w:color w:val="000000" w:themeColor="text1"/>
          <w:sz w:val="22"/>
          <w:szCs w:val="22"/>
        </w:rPr>
        <w:t>table</w:t>
      </w:r>
      <w:commentRangeEnd w:id="163"/>
      <w:r w:rsidR="00970B6B" w:rsidRPr="00D647C6">
        <w:rPr>
          <w:rStyle w:val="CommentReference"/>
          <w:sz w:val="22"/>
          <w:szCs w:val="22"/>
        </w:rPr>
        <w:commentReference w:id="163"/>
      </w:r>
      <w:r w:rsidR="00970B6B" w:rsidRPr="00D647C6">
        <w:rPr>
          <w:color w:val="000000" w:themeColor="text1"/>
          <w:sz w:val="22"/>
          <w:szCs w:val="22"/>
        </w:rPr>
        <w:t>.</w:t>
      </w:r>
    </w:p>
    <w:p w14:paraId="5D8F8427" w14:textId="10853D03" w:rsidR="00970B6B" w:rsidRPr="00D647C6" w:rsidRDefault="00970B6B" w:rsidP="001E0092">
      <w:pPr>
        <w:numPr>
          <w:ilvl w:val="0"/>
          <w:numId w:val="9"/>
        </w:numPr>
        <w:rPr>
          <w:color w:val="000000" w:themeColor="text1"/>
          <w:sz w:val="22"/>
          <w:szCs w:val="22"/>
        </w:rPr>
      </w:pPr>
      <w:r w:rsidRPr="00D647C6">
        <w:rPr>
          <w:color w:val="000000" w:themeColor="text1"/>
          <w:sz w:val="22"/>
          <w:szCs w:val="22"/>
        </w:rPr>
        <w:t xml:space="preserve">Rows for which the values of the date variable (from the table of interest) and/or </w:t>
      </w:r>
      <w:r w:rsidR="00B1397E" w:rsidRPr="00D647C6">
        <w:rPr>
          <w:i/>
          <w:iCs/>
          <w:color w:val="000000" w:themeColor="text1"/>
          <w:sz w:val="22"/>
          <w:szCs w:val="22"/>
        </w:rPr>
        <w:t>date</w:t>
      </w:r>
      <w:r w:rsidRPr="00D647C6">
        <w:rPr>
          <w:i/>
          <w:iCs/>
          <w:color w:val="000000" w:themeColor="text1"/>
          <w:sz w:val="22"/>
          <w:szCs w:val="22"/>
        </w:rPr>
        <w:t>_of_birth</w:t>
      </w:r>
      <w:r w:rsidRPr="00D647C6">
        <w:rPr>
          <w:color w:val="000000" w:themeColor="text1"/>
          <w:sz w:val="22"/>
          <w:szCs w:val="22"/>
        </w:rPr>
        <w:t xml:space="preserve"> are either missing or in an incorrect format are removed from the table.</w:t>
      </w:r>
    </w:p>
    <w:p w14:paraId="60FD750E" w14:textId="4B6E0ED1" w:rsidR="00970B6B" w:rsidRDefault="00970B6B" w:rsidP="001E0092">
      <w:pPr>
        <w:numPr>
          <w:ilvl w:val="1"/>
          <w:numId w:val="9"/>
        </w:numPr>
        <w:rPr>
          <w:color w:val="000000" w:themeColor="text1"/>
          <w:sz w:val="22"/>
          <w:szCs w:val="22"/>
        </w:rPr>
      </w:pPr>
      <w:r w:rsidRPr="00D647C6">
        <w:rPr>
          <w:color w:val="000000" w:themeColor="text1"/>
          <w:sz w:val="22"/>
          <w:szCs w:val="22"/>
        </w:rPr>
        <w:t xml:space="preserve">The number of observations excluded are recorded for subsequent </w:t>
      </w:r>
      <w:sdt>
        <w:sdtPr>
          <w:rPr>
            <w:color w:val="000000" w:themeColor="text1"/>
            <w:sz w:val="22"/>
            <w:szCs w:val="22"/>
          </w:rPr>
          <w:tag w:val="goog_rdk_23"/>
          <w:id w:val="-1503654350"/>
        </w:sdtPr>
        <w:sdtContent/>
      </w:sdt>
      <w:r w:rsidRPr="00D647C6">
        <w:rPr>
          <w:color w:val="000000" w:themeColor="text1"/>
          <w:sz w:val="22"/>
          <w:szCs w:val="22"/>
        </w:rPr>
        <w:t>reporting.</w:t>
      </w:r>
    </w:p>
    <w:p w14:paraId="583B34F3" w14:textId="64DE9DA7" w:rsidR="00E031BE" w:rsidRPr="00E031BE" w:rsidRDefault="00E031BE" w:rsidP="001E0092">
      <w:pPr>
        <w:pStyle w:val="BodytextAgency"/>
        <w:numPr>
          <w:ilvl w:val="0"/>
          <w:numId w:val="9"/>
        </w:numPr>
        <w:rPr>
          <w:szCs w:val="22"/>
        </w:rPr>
      </w:pPr>
      <w:r>
        <w:t>For observations, where the meaning variable is missing is transformed to ‘Not entered’.</w:t>
      </w:r>
    </w:p>
    <w:p w14:paraId="4629E74C" w14:textId="77777777" w:rsidR="00FE44A6" w:rsidRPr="00D647C6" w:rsidRDefault="00FE44A6"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3139EA18" w14:textId="2DFEEFED" w:rsidR="00FE44A6" w:rsidRPr="00D647C6" w:rsidRDefault="00FE44A6" w:rsidP="001E0092">
      <w:pPr>
        <w:numPr>
          <w:ilvl w:val="0"/>
          <w:numId w:val="9"/>
        </w:numPr>
        <w:rPr>
          <w:color w:val="000000" w:themeColor="text1"/>
          <w:sz w:val="22"/>
          <w:szCs w:val="22"/>
        </w:rPr>
      </w:pPr>
      <w:r w:rsidRPr="00D647C6">
        <w:rPr>
          <w:color w:val="000000" w:themeColor="text1"/>
          <w:sz w:val="22"/>
          <w:szCs w:val="22"/>
        </w:rPr>
        <w:t>An indicator variable is added to the resulting merged table. This variable equals 1 when the observed date comes before the date of birth, 0 otherwise.</w:t>
      </w:r>
    </w:p>
    <w:p w14:paraId="00000930" w14:textId="3CBAEB43" w:rsidR="0082651E" w:rsidRDefault="00932563"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69E02B0D" w14:textId="57E07706" w:rsidR="008C640B" w:rsidRDefault="008C640B" w:rsidP="008C640B">
      <w:pPr>
        <w:rPr>
          <w:color w:val="000000" w:themeColor="text1"/>
          <w:sz w:val="22"/>
          <w:szCs w:val="22"/>
        </w:rPr>
      </w:pPr>
    </w:p>
    <w:p w14:paraId="59431132" w14:textId="04CD7A81"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59E1510C" w14:textId="756AA0AF"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16A344F3" w14:textId="57A55A75"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7D8C1038" w14:textId="576C6896" w:rsid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526D3B06" w14:textId="77777777" w:rsidR="008C640B" w:rsidRPr="008C640B" w:rsidRDefault="008C640B" w:rsidP="008C640B">
      <w:pPr>
        <w:rPr>
          <w:color w:val="000000" w:themeColor="text1"/>
          <w:sz w:val="22"/>
          <w:szCs w:val="22"/>
          <w:lang w:val="en-US"/>
        </w:rPr>
      </w:pPr>
    </w:p>
    <w:p w14:paraId="00000931" w14:textId="77777777" w:rsidR="0082651E" w:rsidRPr="00D647C6" w:rsidRDefault="005E1C8C" w:rsidP="00D03EA0">
      <w:pPr>
        <w:pStyle w:val="Heading4"/>
        <w:rPr>
          <w:rFonts w:cs="Times New Roman"/>
          <w:sz w:val="22"/>
          <w:szCs w:val="22"/>
        </w:rPr>
      </w:pPr>
      <w:bookmarkStart w:id="164" w:name="_Toc65767178"/>
      <w:bookmarkStart w:id="165" w:name="_Toc67318467"/>
      <w:r w:rsidRPr="00D647C6">
        <w:rPr>
          <w:rFonts w:cs="Times New Roman"/>
          <w:sz w:val="22"/>
          <w:szCs w:val="22"/>
        </w:rPr>
        <w:t>Event dates after date of death</w:t>
      </w:r>
      <w:bookmarkEnd w:id="164"/>
      <w:bookmarkEnd w:id="165"/>
    </w:p>
    <w:p w14:paraId="00000932" w14:textId="67385845" w:rsidR="0082651E" w:rsidRPr="00D647C6" w:rsidRDefault="005E1C8C">
      <w:pPr>
        <w:rPr>
          <w:color w:val="000000" w:themeColor="text1"/>
          <w:sz w:val="22"/>
          <w:szCs w:val="22"/>
        </w:rPr>
      </w:pPr>
      <w:r w:rsidRPr="00D647C6">
        <w:rPr>
          <w:color w:val="000000" w:themeColor="text1"/>
          <w:sz w:val="22"/>
          <w:szCs w:val="22"/>
        </w:rPr>
        <w:t>The result of this check is the proportion of non-missing values of a given date variable which takes place after the person’s reported date of death</w:t>
      </w:r>
      <w:r w:rsidR="00E031BE">
        <w:rPr>
          <w:color w:val="000000" w:themeColor="text1"/>
          <w:sz w:val="22"/>
          <w:szCs w:val="22"/>
          <w:lang w:val="en-US"/>
        </w:rPr>
        <w:t>, overall and stratified by the meaning variable of the table of interest.</w:t>
      </w:r>
    </w:p>
    <w:p w14:paraId="00000933" w14:textId="77777777" w:rsidR="0082651E" w:rsidRPr="00D647C6" w:rsidRDefault="0082651E">
      <w:pPr>
        <w:rPr>
          <w:color w:val="000000" w:themeColor="text1"/>
          <w:sz w:val="22"/>
          <w:szCs w:val="22"/>
        </w:rPr>
      </w:pPr>
    </w:p>
    <w:p w14:paraId="508256B4" w14:textId="225E9E58" w:rsidR="00932563" w:rsidRPr="00D647C6" w:rsidRDefault="005E1C8C" w:rsidP="00932563">
      <w:pPr>
        <w:rPr>
          <w:color w:val="000000" w:themeColor="text1"/>
          <w:sz w:val="22"/>
          <w:szCs w:val="22"/>
        </w:rPr>
      </w:pPr>
      <w:r w:rsidRPr="00D647C6">
        <w:rPr>
          <w:color w:val="000000" w:themeColor="text1"/>
          <w:sz w:val="22"/>
          <w:szCs w:val="22"/>
        </w:rPr>
        <w:t>Counts and proportions of records for which the indicator variable indicating that the observed date comes after the date of death</w:t>
      </w:r>
      <w:r w:rsidR="00E031BE">
        <w:rPr>
          <w:color w:val="000000" w:themeColor="text1"/>
          <w:sz w:val="22"/>
          <w:szCs w:val="22"/>
          <w:lang w:val="en-US"/>
        </w:rPr>
        <w:t>, overall and stratified by the meaning variable,</w:t>
      </w:r>
      <w:r w:rsidR="00E031BE" w:rsidRPr="00D647C6">
        <w:rPr>
          <w:color w:val="000000" w:themeColor="text1"/>
          <w:sz w:val="22"/>
          <w:szCs w:val="22"/>
        </w:rPr>
        <w:t xml:space="preserve"> </w:t>
      </w:r>
      <w:r w:rsidRPr="00D647C6">
        <w:rPr>
          <w:color w:val="000000" w:themeColor="text1"/>
          <w:sz w:val="22"/>
          <w:szCs w:val="22"/>
        </w:rPr>
        <w:t>are calculated for each date variable in the CDM instance</w:t>
      </w:r>
      <w:r w:rsidR="00932563" w:rsidRPr="00D647C6">
        <w:rPr>
          <w:color w:val="000000" w:themeColor="text1"/>
          <w:sz w:val="22"/>
          <w:szCs w:val="22"/>
        </w:rPr>
        <w:t xml:space="preserve"> (with exception to the OBSERVATION_PERIODS, CDM_SOURCE and INSTANCE tables). Tables that undergo this check are: VISIT_OCCURRENCE, EVENTS, </w:t>
      </w:r>
      <w:r w:rsidR="00932563" w:rsidRPr="00D647C6">
        <w:rPr>
          <w:color w:val="000000" w:themeColor="text1"/>
          <w:sz w:val="22"/>
          <w:szCs w:val="22"/>
        </w:rPr>
        <w:lastRenderedPageBreak/>
        <w:t>MEDICINES, PROCEDURES, VACCINES, MEDICAL_OBSERVATIONS, SURVEY_ID,  and SURVEY_OBSERVATIONS.</w:t>
      </w:r>
    </w:p>
    <w:p w14:paraId="00000935" w14:textId="77777777" w:rsidR="0082651E" w:rsidRPr="00D647C6" w:rsidRDefault="0082651E">
      <w:pPr>
        <w:rPr>
          <w:color w:val="000000" w:themeColor="text1"/>
          <w:sz w:val="22"/>
          <w:szCs w:val="22"/>
        </w:rPr>
      </w:pPr>
    </w:p>
    <w:p w14:paraId="00000936" w14:textId="36721918" w:rsidR="0082651E" w:rsidRPr="00D647C6" w:rsidRDefault="005E1C8C">
      <w:pPr>
        <w:rPr>
          <w:color w:val="000000" w:themeColor="text1"/>
          <w:sz w:val="22"/>
          <w:szCs w:val="22"/>
        </w:rPr>
      </w:pPr>
      <w:r w:rsidRPr="00D647C6">
        <w:rPr>
          <w:color w:val="000000" w:themeColor="text1"/>
          <w:sz w:val="22"/>
          <w:szCs w:val="22"/>
        </w:rPr>
        <w:t xml:space="preserve">The numerator of this check is the number of event dates in the table of interest occurring after the date of </w:t>
      </w:r>
      <w:r w:rsidR="00932563" w:rsidRPr="00D647C6">
        <w:rPr>
          <w:color w:val="000000" w:themeColor="text1"/>
          <w:sz w:val="22"/>
          <w:szCs w:val="22"/>
        </w:rPr>
        <w:t>death</w:t>
      </w:r>
      <w:r w:rsidRPr="00D647C6">
        <w:rPr>
          <w:color w:val="000000" w:themeColor="text1"/>
          <w:sz w:val="22"/>
          <w:szCs w:val="22"/>
        </w:rPr>
        <w:t xml:space="preserve"> recorded for the </w:t>
      </w:r>
      <w:r w:rsidRPr="00D647C6">
        <w:rPr>
          <w:i/>
          <w:iCs/>
          <w:color w:val="000000" w:themeColor="text1"/>
          <w:sz w:val="22"/>
          <w:szCs w:val="22"/>
        </w:rPr>
        <w:t>person_id</w:t>
      </w:r>
      <w:r w:rsidRPr="00D647C6">
        <w:rPr>
          <w:color w:val="000000" w:themeColor="text1"/>
          <w:sz w:val="22"/>
          <w:szCs w:val="22"/>
        </w:rPr>
        <w:t xml:space="preserve"> in the PERSONS table</w:t>
      </w:r>
      <w:r w:rsidR="00E031BE">
        <w:rPr>
          <w:color w:val="000000" w:themeColor="text1"/>
          <w:sz w:val="22"/>
          <w:szCs w:val="22"/>
          <w:lang w:val="en-US"/>
        </w:rPr>
        <w:t>, overall and stratified by the meaning variable.</w:t>
      </w:r>
    </w:p>
    <w:p w14:paraId="00000937" w14:textId="77777777" w:rsidR="0082651E" w:rsidRPr="00D647C6" w:rsidRDefault="0082651E">
      <w:pPr>
        <w:rPr>
          <w:color w:val="000000" w:themeColor="text1"/>
          <w:sz w:val="22"/>
          <w:szCs w:val="22"/>
        </w:rPr>
      </w:pPr>
    </w:p>
    <w:p w14:paraId="4A1076E7" w14:textId="2022D9E1" w:rsidR="00932563" w:rsidRPr="00D647C6" w:rsidRDefault="00932563" w:rsidP="00932563">
      <w:pPr>
        <w:rPr>
          <w:color w:val="000000" w:themeColor="text1"/>
          <w:sz w:val="22"/>
          <w:szCs w:val="22"/>
        </w:rPr>
      </w:pPr>
      <w:r w:rsidRPr="00D647C6">
        <w:rPr>
          <w:color w:val="000000" w:themeColor="text1"/>
          <w:sz w:val="22"/>
          <w:szCs w:val="22"/>
        </w:rPr>
        <w:t xml:space="preserve">The denominator of this check is the number of rows of the table created after merging the PERSONS table with the table of interest by </w:t>
      </w:r>
      <w:r w:rsidRPr="00D647C6">
        <w:rPr>
          <w:i/>
          <w:iCs/>
          <w:color w:val="000000" w:themeColor="text1"/>
          <w:sz w:val="22"/>
          <w:szCs w:val="22"/>
        </w:rPr>
        <w:t>person_id</w:t>
      </w:r>
      <w:r w:rsidRPr="00D647C6">
        <w:rPr>
          <w:color w:val="000000" w:themeColor="text1"/>
          <w:sz w:val="22"/>
          <w:szCs w:val="22"/>
        </w:rPr>
        <w:t xml:space="preserve"> (keeping only </w:t>
      </w:r>
      <w:r w:rsidRPr="00D647C6">
        <w:rPr>
          <w:i/>
          <w:iCs/>
          <w:color w:val="000000" w:themeColor="text1"/>
          <w:sz w:val="22"/>
          <w:szCs w:val="22"/>
        </w:rPr>
        <w:t>person_id</w:t>
      </w:r>
      <w:r w:rsidRPr="00D647C6">
        <w:rPr>
          <w:color w:val="000000" w:themeColor="text1"/>
          <w:sz w:val="22"/>
          <w:szCs w:val="22"/>
        </w:rPr>
        <w:t xml:space="preserve"> present in the PERSONS table) and after removing persons with missing or wrong format of </w:t>
      </w:r>
      <w:r w:rsidRPr="00D647C6">
        <w:rPr>
          <w:i/>
          <w:iCs/>
          <w:color w:val="000000" w:themeColor="text1"/>
          <w:sz w:val="22"/>
          <w:szCs w:val="22"/>
        </w:rPr>
        <w:t>date_of_</w:t>
      </w:r>
      <w:r w:rsidR="00B1397E" w:rsidRPr="00D647C6">
        <w:rPr>
          <w:i/>
          <w:iCs/>
          <w:color w:val="000000" w:themeColor="text1"/>
          <w:sz w:val="22"/>
          <w:szCs w:val="22"/>
        </w:rPr>
        <w:t>death</w:t>
      </w:r>
      <w:r w:rsidRPr="00D647C6">
        <w:rPr>
          <w:color w:val="000000" w:themeColor="text1"/>
          <w:sz w:val="22"/>
          <w:szCs w:val="22"/>
        </w:rPr>
        <w:t xml:space="preserve"> and date variable from the table of interest.</w:t>
      </w:r>
    </w:p>
    <w:p w14:paraId="74AE5BAC" w14:textId="77777777" w:rsidR="00932563" w:rsidRPr="00D647C6" w:rsidRDefault="00932563" w:rsidP="00932563">
      <w:pPr>
        <w:rPr>
          <w:color w:val="000000" w:themeColor="text1"/>
          <w:sz w:val="22"/>
          <w:szCs w:val="22"/>
        </w:rPr>
      </w:pPr>
    </w:p>
    <w:p w14:paraId="5FFFDAEE" w14:textId="77777777" w:rsidR="00932563" w:rsidRPr="00D647C6" w:rsidRDefault="00932563" w:rsidP="00932563">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PERSONS</w:t>
      </w:r>
      <w:r w:rsidRPr="00D647C6">
        <w:rPr>
          <w:color w:val="000000" w:themeColor="text1"/>
          <w:sz w:val="22"/>
          <w:szCs w:val="22"/>
        </w:rPr>
        <w:t xml:space="preserve"> table (for the date of birth) and  the D2 table containing the date of interest (e.g., </w:t>
      </w:r>
      <w:r w:rsidRPr="00D647C6">
        <w:rPr>
          <w:i/>
          <w:color w:val="000000" w:themeColor="text1"/>
          <w:sz w:val="22"/>
          <w:szCs w:val="22"/>
        </w:rPr>
        <w:t>MEDICINES</w:t>
      </w:r>
      <w:r w:rsidRPr="00D647C6">
        <w:rPr>
          <w:color w:val="000000" w:themeColor="text1"/>
          <w:sz w:val="22"/>
          <w:szCs w:val="22"/>
        </w:rPr>
        <w:t xml:space="preserve">), and the name of the column of interest (e.g., </w:t>
      </w:r>
      <w:r w:rsidRPr="00D647C6">
        <w:rPr>
          <w:i/>
          <w:color w:val="000000" w:themeColor="text1"/>
          <w:sz w:val="22"/>
          <w:szCs w:val="22"/>
        </w:rPr>
        <w:t>date_dispensing</w:t>
      </w:r>
      <w:r w:rsidRPr="00D647C6">
        <w:rPr>
          <w:color w:val="000000" w:themeColor="text1"/>
          <w:sz w:val="22"/>
          <w:szCs w:val="22"/>
        </w:rPr>
        <w:t>).  Steps for this check are described below:</w:t>
      </w:r>
    </w:p>
    <w:p w14:paraId="757EC9A1" w14:textId="77777777" w:rsidR="00932563" w:rsidRPr="00D647C6" w:rsidRDefault="00932563" w:rsidP="00932563">
      <w:pPr>
        <w:rPr>
          <w:color w:val="000000" w:themeColor="text1"/>
          <w:sz w:val="22"/>
          <w:szCs w:val="22"/>
        </w:rPr>
      </w:pPr>
    </w:p>
    <w:p w14:paraId="1C0A1848" w14:textId="52D31566" w:rsidR="00932563" w:rsidRPr="00D647C6" w:rsidRDefault="00932563" w:rsidP="001E0092">
      <w:pPr>
        <w:numPr>
          <w:ilvl w:val="0"/>
          <w:numId w:val="9"/>
        </w:numPr>
        <w:rPr>
          <w:color w:val="000000" w:themeColor="text1"/>
          <w:sz w:val="22"/>
          <w:szCs w:val="22"/>
        </w:rPr>
      </w:pPr>
      <w:r w:rsidRPr="00D647C6">
        <w:rPr>
          <w:color w:val="000000" w:themeColor="text1"/>
          <w:sz w:val="22"/>
          <w:szCs w:val="22"/>
        </w:rPr>
        <w:t xml:space="preserve">In PERSONS, </w:t>
      </w:r>
      <w:r w:rsidRPr="00D647C6">
        <w:rPr>
          <w:i/>
          <w:iCs/>
          <w:color w:val="000000" w:themeColor="text1"/>
          <w:sz w:val="22"/>
          <w:szCs w:val="22"/>
        </w:rPr>
        <w:t>date_of_</w:t>
      </w:r>
      <w:r w:rsidR="00B1397E" w:rsidRPr="00D647C6">
        <w:rPr>
          <w:i/>
          <w:iCs/>
          <w:color w:val="000000" w:themeColor="text1"/>
          <w:sz w:val="22"/>
          <w:szCs w:val="22"/>
        </w:rPr>
        <w:t>death</w:t>
      </w:r>
      <w:r w:rsidRPr="00D647C6">
        <w:rPr>
          <w:color w:val="000000" w:themeColor="text1"/>
          <w:sz w:val="22"/>
          <w:szCs w:val="22"/>
        </w:rPr>
        <w:t xml:space="preserve"> is created as follows:</w:t>
      </w:r>
    </w:p>
    <w:p w14:paraId="4A52401F" w14:textId="77777777" w:rsidR="00932563" w:rsidRPr="00D647C6" w:rsidRDefault="00932563" w:rsidP="00932563">
      <w:pPr>
        <w:ind w:left="720"/>
        <w:rPr>
          <w:color w:val="000000" w:themeColor="text1"/>
          <w:sz w:val="22"/>
          <w:szCs w:val="22"/>
        </w:rPr>
      </w:pPr>
    </w:p>
    <w:tbl>
      <w:tblPr>
        <w:tblStyle w:val="TableGrid"/>
        <w:tblW w:w="0" w:type="auto"/>
        <w:tblInd w:w="720" w:type="dxa"/>
        <w:tblLook w:val="04A0" w:firstRow="1" w:lastRow="0" w:firstColumn="1" w:lastColumn="0" w:noHBand="0" w:noVBand="1"/>
      </w:tblPr>
      <w:tblGrid>
        <w:gridCol w:w="2133"/>
        <w:gridCol w:w="2198"/>
        <w:gridCol w:w="2151"/>
        <w:gridCol w:w="2148"/>
      </w:tblGrid>
      <w:tr w:rsidR="00B1397E" w:rsidRPr="00D647C6" w14:paraId="38E32AE2" w14:textId="77777777" w:rsidTr="002C7F60">
        <w:tc>
          <w:tcPr>
            <w:tcW w:w="2337" w:type="dxa"/>
          </w:tcPr>
          <w:p w14:paraId="5072C76B" w14:textId="75FFDDFB" w:rsidR="00932563" w:rsidRPr="00D647C6" w:rsidRDefault="00932563" w:rsidP="002C7F60">
            <w:pPr>
              <w:rPr>
                <w:b/>
                <w:bCs/>
                <w:color w:val="000000" w:themeColor="text1"/>
                <w:sz w:val="22"/>
                <w:szCs w:val="22"/>
              </w:rPr>
            </w:pPr>
            <w:r w:rsidRPr="00D647C6">
              <w:rPr>
                <w:b/>
                <w:bCs/>
                <w:color w:val="000000" w:themeColor="text1"/>
                <w:sz w:val="22"/>
                <w:szCs w:val="22"/>
              </w:rPr>
              <w:t>day_of_</w:t>
            </w:r>
            <w:r w:rsidR="00B1397E" w:rsidRPr="00D647C6">
              <w:rPr>
                <w:b/>
                <w:bCs/>
                <w:color w:val="000000" w:themeColor="text1"/>
                <w:sz w:val="22"/>
                <w:szCs w:val="22"/>
              </w:rPr>
              <w:t>death</w:t>
            </w:r>
          </w:p>
        </w:tc>
        <w:tc>
          <w:tcPr>
            <w:tcW w:w="2337" w:type="dxa"/>
          </w:tcPr>
          <w:p w14:paraId="5E592BC3" w14:textId="41BC2C4B" w:rsidR="00932563" w:rsidRPr="00D647C6" w:rsidRDefault="00932563" w:rsidP="002C7F60">
            <w:pPr>
              <w:rPr>
                <w:b/>
                <w:bCs/>
                <w:color w:val="000000" w:themeColor="text1"/>
                <w:sz w:val="22"/>
                <w:szCs w:val="22"/>
              </w:rPr>
            </w:pPr>
            <w:r w:rsidRPr="00D647C6">
              <w:rPr>
                <w:b/>
                <w:bCs/>
                <w:color w:val="000000" w:themeColor="text1"/>
                <w:sz w:val="22"/>
                <w:szCs w:val="22"/>
              </w:rPr>
              <w:t>month_of</w:t>
            </w:r>
            <w:r w:rsidR="00B1397E" w:rsidRPr="00D647C6">
              <w:rPr>
                <w:b/>
                <w:bCs/>
                <w:color w:val="000000" w:themeColor="text1"/>
                <w:sz w:val="22"/>
                <w:szCs w:val="22"/>
              </w:rPr>
              <w:t>_death</w:t>
            </w:r>
          </w:p>
        </w:tc>
        <w:tc>
          <w:tcPr>
            <w:tcW w:w="2338" w:type="dxa"/>
          </w:tcPr>
          <w:p w14:paraId="1DF0B427" w14:textId="2AD1674E" w:rsidR="00932563" w:rsidRPr="00D647C6" w:rsidRDefault="00932563" w:rsidP="002C7F60">
            <w:pPr>
              <w:rPr>
                <w:b/>
                <w:bCs/>
                <w:color w:val="000000" w:themeColor="text1"/>
                <w:sz w:val="22"/>
                <w:szCs w:val="22"/>
              </w:rPr>
            </w:pPr>
            <w:r w:rsidRPr="00D647C6">
              <w:rPr>
                <w:b/>
                <w:bCs/>
                <w:color w:val="000000" w:themeColor="text1"/>
                <w:sz w:val="22"/>
                <w:szCs w:val="22"/>
              </w:rPr>
              <w:t>year_of_</w:t>
            </w:r>
            <w:r w:rsidR="00B1397E" w:rsidRPr="00D647C6">
              <w:rPr>
                <w:b/>
                <w:bCs/>
                <w:color w:val="000000" w:themeColor="text1"/>
                <w:sz w:val="22"/>
                <w:szCs w:val="22"/>
              </w:rPr>
              <w:t>death</w:t>
            </w:r>
          </w:p>
        </w:tc>
        <w:tc>
          <w:tcPr>
            <w:tcW w:w="2338" w:type="dxa"/>
          </w:tcPr>
          <w:p w14:paraId="363C0D9E" w14:textId="4880CC2C" w:rsidR="00932563" w:rsidRPr="00D647C6" w:rsidRDefault="00932563" w:rsidP="002C7F60">
            <w:pPr>
              <w:rPr>
                <w:b/>
                <w:bCs/>
                <w:color w:val="000000" w:themeColor="text1"/>
                <w:sz w:val="22"/>
                <w:szCs w:val="22"/>
              </w:rPr>
            </w:pPr>
            <w:r w:rsidRPr="00D647C6">
              <w:rPr>
                <w:b/>
                <w:bCs/>
                <w:color w:val="000000" w:themeColor="text1"/>
                <w:sz w:val="22"/>
                <w:szCs w:val="22"/>
              </w:rPr>
              <w:t>date_of_</w:t>
            </w:r>
            <w:r w:rsidR="00B1397E" w:rsidRPr="00D647C6">
              <w:rPr>
                <w:b/>
                <w:bCs/>
                <w:color w:val="000000" w:themeColor="text1"/>
                <w:sz w:val="22"/>
                <w:szCs w:val="22"/>
              </w:rPr>
              <w:t>death</w:t>
            </w:r>
          </w:p>
        </w:tc>
      </w:tr>
      <w:tr w:rsidR="00B1397E" w:rsidRPr="00D647C6" w14:paraId="7788BD23" w14:textId="77777777" w:rsidTr="002C7F60">
        <w:tc>
          <w:tcPr>
            <w:tcW w:w="2337" w:type="dxa"/>
          </w:tcPr>
          <w:p w14:paraId="7DF0FAB0"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7" w:type="dxa"/>
          </w:tcPr>
          <w:p w14:paraId="20CE22EE" w14:textId="77777777" w:rsidR="00932563" w:rsidRPr="00D647C6" w:rsidRDefault="00932563" w:rsidP="002C7F60">
            <w:pPr>
              <w:rPr>
                <w:color w:val="000000" w:themeColor="text1"/>
                <w:sz w:val="22"/>
                <w:szCs w:val="22"/>
              </w:rPr>
            </w:pPr>
            <w:r w:rsidRPr="00D647C6">
              <w:rPr>
                <w:color w:val="000000" w:themeColor="text1"/>
                <w:sz w:val="22"/>
                <w:szCs w:val="22"/>
              </w:rPr>
              <w:t>mm</w:t>
            </w:r>
          </w:p>
        </w:tc>
        <w:tc>
          <w:tcPr>
            <w:tcW w:w="2338" w:type="dxa"/>
          </w:tcPr>
          <w:p w14:paraId="1F1EDB01" w14:textId="77777777" w:rsidR="00932563" w:rsidRPr="00D647C6" w:rsidRDefault="00932563" w:rsidP="002C7F60">
            <w:pPr>
              <w:rPr>
                <w:color w:val="000000" w:themeColor="text1"/>
                <w:sz w:val="22"/>
                <w:szCs w:val="22"/>
              </w:rPr>
            </w:pPr>
            <w:r w:rsidRPr="00D647C6">
              <w:rPr>
                <w:color w:val="000000" w:themeColor="text1"/>
                <w:sz w:val="22"/>
                <w:szCs w:val="22"/>
              </w:rPr>
              <w:t>yyyy</w:t>
            </w:r>
          </w:p>
        </w:tc>
        <w:tc>
          <w:tcPr>
            <w:tcW w:w="2338" w:type="dxa"/>
          </w:tcPr>
          <w:p w14:paraId="7DC48755" w14:textId="0DC214B5" w:rsidR="00932563" w:rsidRPr="00D647C6" w:rsidRDefault="00B1397E" w:rsidP="002C7F60">
            <w:pPr>
              <w:rPr>
                <w:color w:val="000000" w:themeColor="text1"/>
                <w:sz w:val="22"/>
                <w:szCs w:val="22"/>
              </w:rPr>
            </w:pPr>
            <w:r w:rsidRPr="00D647C6">
              <w:rPr>
                <w:color w:val="000000" w:themeColor="text1"/>
                <w:sz w:val="22"/>
                <w:szCs w:val="22"/>
              </w:rPr>
              <w:t>31</w:t>
            </w:r>
            <w:r w:rsidR="00932563" w:rsidRPr="00D647C6">
              <w:rPr>
                <w:color w:val="000000" w:themeColor="text1"/>
                <w:sz w:val="22"/>
                <w:szCs w:val="22"/>
              </w:rPr>
              <w:t>-mm-yyyy</w:t>
            </w:r>
          </w:p>
        </w:tc>
      </w:tr>
      <w:tr w:rsidR="00B1397E" w:rsidRPr="00D647C6" w14:paraId="0CCD9BC1" w14:textId="77777777" w:rsidTr="002C7F60">
        <w:tc>
          <w:tcPr>
            <w:tcW w:w="2337" w:type="dxa"/>
          </w:tcPr>
          <w:p w14:paraId="53CCF242" w14:textId="77777777" w:rsidR="00932563" w:rsidRPr="00D647C6" w:rsidRDefault="00932563" w:rsidP="002C7F60">
            <w:pPr>
              <w:rPr>
                <w:color w:val="000000" w:themeColor="text1"/>
                <w:sz w:val="22"/>
                <w:szCs w:val="22"/>
              </w:rPr>
            </w:pPr>
            <w:r w:rsidRPr="00D647C6">
              <w:rPr>
                <w:color w:val="000000" w:themeColor="text1"/>
                <w:sz w:val="22"/>
                <w:szCs w:val="22"/>
              </w:rPr>
              <w:t>dd</w:t>
            </w:r>
          </w:p>
        </w:tc>
        <w:tc>
          <w:tcPr>
            <w:tcW w:w="2337" w:type="dxa"/>
          </w:tcPr>
          <w:p w14:paraId="7876A245"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7A3C182A" w14:textId="77777777" w:rsidR="00932563" w:rsidRPr="00D647C6" w:rsidRDefault="00932563" w:rsidP="002C7F60">
            <w:pPr>
              <w:rPr>
                <w:color w:val="000000" w:themeColor="text1"/>
                <w:sz w:val="22"/>
                <w:szCs w:val="22"/>
              </w:rPr>
            </w:pPr>
            <w:r w:rsidRPr="00D647C6">
              <w:rPr>
                <w:color w:val="000000" w:themeColor="text1"/>
                <w:sz w:val="22"/>
                <w:szCs w:val="22"/>
              </w:rPr>
              <w:t>yyyy</w:t>
            </w:r>
          </w:p>
        </w:tc>
        <w:tc>
          <w:tcPr>
            <w:tcW w:w="2338" w:type="dxa"/>
          </w:tcPr>
          <w:p w14:paraId="6E78010F" w14:textId="6EBC241A" w:rsidR="00932563" w:rsidRPr="00D647C6" w:rsidRDefault="00932563" w:rsidP="002C7F60">
            <w:pPr>
              <w:rPr>
                <w:color w:val="000000" w:themeColor="text1"/>
                <w:sz w:val="22"/>
                <w:szCs w:val="22"/>
              </w:rPr>
            </w:pPr>
            <w:r w:rsidRPr="00D647C6">
              <w:rPr>
                <w:color w:val="000000" w:themeColor="text1"/>
                <w:sz w:val="22"/>
                <w:szCs w:val="22"/>
              </w:rPr>
              <w:t>dd-</w:t>
            </w:r>
            <w:r w:rsidR="00B1397E" w:rsidRPr="00D647C6">
              <w:rPr>
                <w:color w:val="000000" w:themeColor="text1"/>
                <w:sz w:val="22"/>
                <w:szCs w:val="22"/>
              </w:rPr>
              <w:t>12</w:t>
            </w:r>
            <w:r w:rsidRPr="00D647C6">
              <w:rPr>
                <w:color w:val="000000" w:themeColor="text1"/>
                <w:sz w:val="22"/>
                <w:szCs w:val="22"/>
              </w:rPr>
              <w:t>-yyyy</w:t>
            </w:r>
          </w:p>
        </w:tc>
      </w:tr>
      <w:tr w:rsidR="00B1397E" w:rsidRPr="00D647C6" w14:paraId="3918541A" w14:textId="77777777" w:rsidTr="002C7F60">
        <w:tc>
          <w:tcPr>
            <w:tcW w:w="2337" w:type="dxa"/>
          </w:tcPr>
          <w:p w14:paraId="46DD05F7"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7" w:type="dxa"/>
          </w:tcPr>
          <w:p w14:paraId="283AC02E"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70EB6A51" w14:textId="77777777" w:rsidR="00932563" w:rsidRPr="00D647C6" w:rsidRDefault="00932563" w:rsidP="002C7F60">
            <w:pPr>
              <w:rPr>
                <w:color w:val="000000" w:themeColor="text1"/>
                <w:sz w:val="22"/>
                <w:szCs w:val="22"/>
              </w:rPr>
            </w:pPr>
            <w:r w:rsidRPr="00D647C6">
              <w:rPr>
                <w:color w:val="000000" w:themeColor="text1"/>
                <w:sz w:val="22"/>
                <w:szCs w:val="22"/>
              </w:rPr>
              <w:t>yyyy</w:t>
            </w:r>
          </w:p>
        </w:tc>
        <w:tc>
          <w:tcPr>
            <w:tcW w:w="2338" w:type="dxa"/>
          </w:tcPr>
          <w:p w14:paraId="125A9BD1" w14:textId="59AEC22B" w:rsidR="00932563" w:rsidRPr="00D647C6" w:rsidRDefault="00B1397E" w:rsidP="002C7F60">
            <w:pPr>
              <w:rPr>
                <w:color w:val="000000" w:themeColor="text1"/>
                <w:sz w:val="22"/>
                <w:szCs w:val="22"/>
              </w:rPr>
            </w:pPr>
            <w:r w:rsidRPr="00D647C6">
              <w:rPr>
                <w:color w:val="000000" w:themeColor="text1"/>
                <w:sz w:val="22"/>
                <w:szCs w:val="22"/>
              </w:rPr>
              <w:t>31</w:t>
            </w:r>
            <w:r w:rsidR="00932563" w:rsidRPr="00D647C6">
              <w:rPr>
                <w:color w:val="000000" w:themeColor="text1"/>
                <w:sz w:val="22"/>
                <w:szCs w:val="22"/>
              </w:rPr>
              <w:t>-</w:t>
            </w:r>
            <w:r w:rsidRPr="00D647C6">
              <w:rPr>
                <w:color w:val="000000" w:themeColor="text1"/>
                <w:sz w:val="22"/>
                <w:szCs w:val="22"/>
              </w:rPr>
              <w:t>12</w:t>
            </w:r>
            <w:r w:rsidR="00932563" w:rsidRPr="00D647C6">
              <w:rPr>
                <w:color w:val="000000" w:themeColor="text1"/>
                <w:sz w:val="22"/>
                <w:szCs w:val="22"/>
              </w:rPr>
              <w:t>-yyyy</w:t>
            </w:r>
          </w:p>
        </w:tc>
      </w:tr>
      <w:tr w:rsidR="00B1397E" w:rsidRPr="00D647C6" w14:paraId="688D1A9F" w14:textId="77777777" w:rsidTr="002C7F60">
        <w:tc>
          <w:tcPr>
            <w:tcW w:w="2337" w:type="dxa"/>
          </w:tcPr>
          <w:p w14:paraId="755F459B" w14:textId="77777777" w:rsidR="00932563" w:rsidRPr="00D647C6" w:rsidRDefault="00932563" w:rsidP="002C7F60">
            <w:pPr>
              <w:rPr>
                <w:color w:val="000000" w:themeColor="text1"/>
                <w:sz w:val="22"/>
                <w:szCs w:val="22"/>
              </w:rPr>
            </w:pPr>
            <w:r w:rsidRPr="00D647C6">
              <w:rPr>
                <w:color w:val="000000" w:themeColor="text1"/>
                <w:sz w:val="22"/>
                <w:szCs w:val="22"/>
              </w:rPr>
              <w:t>dd</w:t>
            </w:r>
          </w:p>
        </w:tc>
        <w:tc>
          <w:tcPr>
            <w:tcW w:w="2337" w:type="dxa"/>
          </w:tcPr>
          <w:p w14:paraId="62FE352E" w14:textId="77777777" w:rsidR="00932563" w:rsidRPr="00D647C6" w:rsidRDefault="00932563" w:rsidP="002C7F60">
            <w:pPr>
              <w:rPr>
                <w:color w:val="000000" w:themeColor="text1"/>
                <w:sz w:val="22"/>
                <w:szCs w:val="22"/>
              </w:rPr>
            </w:pPr>
            <w:r w:rsidRPr="00D647C6">
              <w:rPr>
                <w:color w:val="000000" w:themeColor="text1"/>
                <w:sz w:val="22"/>
                <w:szCs w:val="22"/>
              </w:rPr>
              <w:t>mm</w:t>
            </w:r>
          </w:p>
        </w:tc>
        <w:tc>
          <w:tcPr>
            <w:tcW w:w="2338" w:type="dxa"/>
          </w:tcPr>
          <w:p w14:paraId="4D4B18E0"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55062A2E" w14:textId="77777777" w:rsidR="00932563" w:rsidRPr="00D647C6" w:rsidRDefault="00932563" w:rsidP="002C7F60">
            <w:pPr>
              <w:rPr>
                <w:color w:val="000000" w:themeColor="text1"/>
                <w:sz w:val="22"/>
                <w:szCs w:val="22"/>
              </w:rPr>
            </w:pPr>
            <w:r w:rsidRPr="00D647C6">
              <w:rPr>
                <w:color w:val="000000" w:themeColor="text1"/>
                <w:sz w:val="22"/>
                <w:szCs w:val="22"/>
              </w:rPr>
              <w:t>NA</w:t>
            </w:r>
          </w:p>
        </w:tc>
      </w:tr>
      <w:tr w:rsidR="00B1397E" w:rsidRPr="00D647C6" w14:paraId="4C25F6FB" w14:textId="77777777" w:rsidTr="002C7F60">
        <w:tc>
          <w:tcPr>
            <w:tcW w:w="2337" w:type="dxa"/>
          </w:tcPr>
          <w:p w14:paraId="084345E5" w14:textId="77777777" w:rsidR="00932563" w:rsidRPr="00D647C6" w:rsidRDefault="00932563" w:rsidP="002C7F60">
            <w:pPr>
              <w:rPr>
                <w:color w:val="000000" w:themeColor="text1"/>
                <w:sz w:val="22"/>
                <w:szCs w:val="22"/>
              </w:rPr>
            </w:pPr>
            <w:r w:rsidRPr="00D647C6">
              <w:rPr>
                <w:color w:val="000000" w:themeColor="text1"/>
                <w:sz w:val="22"/>
                <w:szCs w:val="22"/>
              </w:rPr>
              <w:t>dd</w:t>
            </w:r>
          </w:p>
        </w:tc>
        <w:tc>
          <w:tcPr>
            <w:tcW w:w="2337" w:type="dxa"/>
          </w:tcPr>
          <w:p w14:paraId="17DD0689"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15506CEB"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496F4139" w14:textId="77777777" w:rsidR="00932563" w:rsidRPr="00D647C6" w:rsidRDefault="00932563" w:rsidP="002C7F60">
            <w:pPr>
              <w:rPr>
                <w:color w:val="000000" w:themeColor="text1"/>
                <w:sz w:val="22"/>
                <w:szCs w:val="22"/>
              </w:rPr>
            </w:pPr>
            <w:r w:rsidRPr="00D647C6">
              <w:rPr>
                <w:color w:val="000000" w:themeColor="text1"/>
                <w:sz w:val="22"/>
                <w:szCs w:val="22"/>
              </w:rPr>
              <w:t>NA</w:t>
            </w:r>
          </w:p>
        </w:tc>
      </w:tr>
      <w:tr w:rsidR="00B1397E" w:rsidRPr="00D647C6" w14:paraId="7E8359CD" w14:textId="77777777" w:rsidTr="002C7F60">
        <w:tc>
          <w:tcPr>
            <w:tcW w:w="2337" w:type="dxa"/>
          </w:tcPr>
          <w:p w14:paraId="6780DBC4"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7" w:type="dxa"/>
          </w:tcPr>
          <w:p w14:paraId="557BCD36" w14:textId="77777777" w:rsidR="00932563" w:rsidRPr="00D647C6" w:rsidRDefault="00932563" w:rsidP="002C7F60">
            <w:pPr>
              <w:rPr>
                <w:color w:val="000000" w:themeColor="text1"/>
                <w:sz w:val="22"/>
                <w:szCs w:val="22"/>
              </w:rPr>
            </w:pPr>
            <w:r w:rsidRPr="00D647C6">
              <w:rPr>
                <w:color w:val="000000" w:themeColor="text1"/>
                <w:sz w:val="22"/>
                <w:szCs w:val="22"/>
              </w:rPr>
              <w:t>mm</w:t>
            </w:r>
          </w:p>
        </w:tc>
        <w:tc>
          <w:tcPr>
            <w:tcW w:w="2338" w:type="dxa"/>
          </w:tcPr>
          <w:p w14:paraId="097C76C0"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06E446F8" w14:textId="77777777" w:rsidR="00932563" w:rsidRPr="00D647C6" w:rsidRDefault="00932563" w:rsidP="002C7F60">
            <w:pPr>
              <w:rPr>
                <w:color w:val="000000" w:themeColor="text1"/>
                <w:sz w:val="22"/>
                <w:szCs w:val="22"/>
              </w:rPr>
            </w:pPr>
            <w:r w:rsidRPr="00D647C6">
              <w:rPr>
                <w:color w:val="000000" w:themeColor="text1"/>
                <w:sz w:val="22"/>
                <w:szCs w:val="22"/>
              </w:rPr>
              <w:t>NA</w:t>
            </w:r>
          </w:p>
        </w:tc>
      </w:tr>
      <w:tr w:rsidR="00B1397E" w:rsidRPr="00D647C6" w14:paraId="1389CB78" w14:textId="77777777" w:rsidTr="002C7F60">
        <w:tc>
          <w:tcPr>
            <w:tcW w:w="2337" w:type="dxa"/>
          </w:tcPr>
          <w:p w14:paraId="10191924"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7" w:type="dxa"/>
          </w:tcPr>
          <w:p w14:paraId="2DE643BC"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75C14BF9" w14:textId="77777777" w:rsidR="00932563" w:rsidRPr="00D647C6" w:rsidRDefault="00932563" w:rsidP="002C7F60">
            <w:pPr>
              <w:rPr>
                <w:color w:val="000000" w:themeColor="text1"/>
                <w:sz w:val="22"/>
                <w:szCs w:val="22"/>
              </w:rPr>
            </w:pPr>
            <w:r w:rsidRPr="00D647C6">
              <w:rPr>
                <w:color w:val="000000" w:themeColor="text1"/>
                <w:sz w:val="22"/>
                <w:szCs w:val="22"/>
              </w:rPr>
              <w:t>NA</w:t>
            </w:r>
          </w:p>
        </w:tc>
        <w:tc>
          <w:tcPr>
            <w:tcW w:w="2338" w:type="dxa"/>
          </w:tcPr>
          <w:p w14:paraId="138C9701" w14:textId="77777777" w:rsidR="00932563" w:rsidRPr="00D647C6" w:rsidRDefault="00932563" w:rsidP="002C7F60">
            <w:pPr>
              <w:rPr>
                <w:color w:val="000000" w:themeColor="text1"/>
                <w:sz w:val="22"/>
                <w:szCs w:val="22"/>
              </w:rPr>
            </w:pPr>
            <w:r w:rsidRPr="00D647C6">
              <w:rPr>
                <w:color w:val="000000" w:themeColor="text1"/>
                <w:sz w:val="22"/>
                <w:szCs w:val="22"/>
              </w:rPr>
              <w:t>NA</w:t>
            </w:r>
          </w:p>
        </w:tc>
      </w:tr>
    </w:tbl>
    <w:p w14:paraId="284F86B9" w14:textId="77777777" w:rsidR="00932563" w:rsidRPr="00D647C6" w:rsidRDefault="00932563" w:rsidP="00932563">
      <w:pPr>
        <w:ind w:left="720"/>
        <w:rPr>
          <w:color w:val="000000" w:themeColor="text1"/>
          <w:sz w:val="22"/>
          <w:szCs w:val="22"/>
        </w:rPr>
      </w:pPr>
    </w:p>
    <w:p w14:paraId="0DF02FAB" w14:textId="77777777" w:rsidR="00932563" w:rsidRPr="00D647C6" w:rsidRDefault="00932563" w:rsidP="001E0092">
      <w:pPr>
        <w:numPr>
          <w:ilvl w:val="0"/>
          <w:numId w:val="9"/>
        </w:numPr>
        <w:rPr>
          <w:color w:val="000000" w:themeColor="text1"/>
          <w:sz w:val="22"/>
          <w:szCs w:val="22"/>
        </w:rPr>
      </w:pPr>
      <w:r w:rsidRPr="00D647C6">
        <w:rPr>
          <w:color w:val="000000" w:themeColor="text1"/>
          <w:sz w:val="22"/>
          <w:szCs w:val="22"/>
        </w:rPr>
        <w:t xml:space="preserve">The table containing the date of interest is merged to the </w:t>
      </w:r>
      <w:r w:rsidRPr="00D647C6">
        <w:rPr>
          <w:iCs/>
          <w:color w:val="000000" w:themeColor="text1"/>
          <w:sz w:val="22"/>
          <w:szCs w:val="22"/>
        </w:rPr>
        <w:t>PERSONS</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keeping only </w:t>
      </w:r>
      <w:r w:rsidRPr="00D647C6">
        <w:rPr>
          <w:i/>
          <w:color w:val="000000" w:themeColor="text1"/>
          <w:sz w:val="22"/>
          <w:szCs w:val="22"/>
        </w:rPr>
        <w:t>person_id</w:t>
      </w:r>
      <w:r w:rsidRPr="00D647C6">
        <w:rPr>
          <w:color w:val="000000" w:themeColor="text1"/>
          <w:sz w:val="22"/>
          <w:szCs w:val="22"/>
        </w:rPr>
        <w:t xml:space="preserve"> values present in the PERSONS table.</w:t>
      </w:r>
    </w:p>
    <w:p w14:paraId="52615909" w14:textId="490CA45C" w:rsidR="00932563" w:rsidRPr="00D647C6" w:rsidRDefault="00932563" w:rsidP="001E0092">
      <w:pPr>
        <w:numPr>
          <w:ilvl w:val="0"/>
          <w:numId w:val="9"/>
        </w:numPr>
        <w:rPr>
          <w:color w:val="000000" w:themeColor="text1"/>
          <w:sz w:val="22"/>
          <w:szCs w:val="22"/>
        </w:rPr>
      </w:pPr>
      <w:r w:rsidRPr="00D647C6">
        <w:rPr>
          <w:color w:val="000000" w:themeColor="text1"/>
          <w:sz w:val="22"/>
          <w:szCs w:val="22"/>
        </w:rPr>
        <w:t xml:space="preserve">Rows for which the values of the date variable (from the table of interest) and/or </w:t>
      </w:r>
      <w:r w:rsidR="00B1397E" w:rsidRPr="00D647C6">
        <w:rPr>
          <w:i/>
          <w:iCs/>
          <w:color w:val="000000" w:themeColor="text1"/>
          <w:sz w:val="22"/>
          <w:szCs w:val="22"/>
        </w:rPr>
        <w:t>date</w:t>
      </w:r>
      <w:r w:rsidRPr="00D647C6">
        <w:rPr>
          <w:i/>
          <w:iCs/>
          <w:color w:val="000000" w:themeColor="text1"/>
          <w:sz w:val="22"/>
          <w:szCs w:val="22"/>
        </w:rPr>
        <w:t>_of_</w:t>
      </w:r>
      <w:r w:rsidR="00B1397E" w:rsidRPr="00D647C6">
        <w:rPr>
          <w:i/>
          <w:iCs/>
          <w:color w:val="000000" w:themeColor="text1"/>
          <w:sz w:val="22"/>
          <w:szCs w:val="22"/>
        </w:rPr>
        <w:t>death</w:t>
      </w:r>
      <w:r w:rsidRPr="00D647C6">
        <w:rPr>
          <w:color w:val="000000" w:themeColor="text1"/>
          <w:sz w:val="22"/>
          <w:szCs w:val="22"/>
        </w:rPr>
        <w:t xml:space="preserve"> are either missing or in an incorrect format are removed from the table.</w:t>
      </w:r>
    </w:p>
    <w:p w14:paraId="7BA184A9" w14:textId="75ED678F" w:rsidR="00932563" w:rsidRDefault="00932563" w:rsidP="001E0092">
      <w:pPr>
        <w:numPr>
          <w:ilvl w:val="1"/>
          <w:numId w:val="9"/>
        </w:numPr>
        <w:rPr>
          <w:color w:val="000000" w:themeColor="text1"/>
          <w:sz w:val="22"/>
          <w:szCs w:val="22"/>
        </w:rPr>
      </w:pPr>
      <w:r w:rsidRPr="00D647C6">
        <w:rPr>
          <w:color w:val="000000" w:themeColor="text1"/>
          <w:sz w:val="22"/>
          <w:szCs w:val="22"/>
        </w:rPr>
        <w:t xml:space="preserve">The number of observations excluded are recorded for subsequent </w:t>
      </w:r>
      <w:sdt>
        <w:sdtPr>
          <w:rPr>
            <w:color w:val="000000" w:themeColor="text1"/>
            <w:sz w:val="22"/>
            <w:szCs w:val="22"/>
          </w:rPr>
          <w:tag w:val="goog_rdk_23"/>
          <w:id w:val="1502238161"/>
        </w:sdtPr>
        <w:sdtContent/>
      </w:sdt>
      <w:r w:rsidRPr="00D647C6">
        <w:rPr>
          <w:color w:val="000000" w:themeColor="text1"/>
          <w:sz w:val="22"/>
          <w:szCs w:val="22"/>
        </w:rPr>
        <w:t>reporting.</w:t>
      </w:r>
    </w:p>
    <w:p w14:paraId="2FAACEE3" w14:textId="467FE32F" w:rsidR="00E031BE" w:rsidRPr="00E031BE" w:rsidRDefault="00E031BE"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7E6B31CA" w14:textId="77777777" w:rsidR="00932563" w:rsidRPr="00D647C6" w:rsidRDefault="00932563"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71620FE3" w14:textId="32E0DC3C" w:rsidR="00932563" w:rsidRPr="00D647C6" w:rsidRDefault="00932563" w:rsidP="001E0092">
      <w:pPr>
        <w:numPr>
          <w:ilvl w:val="0"/>
          <w:numId w:val="9"/>
        </w:numPr>
        <w:rPr>
          <w:color w:val="000000" w:themeColor="text1"/>
          <w:sz w:val="22"/>
          <w:szCs w:val="22"/>
        </w:rPr>
      </w:pPr>
      <w:r w:rsidRPr="00D647C6">
        <w:rPr>
          <w:color w:val="000000" w:themeColor="text1"/>
          <w:sz w:val="22"/>
          <w:szCs w:val="22"/>
        </w:rPr>
        <w:t xml:space="preserve">An indicator variable is added to the resulting merged table. This variable equals 1 when the observed date comes </w:t>
      </w:r>
      <w:r w:rsidR="00B1397E" w:rsidRPr="00D647C6">
        <w:rPr>
          <w:color w:val="000000" w:themeColor="text1"/>
          <w:sz w:val="22"/>
          <w:szCs w:val="22"/>
        </w:rPr>
        <w:t>after</w:t>
      </w:r>
      <w:r w:rsidRPr="00D647C6">
        <w:rPr>
          <w:color w:val="000000" w:themeColor="text1"/>
          <w:sz w:val="22"/>
          <w:szCs w:val="22"/>
        </w:rPr>
        <w:t xml:space="preserve"> the date of </w:t>
      </w:r>
      <w:r w:rsidR="00B1397E" w:rsidRPr="00D647C6">
        <w:rPr>
          <w:color w:val="000000" w:themeColor="text1"/>
          <w:sz w:val="22"/>
          <w:szCs w:val="22"/>
        </w:rPr>
        <w:t>death</w:t>
      </w:r>
      <w:r w:rsidRPr="00D647C6">
        <w:rPr>
          <w:color w:val="000000" w:themeColor="text1"/>
          <w:sz w:val="22"/>
          <w:szCs w:val="22"/>
        </w:rPr>
        <w:t>, 0 otherwise.</w:t>
      </w:r>
    </w:p>
    <w:p w14:paraId="0000093B" w14:textId="0E6AB9F8" w:rsidR="0082651E" w:rsidRDefault="00932563"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2F6D0515" w14:textId="0468D3FE" w:rsidR="008C640B" w:rsidRDefault="008C640B" w:rsidP="008C640B">
      <w:pPr>
        <w:rPr>
          <w:color w:val="000000" w:themeColor="text1"/>
          <w:sz w:val="22"/>
          <w:szCs w:val="22"/>
        </w:rPr>
      </w:pPr>
    </w:p>
    <w:p w14:paraId="284E5303"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5FD35CB3"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4A982B39"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44997730" w14:textId="1EA15065" w:rsidR="008C640B" w:rsidRP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000093C" w14:textId="77777777" w:rsidR="0082651E" w:rsidRPr="00D647C6" w:rsidRDefault="005E1C8C" w:rsidP="00D03EA0">
      <w:pPr>
        <w:pStyle w:val="Heading4"/>
        <w:rPr>
          <w:rFonts w:cs="Times New Roman"/>
          <w:sz w:val="22"/>
          <w:szCs w:val="22"/>
        </w:rPr>
      </w:pPr>
      <w:bookmarkStart w:id="166" w:name="_Toc65767179"/>
      <w:bookmarkStart w:id="167" w:name="_Toc67318468"/>
      <w:r w:rsidRPr="00D647C6">
        <w:rPr>
          <w:rFonts w:cs="Times New Roman"/>
          <w:sz w:val="22"/>
          <w:szCs w:val="22"/>
        </w:rPr>
        <w:t>Event dates outside observation periods</w:t>
      </w:r>
      <w:bookmarkEnd w:id="166"/>
      <w:bookmarkEnd w:id="167"/>
    </w:p>
    <w:p w14:paraId="0000093D" w14:textId="5B9C62D7" w:rsidR="0082651E" w:rsidRPr="00D647C6" w:rsidRDefault="005E1C8C">
      <w:pPr>
        <w:rPr>
          <w:color w:val="000000" w:themeColor="text1"/>
          <w:sz w:val="22"/>
          <w:szCs w:val="22"/>
        </w:rPr>
      </w:pPr>
      <w:r w:rsidRPr="00D647C6">
        <w:rPr>
          <w:color w:val="000000" w:themeColor="text1"/>
          <w:sz w:val="22"/>
          <w:szCs w:val="22"/>
        </w:rPr>
        <w:t>The result of this check is the proportion of non-missing values of a given date variable which takes place outside of any of the reported observation periods for a given person</w:t>
      </w:r>
      <w:r w:rsidR="00E031BE">
        <w:rPr>
          <w:color w:val="000000" w:themeColor="text1"/>
          <w:sz w:val="22"/>
          <w:szCs w:val="22"/>
          <w:lang w:val="en-US"/>
        </w:rPr>
        <w:t>, overall and stratified by the meaning variable of the table of interest.</w:t>
      </w:r>
    </w:p>
    <w:p w14:paraId="0000093E" w14:textId="77777777" w:rsidR="0082651E" w:rsidRPr="00D647C6" w:rsidRDefault="0082651E">
      <w:pPr>
        <w:rPr>
          <w:color w:val="000000" w:themeColor="text1"/>
          <w:sz w:val="22"/>
          <w:szCs w:val="22"/>
        </w:rPr>
      </w:pPr>
    </w:p>
    <w:p w14:paraId="1E39F3EC" w14:textId="22ED622C" w:rsidR="00B1397E" w:rsidRPr="00D647C6" w:rsidRDefault="005E1C8C" w:rsidP="00B1397E">
      <w:pPr>
        <w:rPr>
          <w:color w:val="000000" w:themeColor="text1"/>
          <w:sz w:val="22"/>
          <w:szCs w:val="22"/>
        </w:rPr>
      </w:pPr>
      <w:r w:rsidRPr="00D647C6">
        <w:rPr>
          <w:color w:val="000000" w:themeColor="text1"/>
          <w:sz w:val="22"/>
          <w:szCs w:val="22"/>
        </w:rPr>
        <w:lastRenderedPageBreak/>
        <w:t xml:space="preserve">Counts and proportions of records for which the indicator variable indicating that the observed date falls </w:t>
      </w:r>
      <w:r w:rsidR="00B1397E" w:rsidRPr="00D647C6">
        <w:rPr>
          <w:color w:val="000000" w:themeColor="text1"/>
          <w:sz w:val="22"/>
          <w:szCs w:val="22"/>
        </w:rPr>
        <w:t xml:space="preserve">before </w:t>
      </w:r>
      <w:r w:rsidR="004D08D6" w:rsidRPr="00D647C6">
        <w:rPr>
          <w:i/>
          <w:color w:val="000000" w:themeColor="text1"/>
          <w:sz w:val="22"/>
          <w:szCs w:val="22"/>
        </w:rPr>
        <w:t>op_start_date</w:t>
      </w:r>
      <w:r w:rsidRPr="00D647C6">
        <w:rPr>
          <w:color w:val="000000" w:themeColor="text1"/>
          <w:sz w:val="22"/>
          <w:szCs w:val="22"/>
        </w:rPr>
        <w:t xml:space="preserve"> </w:t>
      </w:r>
      <w:r w:rsidR="00B1397E" w:rsidRPr="00D647C6">
        <w:rPr>
          <w:color w:val="000000" w:themeColor="text1"/>
          <w:sz w:val="22"/>
          <w:szCs w:val="22"/>
        </w:rPr>
        <w:t>or after</w:t>
      </w:r>
      <w:r w:rsidRPr="00D647C6">
        <w:rPr>
          <w:color w:val="000000" w:themeColor="text1"/>
          <w:sz w:val="22"/>
          <w:szCs w:val="22"/>
        </w:rPr>
        <w:t xml:space="preserve"> </w:t>
      </w:r>
      <w:r w:rsidR="004D08D6" w:rsidRPr="00D647C6">
        <w:rPr>
          <w:i/>
          <w:color w:val="000000" w:themeColor="text1"/>
          <w:sz w:val="22"/>
          <w:szCs w:val="22"/>
        </w:rPr>
        <w:t>op_end_date</w:t>
      </w:r>
      <w:r w:rsidR="00E031BE">
        <w:rPr>
          <w:color w:val="000000" w:themeColor="text1"/>
          <w:sz w:val="22"/>
          <w:szCs w:val="22"/>
          <w:lang w:val="en-US"/>
        </w:rPr>
        <w:t>, overall and stratified by the meaning variable,</w:t>
      </w:r>
      <w:r w:rsidRPr="00D647C6">
        <w:rPr>
          <w:color w:val="000000" w:themeColor="text1"/>
          <w:sz w:val="22"/>
          <w:szCs w:val="22"/>
        </w:rPr>
        <w:t xml:space="preserve"> are calculated for each date variable in the CDM instance</w:t>
      </w:r>
      <w:r w:rsidR="00B1397E" w:rsidRPr="00D647C6">
        <w:rPr>
          <w:color w:val="000000" w:themeColor="text1"/>
          <w:sz w:val="22"/>
          <w:szCs w:val="22"/>
        </w:rPr>
        <w:t xml:space="preserve"> (with exception to the CDM_SOURCE and INSTANCE tables). Tables that undergo this check are: VISIT_OCCURRENCE, EVENTS, MEDICINES, PROCEDURES, VACCINES, MEDICAL_OBSERVATIONS, SURVEY_ID,  and SURVEY_OBSERVATIONS.</w:t>
      </w:r>
    </w:p>
    <w:p w14:paraId="0000093F" w14:textId="304F6FD0" w:rsidR="0082651E" w:rsidRPr="00D647C6" w:rsidRDefault="0082651E">
      <w:pPr>
        <w:rPr>
          <w:color w:val="000000" w:themeColor="text1"/>
          <w:sz w:val="22"/>
          <w:szCs w:val="22"/>
        </w:rPr>
      </w:pPr>
    </w:p>
    <w:p w14:paraId="00000941" w14:textId="587FAF44" w:rsidR="0082651E" w:rsidRPr="00D647C6" w:rsidRDefault="005E1C8C">
      <w:pPr>
        <w:rPr>
          <w:color w:val="000000" w:themeColor="text1"/>
          <w:sz w:val="22"/>
          <w:szCs w:val="22"/>
        </w:rPr>
      </w:pPr>
      <w:r w:rsidRPr="00D647C6">
        <w:rPr>
          <w:color w:val="000000" w:themeColor="text1"/>
          <w:sz w:val="22"/>
          <w:szCs w:val="22"/>
        </w:rPr>
        <w:t>The numerator of this check is the number of event dates in the table of interest occurring outside of observation period dates recorded in the OBSERVATION_PERIODS table</w:t>
      </w:r>
      <w:r w:rsidR="00E031BE">
        <w:rPr>
          <w:color w:val="000000" w:themeColor="text1"/>
          <w:sz w:val="22"/>
          <w:szCs w:val="22"/>
          <w:lang w:val="en-US"/>
        </w:rPr>
        <w:t>, overall and stratified by the meaning variable.</w:t>
      </w:r>
    </w:p>
    <w:p w14:paraId="00000942" w14:textId="77777777" w:rsidR="0082651E" w:rsidRPr="00D647C6" w:rsidRDefault="0082651E">
      <w:pPr>
        <w:rPr>
          <w:color w:val="000000" w:themeColor="text1"/>
          <w:sz w:val="22"/>
          <w:szCs w:val="22"/>
        </w:rPr>
      </w:pPr>
    </w:p>
    <w:p w14:paraId="70FEDD49" w14:textId="28456642" w:rsidR="00B1397E" w:rsidRPr="00D647C6" w:rsidRDefault="005E1C8C" w:rsidP="00B1397E">
      <w:pPr>
        <w:rPr>
          <w:color w:val="000000" w:themeColor="text1"/>
          <w:sz w:val="22"/>
          <w:szCs w:val="22"/>
        </w:rPr>
      </w:pPr>
      <w:r w:rsidRPr="00D647C6">
        <w:rPr>
          <w:color w:val="000000" w:themeColor="text1"/>
          <w:sz w:val="22"/>
          <w:szCs w:val="22"/>
        </w:rPr>
        <w:t>The denominator of this check is the number of rows</w:t>
      </w:r>
      <w:r w:rsidR="00B1397E" w:rsidRPr="00D647C6">
        <w:rPr>
          <w:color w:val="000000" w:themeColor="text1"/>
          <w:sz w:val="22"/>
          <w:szCs w:val="22"/>
        </w:rPr>
        <w:t xml:space="preserve"> created after merging the OBSERVATION_PERIODS table with the table of interest by </w:t>
      </w:r>
      <w:r w:rsidR="00B1397E" w:rsidRPr="00D647C6">
        <w:rPr>
          <w:i/>
          <w:iCs/>
          <w:color w:val="000000" w:themeColor="text1"/>
          <w:sz w:val="22"/>
          <w:szCs w:val="22"/>
        </w:rPr>
        <w:t>person_id</w:t>
      </w:r>
      <w:r w:rsidR="00B1397E" w:rsidRPr="00D647C6">
        <w:rPr>
          <w:color w:val="000000" w:themeColor="text1"/>
          <w:sz w:val="22"/>
          <w:szCs w:val="22"/>
        </w:rPr>
        <w:t xml:space="preserve"> (</w:t>
      </w:r>
      <w:commentRangeStart w:id="168"/>
      <w:r w:rsidR="00B1397E" w:rsidRPr="00D647C6">
        <w:rPr>
          <w:color w:val="000000" w:themeColor="text1"/>
          <w:sz w:val="22"/>
          <w:szCs w:val="22"/>
        </w:rPr>
        <w:t xml:space="preserve">keeping only </w:t>
      </w:r>
      <w:r w:rsidR="00B1397E" w:rsidRPr="00D647C6">
        <w:rPr>
          <w:i/>
          <w:iCs/>
          <w:color w:val="000000" w:themeColor="text1"/>
          <w:sz w:val="22"/>
          <w:szCs w:val="22"/>
        </w:rPr>
        <w:t>person_id</w:t>
      </w:r>
      <w:r w:rsidR="00B1397E" w:rsidRPr="00D647C6">
        <w:rPr>
          <w:color w:val="000000" w:themeColor="text1"/>
          <w:sz w:val="22"/>
          <w:szCs w:val="22"/>
        </w:rPr>
        <w:t xml:space="preserve"> present in the OBSERVATION_PERIODS table</w:t>
      </w:r>
      <w:commentRangeEnd w:id="168"/>
      <w:r w:rsidR="009077E8" w:rsidRPr="00D647C6">
        <w:rPr>
          <w:rStyle w:val="CommentReference"/>
          <w:sz w:val="22"/>
          <w:szCs w:val="22"/>
        </w:rPr>
        <w:commentReference w:id="168"/>
      </w:r>
      <w:r w:rsidR="00B1397E" w:rsidRPr="00D647C6">
        <w:rPr>
          <w:color w:val="000000" w:themeColor="text1"/>
          <w:sz w:val="22"/>
          <w:szCs w:val="22"/>
        </w:rPr>
        <w:t xml:space="preserve">) and after removing persons with wrong format of both </w:t>
      </w:r>
      <w:r w:rsidR="00B1397E" w:rsidRPr="00D647C6">
        <w:rPr>
          <w:i/>
          <w:iCs/>
          <w:color w:val="000000" w:themeColor="text1"/>
          <w:sz w:val="22"/>
          <w:szCs w:val="22"/>
        </w:rPr>
        <w:t xml:space="preserve">op_start_date </w:t>
      </w:r>
      <w:r w:rsidR="00B1397E" w:rsidRPr="00D647C6">
        <w:rPr>
          <w:color w:val="000000" w:themeColor="text1"/>
          <w:sz w:val="22"/>
          <w:szCs w:val="22"/>
        </w:rPr>
        <w:t>and</w:t>
      </w:r>
      <w:r w:rsidR="00B1397E" w:rsidRPr="00D647C6">
        <w:rPr>
          <w:i/>
          <w:iCs/>
          <w:color w:val="000000" w:themeColor="text1"/>
          <w:sz w:val="22"/>
          <w:szCs w:val="22"/>
        </w:rPr>
        <w:t xml:space="preserve"> op_end_date,</w:t>
      </w:r>
      <w:r w:rsidR="00B1397E" w:rsidRPr="00D647C6">
        <w:rPr>
          <w:color w:val="000000" w:themeColor="text1"/>
          <w:sz w:val="22"/>
          <w:szCs w:val="22"/>
        </w:rPr>
        <w:t xml:space="preserve"> and of the date variable from the table of interest</w:t>
      </w:r>
      <w:r w:rsidR="00317CE3" w:rsidRPr="00D647C6">
        <w:rPr>
          <w:color w:val="000000" w:themeColor="text1"/>
          <w:sz w:val="22"/>
          <w:szCs w:val="22"/>
        </w:rPr>
        <w:t xml:space="preserve"> and missing values of </w:t>
      </w:r>
      <w:r w:rsidR="00317CE3" w:rsidRPr="00D647C6">
        <w:rPr>
          <w:i/>
          <w:iCs/>
          <w:color w:val="000000" w:themeColor="text1"/>
          <w:sz w:val="22"/>
          <w:szCs w:val="22"/>
        </w:rPr>
        <w:t>op_start_date</w:t>
      </w:r>
      <w:r w:rsidR="00317CE3" w:rsidRPr="00D647C6">
        <w:rPr>
          <w:color w:val="000000" w:themeColor="text1"/>
          <w:sz w:val="22"/>
          <w:szCs w:val="22"/>
        </w:rPr>
        <w:t xml:space="preserve"> and date of interest</w:t>
      </w:r>
      <w:r w:rsidR="00B1397E" w:rsidRPr="00D647C6">
        <w:rPr>
          <w:color w:val="000000" w:themeColor="text1"/>
          <w:sz w:val="22"/>
          <w:szCs w:val="22"/>
        </w:rPr>
        <w:t>.</w:t>
      </w:r>
    </w:p>
    <w:p w14:paraId="29D4F62D" w14:textId="7C7C1E38" w:rsidR="00B1397E" w:rsidRPr="00D647C6" w:rsidRDefault="00B1397E">
      <w:pPr>
        <w:rPr>
          <w:color w:val="000000" w:themeColor="text1"/>
          <w:sz w:val="22"/>
          <w:szCs w:val="22"/>
        </w:rPr>
      </w:pPr>
    </w:p>
    <w:p w14:paraId="1F66CB6F" w14:textId="437DBCC2" w:rsidR="009077E8" w:rsidRPr="00D647C6" w:rsidRDefault="009077E8" w:rsidP="009077E8">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OBSERVATION_PERIODS</w:t>
      </w:r>
      <w:r w:rsidRPr="00D647C6">
        <w:rPr>
          <w:color w:val="000000" w:themeColor="text1"/>
          <w:sz w:val="22"/>
          <w:szCs w:val="22"/>
        </w:rPr>
        <w:t xml:space="preserve"> table and  the D2 table containing the date of interest (e.g., </w:t>
      </w:r>
      <w:r w:rsidRPr="00D647C6">
        <w:rPr>
          <w:i/>
          <w:color w:val="000000" w:themeColor="text1"/>
          <w:sz w:val="22"/>
          <w:szCs w:val="22"/>
        </w:rPr>
        <w:t>MEDICINES</w:t>
      </w:r>
      <w:r w:rsidRPr="00D647C6">
        <w:rPr>
          <w:color w:val="000000" w:themeColor="text1"/>
          <w:sz w:val="22"/>
          <w:szCs w:val="22"/>
        </w:rPr>
        <w:t xml:space="preserve">), and the name of the column of interest (e.g., </w:t>
      </w:r>
      <w:r w:rsidRPr="00D647C6">
        <w:rPr>
          <w:i/>
          <w:color w:val="000000" w:themeColor="text1"/>
          <w:sz w:val="22"/>
          <w:szCs w:val="22"/>
        </w:rPr>
        <w:t>date_dispensing</w:t>
      </w:r>
      <w:r w:rsidRPr="00D647C6">
        <w:rPr>
          <w:color w:val="000000" w:themeColor="text1"/>
          <w:sz w:val="22"/>
          <w:szCs w:val="22"/>
        </w:rPr>
        <w:t>).  Steps for this check are described below:</w:t>
      </w:r>
    </w:p>
    <w:p w14:paraId="49BF2DAD" w14:textId="46481F76" w:rsidR="009077E8" w:rsidRPr="00D647C6" w:rsidRDefault="009077E8" w:rsidP="009077E8">
      <w:pPr>
        <w:rPr>
          <w:color w:val="000000" w:themeColor="text1"/>
          <w:sz w:val="22"/>
          <w:szCs w:val="22"/>
        </w:rPr>
      </w:pPr>
    </w:p>
    <w:p w14:paraId="57DB08F6" w14:textId="2226A2A1" w:rsidR="00317CE3" w:rsidRPr="00D647C6" w:rsidRDefault="00317CE3" w:rsidP="001E0092">
      <w:pPr>
        <w:numPr>
          <w:ilvl w:val="0"/>
          <w:numId w:val="9"/>
        </w:numPr>
        <w:rPr>
          <w:color w:val="000000" w:themeColor="text1"/>
          <w:sz w:val="22"/>
          <w:szCs w:val="22"/>
        </w:rPr>
      </w:pPr>
      <w:r w:rsidRPr="00D647C6">
        <w:rPr>
          <w:color w:val="000000" w:themeColor="text1"/>
          <w:sz w:val="22"/>
          <w:szCs w:val="22"/>
        </w:rPr>
        <w:t xml:space="preserve">In OBSERVATION_PERIODS, replace missing </w:t>
      </w:r>
      <w:r w:rsidRPr="00D647C6">
        <w:rPr>
          <w:i/>
          <w:iCs/>
          <w:color w:val="000000" w:themeColor="text1"/>
          <w:sz w:val="22"/>
          <w:szCs w:val="22"/>
        </w:rPr>
        <w:t>op_end_date</w:t>
      </w:r>
      <w:r w:rsidRPr="00D647C6">
        <w:rPr>
          <w:color w:val="000000" w:themeColor="text1"/>
          <w:sz w:val="22"/>
          <w:szCs w:val="22"/>
        </w:rPr>
        <w:t xml:space="preserve"> with present date (if </w:t>
      </w:r>
      <w:r w:rsidRPr="00D647C6">
        <w:rPr>
          <w:i/>
          <w:iCs/>
          <w:color w:val="000000" w:themeColor="text1"/>
          <w:sz w:val="22"/>
          <w:szCs w:val="22"/>
        </w:rPr>
        <w:t>op_end_date</w:t>
      </w:r>
      <w:r w:rsidRPr="00D647C6">
        <w:rPr>
          <w:color w:val="000000" w:themeColor="text1"/>
          <w:sz w:val="22"/>
          <w:szCs w:val="22"/>
        </w:rPr>
        <w:t xml:space="preserve"> is missing, the persons is still being followed).</w:t>
      </w:r>
    </w:p>
    <w:p w14:paraId="40137747" w14:textId="22D170A4" w:rsidR="009077E8" w:rsidRPr="00D647C6" w:rsidRDefault="009077E8" w:rsidP="001E0092">
      <w:pPr>
        <w:numPr>
          <w:ilvl w:val="0"/>
          <w:numId w:val="9"/>
        </w:numPr>
        <w:rPr>
          <w:color w:val="000000" w:themeColor="text1"/>
          <w:sz w:val="22"/>
          <w:szCs w:val="22"/>
        </w:rPr>
      </w:pPr>
      <w:r w:rsidRPr="00D647C6">
        <w:rPr>
          <w:color w:val="000000" w:themeColor="text1"/>
          <w:sz w:val="22"/>
          <w:szCs w:val="22"/>
        </w:rPr>
        <w:t xml:space="preserve">The table containing the date of interest is merged to the </w:t>
      </w:r>
      <w:r w:rsidRPr="00D647C6">
        <w:rPr>
          <w:iCs/>
          <w:color w:val="000000" w:themeColor="text1"/>
          <w:sz w:val="22"/>
          <w:szCs w:val="22"/>
        </w:rPr>
        <w:t>OBSERVATION_PERIODS</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keeping only </w:t>
      </w:r>
      <w:r w:rsidRPr="00D647C6">
        <w:rPr>
          <w:i/>
          <w:color w:val="000000" w:themeColor="text1"/>
          <w:sz w:val="22"/>
          <w:szCs w:val="22"/>
        </w:rPr>
        <w:t>person_id</w:t>
      </w:r>
      <w:r w:rsidRPr="00D647C6">
        <w:rPr>
          <w:color w:val="000000" w:themeColor="text1"/>
          <w:sz w:val="22"/>
          <w:szCs w:val="22"/>
        </w:rPr>
        <w:t xml:space="preserve"> values present in the </w:t>
      </w:r>
      <w:r w:rsidRPr="00D647C6">
        <w:rPr>
          <w:iCs/>
          <w:color w:val="000000" w:themeColor="text1"/>
          <w:sz w:val="22"/>
          <w:szCs w:val="22"/>
        </w:rPr>
        <w:t>OBSERVATION_PERIODS</w:t>
      </w:r>
      <w:r w:rsidRPr="00D647C6">
        <w:rPr>
          <w:color w:val="000000" w:themeColor="text1"/>
          <w:sz w:val="22"/>
          <w:szCs w:val="22"/>
        </w:rPr>
        <w:t xml:space="preserve"> table.</w:t>
      </w:r>
    </w:p>
    <w:p w14:paraId="45D3C239" w14:textId="43251867" w:rsidR="009077E8" w:rsidRPr="00D647C6" w:rsidRDefault="009077E8" w:rsidP="001E0092">
      <w:pPr>
        <w:numPr>
          <w:ilvl w:val="0"/>
          <w:numId w:val="9"/>
        </w:numPr>
        <w:rPr>
          <w:color w:val="000000" w:themeColor="text1"/>
          <w:sz w:val="22"/>
          <w:szCs w:val="22"/>
        </w:rPr>
      </w:pPr>
      <w:r w:rsidRPr="00D647C6">
        <w:rPr>
          <w:color w:val="000000" w:themeColor="text1"/>
          <w:sz w:val="22"/>
          <w:szCs w:val="22"/>
        </w:rPr>
        <w:t xml:space="preserve">Rows for which the values of the date variable (from the table of interest) and/or </w:t>
      </w:r>
      <w:r w:rsidRPr="00D647C6">
        <w:rPr>
          <w:i/>
          <w:iCs/>
          <w:color w:val="000000" w:themeColor="text1"/>
          <w:sz w:val="22"/>
          <w:szCs w:val="22"/>
        </w:rPr>
        <w:t xml:space="preserve">op_start_date and op_end_date </w:t>
      </w:r>
      <w:r w:rsidRPr="00D647C6">
        <w:rPr>
          <w:color w:val="000000" w:themeColor="text1"/>
          <w:sz w:val="22"/>
          <w:szCs w:val="22"/>
        </w:rPr>
        <w:t>in an incorrect format are removed from the table</w:t>
      </w:r>
      <w:r w:rsidR="00317CE3" w:rsidRPr="00D647C6">
        <w:rPr>
          <w:color w:val="000000" w:themeColor="text1"/>
          <w:sz w:val="22"/>
          <w:szCs w:val="22"/>
        </w:rPr>
        <w:t xml:space="preserve"> as well as observations with missing values of date variable (from table of interest) and/or </w:t>
      </w:r>
      <w:r w:rsidR="00317CE3" w:rsidRPr="00D647C6">
        <w:rPr>
          <w:i/>
          <w:iCs/>
          <w:color w:val="000000" w:themeColor="text1"/>
          <w:sz w:val="22"/>
          <w:szCs w:val="22"/>
        </w:rPr>
        <w:t>op_start_date</w:t>
      </w:r>
      <w:r w:rsidR="00317CE3" w:rsidRPr="00D647C6">
        <w:rPr>
          <w:color w:val="000000" w:themeColor="text1"/>
          <w:sz w:val="22"/>
          <w:szCs w:val="22"/>
        </w:rPr>
        <w:t>.</w:t>
      </w:r>
    </w:p>
    <w:p w14:paraId="67CEDFF8" w14:textId="5A8EF1C0" w:rsidR="009077E8" w:rsidRDefault="009077E8" w:rsidP="001E0092">
      <w:pPr>
        <w:numPr>
          <w:ilvl w:val="1"/>
          <w:numId w:val="9"/>
        </w:numPr>
        <w:rPr>
          <w:color w:val="000000" w:themeColor="text1"/>
          <w:sz w:val="22"/>
          <w:szCs w:val="22"/>
        </w:rPr>
      </w:pPr>
      <w:r w:rsidRPr="00D647C6">
        <w:rPr>
          <w:color w:val="000000" w:themeColor="text1"/>
          <w:sz w:val="22"/>
          <w:szCs w:val="22"/>
        </w:rPr>
        <w:t xml:space="preserve">The number of observations excluded are recorded for subsequent </w:t>
      </w:r>
      <w:sdt>
        <w:sdtPr>
          <w:rPr>
            <w:color w:val="000000" w:themeColor="text1"/>
            <w:sz w:val="22"/>
            <w:szCs w:val="22"/>
          </w:rPr>
          <w:tag w:val="goog_rdk_23"/>
          <w:id w:val="447661316"/>
        </w:sdtPr>
        <w:sdtContent/>
      </w:sdt>
      <w:r w:rsidRPr="00D647C6">
        <w:rPr>
          <w:color w:val="000000" w:themeColor="text1"/>
          <w:sz w:val="22"/>
          <w:szCs w:val="22"/>
        </w:rPr>
        <w:t>reporting.</w:t>
      </w:r>
    </w:p>
    <w:p w14:paraId="38DD392E" w14:textId="4791F247" w:rsidR="00E031BE" w:rsidRPr="00E031BE" w:rsidRDefault="00E031BE"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06731014" w14:textId="77777777" w:rsidR="009077E8" w:rsidRPr="00D647C6" w:rsidRDefault="009077E8"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073C80B9" w14:textId="1931CFA1" w:rsidR="009077E8" w:rsidRPr="00D647C6" w:rsidRDefault="009077E8" w:rsidP="001E0092">
      <w:pPr>
        <w:numPr>
          <w:ilvl w:val="0"/>
          <w:numId w:val="9"/>
        </w:numPr>
        <w:rPr>
          <w:color w:val="000000" w:themeColor="text1"/>
          <w:sz w:val="22"/>
          <w:szCs w:val="22"/>
        </w:rPr>
      </w:pPr>
      <w:r w:rsidRPr="00D647C6">
        <w:rPr>
          <w:color w:val="000000" w:themeColor="text1"/>
          <w:sz w:val="22"/>
          <w:szCs w:val="22"/>
        </w:rPr>
        <w:t xml:space="preserve">An indicator variable is added to the resulting merged table. This variable equals 1 when the observed date comes </w:t>
      </w:r>
      <w:r w:rsidR="00317CE3" w:rsidRPr="00D647C6">
        <w:rPr>
          <w:color w:val="000000" w:themeColor="text1"/>
          <w:sz w:val="22"/>
          <w:szCs w:val="22"/>
        </w:rPr>
        <w:t xml:space="preserve">before </w:t>
      </w:r>
      <w:r w:rsidR="00317CE3" w:rsidRPr="00D647C6">
        <w:rPr>
          <w:i/>
          <w:iCs/>
          <w:color w:val="000000" w:themeColor="text1"/>
          <w:sz w:val="22"/>
          <w:szCs w:val="22"/>
        </w:rPr>
        <w:t>op_start_date</w:t>
      </w:r>
      <w:r w:rsidR="00317CE3" w:rsidRPr="00D647C6">
        <w:rPr>
          <w:color w:val="000000" w:themeColor="text1"/>
          <w:sz w:val="22"/>
          <w:szCs w:val="22"/>
        </w:rPr>
        <w:t xml:space="preserve"> or after </w:t>
      </w:r>
      <w:r w:rsidR="00317CE3" w:rsidRPr="00D647C6">
        <w:rPr>
          <w:i/>
          <w:iCs/>
          <w:color w:val="000000" w:themeColor="text1"/>
          <w:sz w:val="22"/>
          <w:szCs w:val="22"/>
        </w:rPr>
        <w:t>op_end_date</w:t>
      </w:r>
      <w:r w:rsidRPr="00D647C6">
        <w:rPr>
          <w:color w:val="000000" w:themeColor="text1"/>
          <w:sz w:val="22"/>
          <w:szCs w:val="22"/>
        </w:rPr>
        <w:t>, 0 otherwise.</w:t>
      </w:r>
    </w:p>
    <w:p w14:paraId="0000094D" w14:textId="2D95E99E" w:rsidR="0082651E" w:rsidRDefault="009077E8"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6B300B57" w14:textId="3B1A17A6" w:rsidR="008C640B" w:rsidRDefault="008C640B" w:rsidP="008C640B">
      <w:pPr>
        <w:rPr>
          <w:color w:val="000000" w:themeColor="text1"/>
          <w:sz w:val="22"/>
          <w:szCs w:val="22"/>
        </w:rPr>
      </w:pPr>
    </w:p>
    <w:p w14:paraId="768F5B12"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74A5BDB1"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156B2EC2"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4BED7AE7" w14:textId="77777777" w:rsid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730A0E66" w14:textId="77777777" w:rsidR="008C640B" w:rsidRPr="00D647C6" w:rsidRDefault="008C640B" w:rsidP="008C640B">
      <w:pPr>
        <w:rPr>
          <w:color w:val="000000" w:themeColor="text1"/>
          <w:sz w:val="22"/>
          <w:szCs w:val="22"/>
        </w:rPr>
      </w:pPr>
    </w:p>
    <w:p w14:paraId="0000094E" w14:textId="315FBA57" w:rsidR="0082651E" w:rsidRPr="00D647C6" w:rsidRDefault="000F03DA" w:rsidP="00D03EA0">
      <w:pPr>
        <w:pStyle w:val="Heading4"/>
        <w:rPr>
          <w:rFonts w:cs="Times New Roman"/>
          <w:sz w:val="22"/>
          <w:szCs w:val="22"/>
        </w:rPr>
      </w:pPr>
      <w:bookmarkStart w:id="169" w:name="_Toc65767180"/>
      <w:bookmarkStart w:id="170" w:name="_Toc67318469"/>
      <w:r w:rsidRPr="00D647C6">
        <w:rPr>
          <w:rFonts w:cs="Times New Roman"/>
          <w:sz w:val="22"/>
          <w:szCs w:val="22"/>
        </w:rPr>
        <w:t>Observations</w:t>
      </w:r>
      <w:r w:rsidR="005E1C8C" w:rsidRPr="00D647C6">
        <w:rPr>
          <w:rFonts w:cs="Times New Roman"/>
          <w:sz w:val="22"/>
          <w:szCs w:val="22"/>
        </w:rPr>
        <w:t xml:space="preserve"> in a table of interest without a corresponding record in the PERSONS table</w:t>
      </w:r>
      <w:bookmarkEnd w:id="169"/>
      <w:bookmarkEnd w:id="170"/>
      <w:r w:rsidR="00562C11" w:rsidRPr="00D647C6">
        <w:rPr>
          <w:rFonts w:cs="Times New Roman"/>
          <w:sz w:val="22"/>
          <w:szCs w:val="22"/>
        </w:rPr>
        <w:t xml:space="preserve"> </w:t>
      </w:r>
    </w:p>
    <w:p w14:paraId="0000094F" w14:textId="77777777" w:rsidR="0082651E" w:rsidRPr="00D647C6" w:rsidRDefault="0082651E">
      <w:pPr>
        <w:rPr>
          <w:color w:val="000000" w:themeColor="text1"/>
          <w:sz w:val="22"/>
          <w:szCs w:val="22"/>
        </w:rPr>
      </w:pPr>
    </w:p>
    <w:p w14:paraId="00000950" w14:textId="1891759F" w:rsidR="0082651E" w:rsidRPr="00D647C6" w:rsidRDefault="005E1C8C">
      <w:pPr>
        <w:rPr>
          <w:color w:val="000000" w:themeColor="text1"/>
          <w:sz w:val="22"/>
          <w:szCs w:val="22"/>
        </w:rPr>
      </w:pPr>
      <w:r w:rsidRPr="00D647C6">
        <w:rPr>
          <w:color w:val="000000" w:themeColor="text1"/>
          <w:sz w:val="22"/>
          <w:szCs w:val="22"/>
        </w:rPr>
        <w:t xml:space="preserve">The result of this check is the proportion of </w:t>
      </w:r>
      <w:r w:rsidR="00317CE3" w:rsidRPr="00D647C6">
        <w:rPr>
          <w:color w:val="000000" w:themeColor="text1"/>
          <w:sz w:val="22"/>
          <w:szCs w:val="22"/>
        </w:rPr>
        <w:t>rows</w:t>
      </w:r>
      <w:r w:rsidRPr="00D647C6">
        <w:rPr>
          <w:color w:val="000000" w:themeColor="text1"/>
          <w:sz w:val="22"/>
          <w:szCs w:val="22"/>
        </w:rPr>
        <w:t xml:space="preserve"> with a </w:t>
      </w:r>
      <w:r w:rsidR="00317CE3" w:rsidRPr="00D647C6">
        <w:rPr>
          <w:i/>
          <w:iCs/>
          <w:color w:val="000000" w:themeColor="text1"/>
          <w:sz w:val="22"/>
          <w:szCs w:val="22"/>
        </w:rPr>
        <w:t>person_id</w:t>
      </w:r>
      <w:r w:rsidRPr="00D647C6">
        <w:rPr>
          <w:color w:val="000000" w:themeColor="text1"/>
          <w:sz w:val="22"/>
          <w:szCs w:val="22"/>
        </w:rPr>
        <w:t xml:space="preserve"> in a given table but without any corresponding record associated with th</w:t>
      </w:r>
      <w:r w:rsidR="00317CE3" w:rsidRPr="00D647C6">
        <w:rPr>
          <w:color w:val="000000" w:themeColor="text1"/>
          <w:sz w:val="22"/>
          <w:szCs w:val="22"/>
        </w:rPr>
        <w:t>is</w:t>
      </w:r>
      <w:r w:rsidRPr="00D647C6">
        <w:rPr>
          <w:color w:val="000000" w:themeColor="text1"/>
          <w:sz w:val="22"/>
          <w:szCs w:val="22"/>
        </w:rPr>
        <w:t xml:space="preserve"> </w:t>
      </w:r>
      <w:r w:rsidRPr="00D647C6">
        <w:rPr>
          <w:i/>
          <w:iCs/>
          <w:color w:val="000000" w:themeColor="text1"/>
          <w:sz w:val="22"/>
          <w:szCs w:val="22"/>
        </w:rPr>
        <w:t>person_id</w:t>
      </w:r>
      <w:r w:rsidRPr="00D647C6">
        <w:rPr>
          <w:color w:val="000000" w:themeColor="text1"/>
          <w:sz w:val="22"/>
          <w:szCs w:val="22"/>
        </w:rPr>
        <w:t xml:space="preserve"> in the PERSONS table</w:t>
      </w:r>
      <w:r w:rsidR="00E031BE">
        <w:rPr>
          <w:color w:val="000000" w:themeColor="text1"/>
          <w:sz w:val="22"/>
          <w:szCs w:val="22"/>
          <w:lang w:val="en-US"/>
        </w:rPr>
        <w:t>, overall and stratified by the meaning variable of the table of interest.</w:t>
      </w:r>
    </w:p>
    <w:p w14:paraId="00000951" w14:textId="77777777" w:rsidR="0082651E" w:rsidRPr="00D647C6" w:rsidRDefault="0082651E">
      <w:pPr>
        <w:rPr>
          <w:color w:val="000000" w:themeColor="text1"/>
          <w:sz w:val="22"/>
          <w:szCs w:val="22"/>
        </w:rPr>
      </w:pPr>
    </w:p>
    <w:p w14:paraId="00000952" w14:textId="7625C760" w:rsidR="0082651E" w:rsidRPr="00D647C6" w:rsidRDefault="005E1C8C">
      <w:pPr>
        <w:rPr>
          <w:color w:val="000000" w:themeColor="text1"/>
          <w:sz w:val="22"/>
          <w:szCs w:val="22"/>
        </w:rPr>
      </w:pPr>
      <w:r w:rsidRPr="00D647C6">
        <w:rPr>
          <w:color w:val="000000" w:themeColor="text1"/>
          <w:sz w:val="22"/>
          <w:szCs w:val="22"/>
        </w:rPr>
        <w:lastRenderedPageBreak/>
        <w:t xml:space="preserve">Counts and proportions of records for which the indicator variable indicating that the </w:t>
      </w:r>
      <w:r w:rsidRPr="00D647C6">
        <w:rPr>
          <w:i/>
          <w:iCs/>
          <w:color w:val="000000" w:themeColor="text1"/>
          <w:sz w:val="22"/>
          <w:szCs w:val="22"/>
        </w:rPr>
        <w:t>person_id</w:t>
      </w:r>
      <w:r w:rsidRPr="00D647C6">
        <w:rPr>
          <w:color w:val="000000" w:themeColor="text1"/>
          <w:sz w:val="22"/>
          <w:szCs w:val="22"/>
        </w:rPr>
        <w:t xml:space="preserve"> observed in the table of interest is not observed in the PERSON</w:t>
      </w:r>
      <w:r w:rsidR="00317CE3" w:rsidRPr="00D647C6">
        <w:rPr>
          <w:color w:val="000000" w:themeColor="text1"/>
          <w:sz w:val="22"/>
          <w:szCs w:val="22"/>
        </w:rPr>
        <w:t>S</w:t>
      </w:r>
      <w:r w:rsidRPr="00D647C6">
        <w:rPr>
          <w:color w:val="000000" w:themeColor="text1"/>
          <w:sz w:val="22"/>
          <w:szCs w:val="22"/>
        </w:rPr>
        <w:t xml:space="preserve"> table</w:t>
      </w:r>
      <w:r w:rsidR="00E031BE">
        <w:rPr>
          <w:color w:val="000000" w:themeColor="text1"/>
          <w:sz w:val="22"/>
          <w:szCs w:val="22"/>
          <w:lang w:val="en-US"/>
        </w:rPr>
        <w:t>, overall and stratified by the meaning variable,</w:t>
      </w:r>
      <w:r w:rsidRPr="00D647C6">
        <w:rPr>
          <w:color w:val="000000" w:themeColor="text1"/>
          <w:sz w:val="22"/>
          <w:szCs w:val="22"/>
        </w:rPr>
        <w:t xml:space="preserve"> are calculated for each table in the CDM instance</w:t>
      </w:r>
      <w:r w:rsidR="00317CE3" w:rsidRPr="00D647C6">
        <w:rPr>
          <w:color w:val="000000" w:themeColor="text1"/>
          <w:sz w:val="22"/>
          <w:szCs w:val="22"/>
        </w:rPr>
        <w:t>.</w:t>
      </w:r>
    </w:p>
    <w:p w14:paraId="00000953" w14:textId="77777777" w:rsidR="0082651E" w:rsidRPr="00D647C6" w:rsidRDefault="0082651E">
      <w:pPr>
        <w:rPr>
          <w:color w:val="000000" w:themeColor="text1"/>
          <w:sz w:val="22"/>
          <w:szCs w:val="22"/>
        </w:rPr>
      </w:pPr>
    </w:p>
    <w:p w14:paraId="00000954" w14:textId="29C88D5D" w:rsidR="0082651E" w:rsidRPr="00D647C6" w:rsidRDefault="005E1C8C">
      <w:pPr>
        <w:rPr>
          <w:color w:val="000000" w:themeColor="text1"/>
          <w:sz w:val="22"/>
          <w:szCs w:val="22"/>
        </w:rPr>
      </w:pPr>
      <w:r w:rsidRPr="00D647C6">
        <w:rPr>
          <w:color w:val="000000" w:themeColor="text1"/>
          <w:sz w:val="22"/>
          <w:szCs w:val="22"/>
        </w:rPr>
        <w:t xml:space="preserve">The numerator of this check is the number of </w:t>
      </w:r>
      <w:r w:rsidR="00B268E3" w:rsidRPr="00D647C6">
        <w:rPr>
          <w:color w:val="000000" w:themeColor="text1"/>
          <w:sz w:val="22"/>
          <w:szCs w:val="22"/>
        </w:rPr>
        <w:t xml:space="preserve">rows with a </w:t>
      </w:r>
      <w:r w:rsidR="00B268E3" w:rsidRPr="00D647C6">
        <w:rPr>
          <w:i/>
          <w:iCs/>
          <w:color w:val="000000" w:themeColor="text1"/>
          <w:sz w:val="22"/>
          <w:szCs w:val="22"/>
        </w:rPr>
        <w:t>person_id</w:t>
      </w:r>
      <w:r w:rsidRPr="00D647C6">
        <w:rPr>
          <w:color w:val="000000" w:themeColor="text1"/>
          <w:sz w:val="22"/>
          <w:szCs w:val="22"/>
        </w:rPr>
        <w:t xml:space="preserve"> in the table of interest without a record corresponding to the </w:t>
      </w:r>
      <w:r w:rsidRPr="00D647C6">
        <w:rPr>
          <w:i/>
          <w:iCs/>
          <w:color w:val="000000" w:themeColor="text1"/>
          <w:sz w:val="22"/>
          <w:szCs w:val="22"/>
        </w:rPr>
        <w:t>person_id</w:t>
      </w:r>
      <w:r w:rsidRPr="00D647C6">
        <w:rPr>
          <w:color w:val="000000" w:themeColor="text1"/>
          <w:sz w:val="22"/>
          <w:szCs w:val="22"/>
        </w:rPr>
        <w:t xml:space="preserve"> in the PERSONS table</w:t>
      </w:r>
      <w:r w:rsidR="00F54A26">
        <w:rPr>
          <w:color w:val="000000" w:themeColor="text1"/>
          <w:sz w:val="22"/>
          <w:szCs w:val="22"/>
          <w:lang w:val="en-US"/>
        </w:rPr>
        <w:t>, overall and stratified by the meaning variable.</w:t>
      </w:r>
    </w:p>
    <w:p w14:paraId="00000955" w14:textId="77777777" w:rsidR="0082651E" w:rsidRPr="00D647C6" w:rsidRDefault="0082651E">
      <w:pPr>
        <w:rPr>
          <w:color w:val="000000" w:themeColor="text1"/>
          <w:sz w:val="22"/>
          <w:szCs w:val="22"/>
        </w:rPr>
      </w:pPr>
    </w:p>
    <w:p w14:paraId="00000956" w14:textId="2631DDB6" w:rsidR="0082651E" w:rsidRPr="00D647C6" w:rsidRDefault="005E1C8C">
      <w:pPr>
        <w:rPr>
          <w:color w:val="000000" w:themeColor="text1"/>
          <w:sz w:val="22"/>
          <w:szCs w:val="22"/>
        </w:rPr>
      </w:pPr>
      <w:r w:rsidRPr="00D647C6">
        <w:rPr>
          <w:color w:val="000000" w:themeColor="text1"/>
          <w:sz w:val="22"/>
          <w:szCs w:val="22"/>
        </w:rPr>
        <w:t xml:space="preserve">The denominator is the number of </w:t>
      </w:r>
      <w:r w:rsidR="00EB1104" w:rsidRPr="00D647C6">
        <w:rPr>
          <w:color w:val="000000" w:themeColor="text1"/>
          <w:sz w:val="22"/>
          <w:szCs w:val="22"/>
        </w:rPr>
        <w:t xml:space="preserve">rows </w:t>
      </w:r>
      <w:r w:rsidRPr="00D647C6">
        <w:rPr>
          <w:color w:val="000000" w:themeColor="text1"/>
          <w:sz w:val="22"/>
          <w:szCs w:val="22"/>
        </w:rPr>
        <w:t>in the table of in</w:t>
      </w:r>
      <w:r w:rsidR="00EB1104" w:rsidRPr="00D647C6">
        <w:rPr>
          <w:color w:val="000000" w:themeColor="text1"/>
          <w:sz w:val="22"/>
          <w:szCs w:val="22"/>
        </w:rPr>
        <w:t>terest</w:t>
      </w:r>
      <w:r w:rsidRPr="00D647C6">
        <w:rPr>
          <w:color w:val="000000" w:themeColor="text1"/>
          <w:sz w:val="22"/>
          <w:szCs w:val="22"/>
        </w:rPr>
        <w:t>.</w:t>
      </w:r>
    </w:p>
    <w:p w14:paraId="00ADD7A7" w14:textId="2836C170" w:rsidR="00B268E3" w:rsidRPr="00D647C6" w:rsidRDefault="00B268E3">
      <w:pPr>
        <w:rPr>
          <w:color w:val="000000" w:themeColor="text1"/>
          <w:sz w:val="22"/>
          <w:szCs w:val="22"/>
        </w:rPr>
      </w:pPr>
    </w:p>
    <w:p w14:paraId="03F40125" w14:textId="522518E3" w:rsidR="00B268E3" w:rsidRPr="00D647C6" w:rsidRDefault="00B268E3" w:rsidP="00B268E3">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PERSONS</w:t>
      </w:r>
      <w:r w:rsidRPr="00D647C6">
        <w:rPr>
          <w:color w:val="000000" w:themeColor="text1"/>
          <w:sz w:val="22"/>
          <w:szCs w:val="22"/>
        </w:rPr>
        <w:t xml:space="preserve"> table and the D2 table of interest (e.g., EVENTS).  Steps for this check are described below:</w:t>
      </w:r>
    </w:p>
    <w:p w14:paraId="1A3163F1" w14:textId="13C27B5F" w:rsidR="00EB1104" w:rsidRDefault="00EB1104" w:rsidP="001E0092">
      <w:pPr>
        <w:numPr>
          <w:ilvl w:val="0"/>
          <w:numId w:val="9"/>
        </w:numPr>
        <w:rPr>
          <w:color w:val="000000" w:themeColor="text1"/>
          <w:sz w:val="22"/>
          <w:szCs w:val="22"/>
        </w:rPr>
      </w:pPr>
      <w:commentRangeStart w:id="171"/>
      <w:r w:rsidRPr="00D647C6">
        <w:rPr>
          <w:color w:val="000000" w:themeColor="text1"/>
          <w:sz w:val="22"/>
          <w:szCs w:val="22"/>
        </w:rPr>
        <w:t xml:space="preserve">The table of interest is merged to the </w:t>
      </w:r>
      <w:r w:rsidRPr="00D647C6">
        <w:rPr>
          <w:iCs/>
          <w:color w:val="000000" w:themeColor="text1"/>
          <w:sz w:val="22"/>
          <w:szCs w:val="22"/>
        </w:rPr>
        <w:t>PERSONS</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keeping all </w:t>
      </w:r>
      <w:r w:rsidRPr="00D647C6">
        <w:rPr>
          <w:i/>
          <w:color w:val="000000" w:themeColor="text1"/>
          <w:sz w:val="22"/>
          <w:szCs w:val="22"/>
        </w:rPr>
        <w:t>person_id</w:t>
      </w:r>
      <w:r w:rsidRPr="00D647C6">
        <w:rPr>
          <w:color w:val="000000" w:themeColor="text1"/>
          <w:sz w:val="22"/>
          <w:szCs w:val="22"/>
        </w:rPr>
        <w:t xml:space="preserve"> values present in the </w:t>
      </w:r>
      <w:r w:rsidRPr="00D647C6">
        <w:rPr>
          <w:iCs/>
          <w:color w:val="000000" w:themeColor="text1"/>
          <w:sz w:val="22"/>
          <w:szCs w:val="22"/>
        </w:rPr>
        <w:t>table of interest</w:t>
      </w:r>
      <w:r w:rsidRPr="00D647C6">
        <w:rPr>
          <w:color w:val="000000" w:themeColor="text1"/>
          <w:sz w:val="22"/>
          <w:szCs w:val="22"/>
        </w:rPr>
        <w:t>.</w:t>
      </w:r>
      <w:commentRangeEnd w:id="171"/>
      <w:r w:rsidRPr="00D647C6">
        <w:rPr>
          <w:rStyle w:val="CommentReference"/>
          <w:sz w:val="22"/>
          <w:szCs w:val="22"/>
        </w:rPr>
        <w:commentReference w:id="171"/>
      </w:r>
      <w:r w:rsidRPr="00D647C6">
        <w:rPr>
          <w:color w:val="000000" w:themeColor="text1"/>
          <w:sz w:val="22"/>
          <w:szCs w:val="22"/>
        </w:rPr>
        <w:t xml:space="preserve"> </w:t>
      </w:r>
      <w:commentRangeStart w:id="172"/>
      <w:r w:rsidRPr="00D647C6">
        <w:rPr>
          <w:color w:val="000000" w:themeColor="text1"/>
          <w:sz w:val="22"/>
          <w:szCs w:val="22"/>
        </w:rPr>
        <w:t xml:space="preserve">Both </w:t>
      </w:r>
      <w:r w:rsidRPr="00D647C6">
        <w:rPr>
          <w:i/>
          <w:iCs/>
          <w:color w:val="000000" w:themeColor="text1"/>
          <w:sz w:val="22"/>
          <w:szCs w:val="22"/>
        </w:rPr>
        <w:t>person_id</w:t>
      </w:r>
      <w:r w:rsidRPr="00D647C6">
        <w:rPr>
          <w:color w:val="000000" w:themeColor="text1"/>
          <w:sz w:val="22"/>
          <w:szCs w:val="22"/>
        </w:rPr>
        <w:t xml:space="preserve"> </w:t>
      </w:r>
      <w:commentRangeEnd w:id="172"/>
      <w:r w:rsidRPr="00D647C6">
        <w:rPr>
          <w:rStyle w:val="CommentReference"/>
          <w:sz w:val="22"/>
          <w:szCs w:val="22"/>
        </w:rPr>
        <w:commentReference w:id="172"/>
      </w:r>
      <w:r w:rsidRPr="00D647C6">
        <w:rPr>
          <w:color w:val="000000" w:themeColor="text1"/>
          <w:sz w:val="22"/>
          <w:szCs w:val="22"/>
        </w:rPr>
        <w:t>columns from the PERSONS table and the table of interest are present in the merged table.</w:t>
      </w:r>
    </w:p>
    <w:p w14:paraId="2703AD3A" w14:textId="646EA28C" w:rsidR="00F54A26" w:rsidRPr="00F54A26" w:rsidRDefault="00F54A26"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05122F3E" w14:textId="4D85BC46" w:rsidR="00EB1104" w:rsidRPr="00D647C6" w:rsidRDefault="00EB1104" w:rsidP="001E0092">
      <w:pPr>
        <w:numPr>
          <w:ilvl w:val="0"/>
          <w:numId w:val="9"/>
        </w:numPr>
        <w:rPr>
          <w:color w:val="000000" w:themeColor="text1"/>
          <w:sz w:val="22"/>
          <w:szCs w:val="22"/>
        </w:rPr>
      </w:pPr>
      <w:r w:rsidRPr="00D647C6">
        <w:rPr>
          <w:color w:val="000000" w:themeColor="text1"/>
          <w:sz w:val="22"/>
          <w:szCs w:val="22"/>
        </w:rPr>
        <w:t xml:space="preserve">An indicator variable is added to the resulting merged table. This variable equals 1 when the </w:t>
      </w:r>
      <w:r w:rsidRPr="00D647C6">
        <w:rPr>
          <w:i/>
          <w:iCs/>
          <w:color w:val="000000" w:themeColor="text1"/>
          <w:sz w:val="22"/>
          <w:szCs w:val="22"/>
        </w:rPr>
        <w:t>person_id</w:t>
      </w:r>
      <w:r w:rsidRPr="00D647C6">
        <w:rPr>
          <w:color w:val="000000" w:themeColor="text1"/>
          <w:sz w:val="22"/>
          <w:szCs w:val="22"/>
        </w:rPr>
        <w:t xml:space="preserve"> is available from the table of interest but missing in the PERSONS table, 0 if present in both.</w:t>
      </w:r>
    </w:p>
    <w:p w14:paraId="57A7C020" w14:textId="7090D31F" w:rsidR="00B268E3" w:rsidRDefault="00EB1104"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7F0038FB" w14:textId="3BC886F8" w:rsidR="008C640B" w:rsidRDefault="008C640B" w:rsidP="008C640B">
      <w:pPr>
        <w:rPr>
          <w:color w:val="000000" w:themeColor="text1"/>
          <w:sz w:val="22"/>
          <w:szCs w:val="22"/>
        </w:rPr>
      </w:pPr>
    </w:p>
    <w:p w14:paraId="2E9E8F39"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13E94CE9"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783839E4"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16EE9B02" w14:textId="6A30D49D" w:rsidR="008C640B" w:rsidRP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0000957" w14:textId="77777777" w:rsidR="0082651E" w:rsidRPr="00D647C6" w:rsidRDefault="005E1C8C" w:rsidP="00D03EA0">
      <w:pPr>
        <w:pStyle w:val="Heading4"/>
        <w:rPr>
          <w:rFonts w:cs="Times New Roman"/>
          <w:sz w:val="22"/>
          <w:szCs w:val="22"/>
        </w:rPr>
      </w:pPr>
      <w:bookmarkStart w:id="173" w:name="_Toc65767181"/>
      <w:bookmarkStart w:id="174" w:name="_Toc67318470"/>
      <w:r w:rsidRPr="00D647C6">
        <w:rPr>
          <w:rFonts w:cs="Times New Roman"/>
          <w:sz w:val="22"/>
          <w:szCs w:val="22"/>
        </w:rPr>
        <w:t>Observations associated with a visit_occurrence_id which occur before the visit_start_date</w:t>
      </w:r>
      <w:bookmarkEnd w:id="173"/>
      <w:bookmarkEnd w:id="174"/>
    </w:p>
    <w:p w14:paraId="00000958" w14:textId="77777777" w:rsidR="0082651E" w:rsidRPr="00D647C6" w:rsidRDefault="0082651E">
      <w:pPr>
        <w:rPr>
          <w:color w:val="000000" w:themeColor="text1"/>
          <w:sz w:val="22"/>
          <w:szCs w:val="22"/>
        </w:rPr>
      </w:pPr>
    </w:p>
    <w:p w14:paraId="00000959" w14:textId="403629B4" w:rsidR="0082651E" w:rsidRPr="00D647C6" w:rsidRDefault="005E1C8C">
      <w:pPr>
        <w:rPr>
          <w:color w:val="000000" w:themeColor="text1"/>
          <w:sz w:val="22"/>
          <w:szCs w:val="22"/>
        </w:rPr>
      </w:pPr>
      <w:r w:rsidRPr="00D647C6">
        <w:rPr>
          <w:color w:val="000000" w:themeColor="text1"/>
          <w:sz w:val="22"/>
          <w:szCs w:val="22"/>
        </w:rPr>
        <w:t>The result of this check is the proportion of observations with an associated visit_occurrence_id which occur before the visit_start_date</w:t>
      </w:r>
      <w:r w:rsidR="00E031BE">
        <w:rPr>
          <w:color w:val="000000" w:themeColor="text1"/>
          <w:sz w:val="22"/>
          <w:szCs w:val="22"/>
          <w:lang w:val="en-US"/>
        </w:rPr>
        <w:t>, overall and stratified by the meaning variable of the table of interest.</w:t>
      </w:r>
    </w:p>
    <w:p w14:paraId="0000095A" w14:textId="77777777" w:rsidR="0082651E" w:rsidRPr="00D647C6" w:rsidRDefault="0082651E">
      <w:pPr>
        <w:rPr>
          <w:color w:val="000000" w:themeColor="text1"/>
          <w:sz w:val="22"/>
          <w:szCs w:val="22"/>
        </w:rPr>
      </w:pPr>
    </w:p>
    <w:p w14:paraId="6BA37F1C" w14:textId="0700928F" w:rsidR="007F4533" w:rsidRPr="00D647C6" w:rsidRDefault="005E1C8C" w:rsidP="007F4533">
      <w:pPr>
        <w:rPr>
          <w:color w:val="000000" w:themeColor="text1"/>
          <w:sz w:val="22"/>
          <w:szCs w:val="22"/>
        </w:rPr>
      </w:pPr>
      <w:r w:rsidRPr="00D647C6">
        <w:rPr>
          <w:color w:val="000000" w:themeColor="text1"/>
          <w:sz w:val="22"/>
          <w:szCs w:val="22"/>
        </w:rPr>
        <w:t xml:space="preserve">Counts and proportions of records for which the indicator variable indicating that the observation date observed in the table of interest occurs before the </w:t>
      </w:r>
      <w:r w:rsidRPr="00D647C6">
        <w:rPr>
          <w:i/>
          <w:iCs/>
          <w:color w:val="000000" w:themeColor="text1"/>
          <w:sz w:val="22"/>
          <w:szCs w:val="22"/>
        </w:rPr>
        <w:t>visit_start_date</w:t>
      </w:r>
      <w:r w:rsidR="00F54A26">
        <w:rPr>
          <w:color w:val="000000" w:themeColor="text1"/>
          <w:sz w:val="22"/>
          <w:szCs w:val="22"/>
          <w:lang w:val="en-US"/>
        </w:rPr>
        <w:t>, overall and stratified by the meaning variable,</w:t>
      </w:r>
      <w:r w:rsidRPr="00D647C6">
        <w:rPr>
          <w:color w:val="000000" w:themeColor="text1"/>
          <w:sz w:val="22"/>
          <w:szCs w:val="22"/>
        </w:rPr>
        <w:t xml:space="preserve"> are calculated for each date variable in the CDM instance</w:t>
      </w:r>
      <w:r w:rsidR="00F54A26">
        <w:rPr>
          <w:color w:val="000000" w:themeColor="text1"/>
          <w:sz w:val="22"/>
          <w:szCs w:val="22"/>
          <w:lang w:val="en-US"/>
        </w:rPr>
        <w:t xml:space="preserve"> </w:t>
      </w:r>
      <w:r w:rsidR="00F54A26" w:rsidRPr="00D647C6">
        <w:rPr>
          <w:color w:val="000000" w:themeColor="text1"/>
          <w:sz w:val="22"/>
          <w:szCs w:val="22"/>
        </w:rPr>
        <w:t>(with exception to the OBSERVATION_PERIODS, SURVEY_ID, SURVEY_OBSERVATIONS, CDM_SOURCE and INSTANCE tables</w:t>
      </w:r>
      <w:r w:rsidR="00F54A26">
        <w:rPr>
          <w:color w:val="000000" w:themeColor="text1"/>
          <w:sz w:val="22"/>
          <w:szCs w:val="22"/>
          <w:lang w:val="en-US"/>
        </w:rPr>
        <w:t xml:space="preserve">). </w:t>
      </w:r>
      <w:r w:rsidR="007F4533" w:rsidRPr="00D647C6">
        <w:rPr>
          <w:color w:val="000000" w:themeColor="text1"/>
          <w:sz w:val="22"/>
          <w:szCs w:val="22"/>
        </w:rPr>
        <w:t>Tables that undergo this check are: EVENTS, MEDICINES, PROCEDURES, VACCINES, and MEDICAL_OBSERVATIONS.</w:t>
      </w:r>
    </w:p>
    <w:p w14:paraId="0000095C" w14:textId="77777777" w:rsidR="0082651E" w:rsidRPr="00D647C6" w:rsidRDefault="0082651E">
      <w:pPr>
        <w:rPr>
          <w:color w:val="000000" w:themeColor="text1"/>
          <w:sz w:val="22"/>
          <w:szCs w:val="22"/>
        </w:rPr>
      </w:pPr>
    </w:p>
    <w:p w14:paraId="0000095D" w14:textId="78527639" w:rsidR="0082651E" w:rsidRPr="00D647C6" w:rsidRDefault="005E1C8C">
      <w:pPr>
        <w:rPr>
          <w:color w:val="000000" w:themeColor="text1"/>
          <w:sz w:val="22"/>
          <w:szCs w:val="22"/>
        </w:rPr>
      </w:pPr>
      <w:r w:rsidRPr="00D647C6">
        <w:rPr>
          <w:color w:val="000000" w:themeColor="text1"/>
          <w:sz w:val="22"/>
          <w:szCs w:val="22"/>
        </w:rPr>
        <w:t xml:space="preserve">The numerator of this check is the number of event dates in the table of interest associated with a </w:t>
      </w:r>
      <w:r w:rsidRPr="00D647C6">
        <w:rPr>
          <w:i/>
          <w:iCs/>
          <w:color w:val="000000" w:themeColor="text1"/>
          <w:sz w:val="22"/>
          <w:szCs w:val="22"/>
        </w:rPr>
        <w:t>visit_occurrence_id</w:t>
      </w:r>
      <w:r w:rsidRPr="00D647C6">
        <w:rPr>
          <w:color w:val="000000" w:themeColor="text1"/>
          <w:sz w:val="22"/>
          <w:szCs w:val="22"/>
        </w:rPr>
        <w:t xml:space="preserve"> occurring before the </w:t>
      </w:r>
      <w:r w:rsidRPr="00D647C6">
        <w:rPr>
          <w:i/>
          <w:iCs/>
          <w:color w:val="000000" w:themeColor="text1"/>
          <w:sz w:val="22"/>
          <w:szCs w:val="22"/>
        </w:rPr>
        <w:t>visit_start_date</w:t>
      </w:r>
      <w:r w:rsidRPr="00D647C6">
        <w:rPr>
          <w:color w:val="000000" w:themeColor="text1"/>
          <w:sz w:val="22"/>
          <w:szCs w:val="22"/>
        </w:rPr>
        <w:t xml:space="preserve"> associated with the same </w:t>
      </w:r>
      <w:r w:rsidRPr="00D647C6">
        <w:rPr>
          <w:i/>
          <w:iCs/>
          <w:color w:val="000000" w:themeColor="text1"/>
          <w:sz w:val="22"/>
          <w:szCs w:val="22"/>
        </w:rPr>
        <w:t>visit_occurrence_id</w:t>
      </w:r>
      <w:r w:rsidRPr="00D647C6">
        <w:rPr>
          <w:color w:val="000000" w:themeColor="text1"/>
          <w:sz w:val="22"/>
          <w:szCs w:val="22"/>
        </w:rPr>
        <w:t xml:space="preserve"> in the VISIT_OCCURRENCE table</w:t>
      </w:r>
      <w:r w:rsidR="00F54A26">
        <w:rPr>
          <w:color w:val="000000" w:themeColor="text1"/>
          <w:sz w:val="22"/>
          <w:szCs w:val="22"/>
          <w:lang w:val="en-US"/>
        </w:rPr>
        <w:t>, overall and stratified by the meaning variable of the table of interest.</w:t>
      </w:r>
    </w:p>
    <w:p w14:paraId="0000095E" w14:textId="77777777" w:rsidR="0082651E" w:rsidRPr="00D647C6" w:rsidRDefault="0082651E">
      <w:pPr>
        <w:rPr>
          <w:color w:val="000000" w:themeColor="text1"/>
          <w:sz w:val="22"/>
          <w:szCs w:val="22"/>
        </w:rPr>
      </w:pPr>
    </w:p>
    <w:p w14:paraId="0000095F" w14:textId="35AB89AC" w:rsidR="0082651E" w:rsidRPr="008C640B" w:rsidRDefault="005E1C8C">
      <w:pPr>
        <w:rPr>
          <w:color w:val="000000" w:themeColor="text1"/>
          <w:sz w:val="22"/>
          <w:szCs w:val="22"/>
          <w:lang w:val="en-US"/>
        </w:rPr>
      </w:pPr>
      <w:r w:rsidRPr="00D647C6">
        <w:rPr>
          <w:color w:val="000000" w:themeColor="text1"/>
          <w:sz w:val="22"/>
          <w:szCs w:val="22"/>
        </w:rPr>
        <w:t xml:space="preserve">The denominator of this check is the number of </w:t>
      </w:r>
      <w:r w:rsidR="00A906F7" w:rsidRPr="00D647C6">
        <w:rPr>
          <w:color w:val="000000" w:themeColor="text1"/>
          <w:sz w:val="22"/>
          <w:szCs w:val="22"/>
        </w:rPr>
        <w:t>rows</w:t>
      </w:r>
      <w:r w:rsidRPr="00D647C6">
        <w:rPr>
          <w:color w:val="000000" w:themeColor="text1"/>
          <w:sz w:val="22"/>
          <w:szCs w:val="22"/>
        </w:rPr>
        <w:t xml:space="preserve"> associated with a </w:t>
      </w:r>
      <w:r w:rsidRPr="00D647C6">
        <w:rPr>
          <w:i/>
          <w:iCs/>
          <w:color w:val="000000" w:themeColor="text1"/>
          <w:sz w:val="22"/>
          <w:szCs w:val="22"/>
        </w:rPr>
        <w:t>visit_occurrence_id</w:t>
      </w:r>
      <w:r w:rsidRPr="00D647C6">
        <w:rPr>
          <w:color w:val="000000" w:themeColor="text1"/>
          <w:sz w:val="22"/>
          <w:szCs w:val="22"/>
        </w:rPr>
        <w:t xml:space="preserve"> in the table of interest</w:t>
      </w:r>
      <w:r w:rsidR="008C640B">
        <w:rPr>
          <w:color w:val="000000" w:themeColor="text1"/>
          <w:sz w:val="22"/>
          <w:szCs w:val="22"/>
          <w:lang w:val="en-US"/>
        </w:rPr>
        <w:t>.</w:t>
      </w:r>
    </w:p>
    <w:p w14:paraId="1C0B5906" w14:textId="6C2EE558" w:rsidR="007F4533" w:rsidRPr="00D647C6" w:rsidRDefault="007F4533">
      <w:pPr>
        <w:rPr>
          <w:color w:val="000000" w:themeColor="text1"/>
          <w:sz w:val="22"/>
          <w:szCs w:val="22"/>
        </w:rPr>
      </w:pPr>
    </w:p>
    <w:p w14:paraId="5FD737ED" w14:textId="440F3A85" w:rsidR="007F4533" w:rsidRPr="00D647C6" w:rsidRDefault="007F4533" w:rsidP="007F4533">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 xml:space="preserve">VISIT_OCCURRENCE </w:t>
      </w:r>
      <w:r w:rsidRPr="00D647C6">
        <w:rPr>
          <w:iCs/>
          <w:color w:val="000000" w:themeColor="text1"/>
          <w:sz w:val="22"/>
          <w:szCs w:val="22"/>
        </w:rPr>
        <w:t>(</w:t>
      </w:r>
      <w:r w:rsidR="00A906F7" w:rsidRPr="00D647C6">
        <w:rPr>
          <w:iCs/>
          <w:color w:val="000000" w:themeColor="text1"/>
          <w:sz w:val="22"/>
          <w:szCs w:val="22"/>
        </w:rPr>
        <w:t xml:space="preserve">person_id, </w:t>
      </w:r>
      <w:r w:rsidRPr="00D647C6">
        <w:rPr>
          <w:i/>
          <w:iCs/>
          <w:color w:val="000000" w:themeColor="text1"/>
          <w:sz w:val="22"/>
          <w:szCs w:val="22"/>
        </w:rPr>
        <w:t>visit_occurrence_id</w:t>
      </w:r>
      <w:r w:rsidRPr="00D647C6">
        <w:rPr>
          <w:color w:val="000000" w:themeColor="text1"/>
          <w:sz w:val="22"/>
          <w:szCs w:val="22"/>
        </w:rPr>
        <w:t xml:space="preserve">, </w:t>
      </w:r>
      <w:r w:rsidRPr="00D647C6">
        <w:rPr>
          <w:i/>
          <w:iCs/>
          <w:color w:val="000000" w:themeColor="text1"/>
          <w:sz w:val="22"/>
          <w:szCs w:val="22"/>
        </w:rPr>
        <w:t>visit_start_date</w:t>
      </w:r>
      <w:r w:rsidRPr="00D647C6">
        <w:rPr>
          <w:color w:val="000000" w:themeColor="text1"/>
          <w:sz w:val="22"/>
          <w:szCs w:val="22"/>
        </w:rPr>
        <w:t xml:space="preserve">)  table and  the D2 table containing the date of interest (e.g., </w:t>
      </w:r>
      <w:r w:rsidRPr="00D647C6">
        <w:rPr>
          <w:i/>
          <w:color w:val="000000" w:themeColor="text1"/>
          <w:sz w:val="22"/>
          <w:szCs w:val="22"/>
        </w:rPr>
        <w:t>MEDICINES</w:t>
      </w:r>
      <w:r w:rsidRPr="00D647C6">
        <w:rPr>
          <w:color w:val="000000" w:themeColor="text1"/>
          <w:sz w:val="22"/>
          <w:szCs w:val="22"/>
        </w:rPr>
        <w:t xml:space="preserve">), and the name </w:t>
      </w:r>
      <w:r w:rsidRPr="00D647C6">
        <w:rPr>
          <w:color w:val="000000" w:themeColor="text1"/>
          <w:sz w:val="22"/>
          <w:szCs w:val="22"/>
        </w:rPr>
        <w:lastRenderedPageBreak/>
        <w:t>of the column</w:t>
      </w:r>
      <w:r w:rsidR="00A906F7" w:rsidRPr="00D647C6">
        <w:rPr>
          <w:color w:val="000000" w:themeColor="text1"/>
          <w:sz w:val="22"/>
          <w:szCs w:val="22"/>
        </w:rPr>
        <w:t>s</w:t>
      </w:r>
      <w:r w:rsidRPr="00D647C6">
        <w:rPr>
          <w:color w:val="000000" w:themeColor="text1"/>
          <w:sz w:val="22"/>
          <w:szCs w:val="22"/>
        </w:rPr>
        <w:t xml:space="preserve"> of interest (e.g., </w:t>
      </w:r>
      <w:r w:rsidRPr="00D647C6">
        <w:rPr>
          <w:i/>
          <w:color w:val="000000" w:themeColor="text1"/>
          <w:sz w:val="22"/>
          <w:szCs w:val="22"/>
        </w:rPr>
        <w:t>date_dispensing</w:t>
      </w:r>
      <w:r w:rsidR="00A906F7" w:rsidRPr="00D647C6">
        <w:rPr>
          <w:i/>
          <w:color w:val="000000" w:themeColor="text1"/>
          <w:sz w:val="22"/>
          <w:szCs w:val="22"/>
        </w:rPr>
        <w:t>, person_id, visit_occurrence_id</w:t>
      </w:r>
      <w:r w:rsidRPr="00D647C6">
        <w:rPr>
          <w:color w:val="000000" w:themeColor="text1"/>
          <w:sz w:val="22"/>
          <w:szCs w:val="22"/>
        </w:rPr>
        <w:t>).  Steps for this check are described below:</w:t>
      </w:r>
    </w:p>
    <w:p w14:paraId="7A44168F" w14:textId="77777777" w:rsidR="007F4533" w:rsidRPr="00D647C6" w:rsidRDefault="007F4533" w:rsidP="007F4533">
      <w:pPr>
        <w:rPr>
          <w:color w:val="000000" w:themeColor="text1"/>
          <w:sz w:val="22"/>
          <w:szCs w:val="22"/>
        </w:rPr>
      </w:pPr>
    </w:p>
    <w:p w14:paraId="28BB28D1" w14:textId="0169F984" w:rsidR="00A906F7" w:rsidRPr="00D647C6" w:rsidRDefault="00A906F7" w:rsidP="001E0092">
      <w:pPr>
        <w:numPr>
          <w:ilvl w:val="0"/>
          <w:numId w:val="9"/>
        </w:numPr>
        <w:rPr>
          <w:color w:val="000000" w:themeColor="text1"/>
          <w:sz w:val="22"/>
          <w:szCs w:val="22"/>
        </w:rPr>
      </w:pPr>
      <w:r w:rsidRPr="00D647C6">
        <w:rPr>
          <w:color w:val="000000" w:themeColor="text1"/>
          <w:sz w:val="22"/>
          <w:szCs w:val="22"/>
        </w:rPr>
        <w:t xml:space="preserve">The table containing the date of interest is merged to the </w:t>
      </w:r>
      <w:r w:rsidRPr="00D647C6">
        <w:rPr>
          <w:iCs/>
          <w:color w:val="000000" w:themeColor="text1"/>
          <w:sz w:val="22"/>
          <w:szCs w:val="22"/>
        </w:rPr>
        <w:t>VISIT_OCCURRENCE</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and </w:t>
      </w:r>
      <w:r w:rsidRPr="00D647C6">
        <w:rPr>
          <w:i/>
          <w:iCs/>
          <w:color w:val="000000" w:themeColor="text1"/>
          <w:sz w:val="22"/>
          <w:szCs w:val="22"/>
        </w:rPr>
        <w:t xml:space="preserve">visit_occurrence_id, </w:t>
      </w:r>
      <w:r w:rsidRPr="00D647C6">
        <w:rPr>
          <w:color w:val="000000" w:themeColor="text1"/>
          <w:sz w:val="22"/>
          <w:szCs w:val="22"/>
        </w:rPr>
        <w:t xml:space="preserve">keeping only </w:t>
      </w:r>
      <w:r w:rsidRPr="00D647C6">
        <w:rPr>
          <w:i/>
          <w:iCs/>
          <w:color w:val="000000" w:themeColor="text1"/>
          <w:sz w:val="22"/>
          <w:szCs w:val="22"/>
        </w:rPr>
        <w:t>visit_occurrence_id</w:t>
      </w:r>
      <w:r w:rsidRPr="00D647C6">
        <w:rPr>
          <w:color w:val="000000" w:themeColor="text1"/>
          <w:sz w:val="22"/>
          <w:szCs w:val="22"/>
        </w:rPr>
        <w:t xml:space="preserve"> i</w:t>
      </w:r>
      <w:commentRangeStart w:id="175"/>
      <w:r w:rsidRPr="00D647C6">
        <w:rPr>
          <w:color w:val="000000" w:themeColor="text1"/>
          <w:sz w:val="22"/>
          <w:szCs w:val="22"/>
        </w:rPr>
        <w:t>n the table of interest.</w:t>
      </w:r>
      <w:commentRangeEnd w:id="175"/>
      <w:r w:rsidRPr="00D647C6">
        <w:rPr>
          <w:rStyle w:val="CommentReference"/>
          <w:sz w:val="22"/>
          <w:szCs w:val="22"/>
        </w:rPr>
        <w:commentReference w:id="175"/>
      </w:r>
    </w:p>
    <w:p w14:paraId="2C3B9A9B" w14:textId="6C45B4EB" w:rsidR="00A906F7" w:rsidRPr="00D647C6" w:rsidRDefault="00A906F7" w:rsidP="001E0092">
      <w:pPr>
        <w:numPr>
          <w:ilvl w:val="0"/>
          <w:numId w:val="9"/>
        </w:numPr>
        <w:rPr>
          <w:color w:val="000000" w:themeColor="text1"/>
          <w:sz w:val="22"/>
          <w:szCs w:val="22"/>
        </w:rPr>
      </w:pPr>
      <w:r w:rsidRPr="00D647C6">
        <w:rPr>
          <w:color w:val="000000" w:themeColor="text1"/>
          <w:sz w:val="22"/>
          <w:szCs w:val="22"/>
        </w:rPr>
        <w:t xml:space="preserve">Observations with either missing or incorrect format of the date variable (table of interest) and </w:t>
      </w:r>
      <w:r w:rsidRPr="00D647C6">
        <w:rPr>
          <w:i/>
          <w:iCs/>
          <w:color w:val="000000" w:themeColor="text1"/>
          <w:sz w:val="22"/>
          <w:szCs w:val="22"/>
        </w:rPr>
        <w:t>visit_start_date</w:t>
      </w:r>
      <w:r w:rsidRPr="00D647C6">
        <w:rPr>
          <w:color w:val="000000" w:themeColor="text1"/>
          <w:sz w:val="22"/>
          <w:szCs w:val="22"/>
        </w:rPr>
        <w:t xml:space="preserve"> are removed.</w:t>
      </w:r>
    </w:p>
    <w:p w14:paraId="493A8804" w14:textId="14D6FA9F" w:rsidR="00A906F7" w:rsidRDefault="00A906F7" w:rsidP="001E0092">
      <w:pPr>
        <w:numPr>
          <w:ilvl w:val="1"/>
          <w:numId w:val="9"/>
        </w:numPr>
        <w:rPr>
          <w:color w:val="000000" w:themeColor="text1"/>
          <w:sz w:val="22"/>
          <w:szCs w:val="22"/>
        </w:rPr>
      </w:pPr>
      <w:r w:rsidRPr="00D647C6">
        <w:rPr>
          <w:color w:val="000000" w:themeColor="text1"/>
          <w:sz w:val="22"/>
          <w:szCs w:val="22"/>
        </w:rPr>
        <w:t xml:space="preserve">The number of observations excluded are recorded for subsequent </w:t>
      </w:r>
      <w:sdt>
        <w:sdtPr>
          <w:rPr>
            <w:color w:val="000000" w:themeColor="text1"/>
            <w:sz w:val="22"/>
            <w:szCs w:val="22"/>
          </w:rPr>
          <w:tag w:val="goog_rdk_23"/>
          <w:id w:val="-889111751"/>
        </w:sdtPr>
        <w:sdtContent/>
      </w:sdt>
      <w:r w:rsidRPr="00D647C6">
        <w:rPr>
          <w:color w:val="000000" w:themeColor="text1"/>
          <w:sz w:val="22"/>
          <w:szCs w:val="22"/>
        </w:rPr>
        <w:t>reporting.</w:t>
      </w:r>
    </w:p>
    <w:p w14:paraId="165958CA" w14:textId="210814C4" w:rsidR="00F54A26" w:rsidRPr="00F54A26" w:rsidRDefault="00F54A26"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30129522" w14:textId="77777777" w:rsidR="007F4533" w:rsidRPr="00D647C6" w:rsidRDefault="007F4533"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53F01058" w14:textId="4C5FC123" w:rsidR="007F4533" w:rsidRPr="00D647C6" w:rsidRDefault="007F4533" w:rsidP="001E0092">
      <w:pPr>
        <w:numPr>
          <w:ilvl w:val="0"/>
          <w:numId w:val="9"/>
        </w:numPr>
        <w:rPr>
          <w:color w:val="000000" w:themeColor="text1"/>
          <w:sz w:val="22"/>
          <w:szCs w:val="22"/>
        </w:rPr>
      </w:pPr>
      <w:r w:rsidRPr="00D647C6">
        <w:rPr>
          <w:color w:val="000000" w:themeColor="text1"/>
          <w:sz w:val="22"/>
          <w:szCs w:val="22"/>
        </w:rPr>
        <w:t xml:space="preserve">An indicator variable is added to the resulting merged table. This variable equals 1 when the observation date observed in the table of interest occurs before the </w:t>
      </w:r>
      <w:r w:rsidRPr="00D647C6">
        <w:rPr>
          <w:i/>
          <w:iCs/>
          <w:color w:val="000000" w:themeColor="text1"/>
          <w:sz w:val="22"/>
          <w:szCs w:val="22"/>
        </w:rPr>
        <w:t>visit_start_date</w:t>
      </w:r>
      <w:r w:rsidRPr="00D647C6">
        <w:rPr>
          <w:color w:val="000000" w:themeColor="text1"/>
          <w:sz w:val="22"/>
          <w:szCs w:val="22"/>
        </w:rPr>
        <w:t>, 0 otherwise.</w:t>
      </w:r>
    </w:p>
    <w:p w14:paraId="5E216058" w14:textId="6E598577" w:rsidR="007F4533" w:rsidRDefault="00A906F7"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7B621EC9" w14:textId="6C7D08EB" w:rsidR="008C640B" w:rsidRDefault="008C640B" w:rsidP="008C640B">
      <w:pPr>
        <w:rPr>
          <w:color w:val="000000" w:themeColor="text1"/>
          <w:sz w:val="22"/>
          <w:szCs w:val="22"/>
        </w:rPr>
      </w:pPr>
    </w:p>
    <w:p w14:paraId="233689C9"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7E50B8D6"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79CFDB41"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13CC22A6" w14:textId="5172B342" w:rsidR="008C640B" w:rsidRP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0000960" w14:textId="77777777" w:rsidR="0082651E" w:rsidRPr="00D647C6" w:rsidRDefault="005E1C8C" w:rsidP="00D03EA0">
      <w:pPr>
        <w:pStyle w:val="Heading4"/>
        <w:rPr>
          <w:rFonts w:cs="Times New Roman"/>
          <w:sz w:val="22"/>
          <w:szCs w:val="22"/>
        </w:rPr>
      </w:pPr>
      <w:bookmarkStart w:id="176" w:name="_Toc65767182"/>
      <w:bookmarkStart w:id="177" w:name="_Toc67318471"/>
      <w:r w:rsidRPr="00D647C6">
        <w:rPr>
          <w:rFonts w:cs="Times New Roman"/>
          <w:sz w:val="22"/>
          <w:szCs w:val="22"/>
        </w:rPr>
        <w:t>Observations associated with a visit_occurrence_id which occur after the visit_end_date</w:t>
      </w:r>
      <w:bookmarkEnd w:id="176"/>
      <w:bookmarkEnd w:id="177"/>
    </w:p>
    <w:p w14:paraId="00000961" w14:textId="77777777" w:rsidR="0082651E" w:rsidRPr="00D647C6" w:rsidRDefault="0082651E">
      <w:pPr>
        <w:rPr>
          <w:color w:val="000000" w:themeColor="text1"/>
          <w:sz w:val="22"/>
          <w:szCs w:val="22"/>
        </w:rPr>
      </w:pPr>
    </w:p>
    <w:p w14:paraId="00000962" w14:textId="69D6F8EB" w:rsidR="0082651E" w:rsidRPr="00D647C6" w:rsidRDefault="005E1C8C">
      <w:pPr>
        <w:rPr>
          <w:color w:val="000000" w:themeColor="text1"/>
          <w:sz w:val="22"/>
          <w:szCs w:val="22"/>
        </w:rPr>
      </w:pPr>
      <w:r w:rsidRPr="00D647C6">
        <w:rPr>
          <w:color w:val="000000" w:themeColor="text1"/>
          <w:sz w:val="22"/>
          <w:szCs w:val="22"/>
        </w:rPr>
        <w:t>The result of this check is the number of observations with an associated visit_occurrence_id which occur after the visit_end_date</w:t>
      </w:r>
      <w:r w:rsidR="00E031BE">
        <w:rPr>
          <w:color w:val="000000" w:themeColor="text1"/>
          <w:sz w:val="22"/>
          <w:szCs w:val="22"/>
          <w:lang w:val="en-US"/>
        </w:rPr>
        <w:t>, overall and stratified by the meaning variable of the table of interest.</w:t>
      </w:r>
    </w:p>
    <w:p w14:paraId="00000963" w14:textId="77777777" w:rsidR="0082651E" w:rsidRPr="00D647C6" w:rsidRDefault="0082651E">
      <w:pPr>
        <w:rPr>
          <w:color w:val="000000" w:themeColor="text1"/>
          <w:sz w:val="22"/>
          <w:szCs w:val="22"/>
        </w:rPr>
      </w:pPr>
    </w:p>
    <w:p w14:paraId="5995A2BA" w14:textId="2E5EB95D" w:rsidR="00A906F7" w:rsidRPr="00D647C6" w:rsidRDefault="005E1C8C" w:rsidP="00A906F7">
      <w:pPr>
        <w:rPr>
          <w:color w:val="000000" w:themeColor="text1"/>
          <w:sz w:val="22"/>
          <w:szCs w:val="22"/>
        </w:rPr>
      </w:pPr>
      <w:r w:rsidRPr="00D647C6">
        <w:rPr>
          <w:color w:val="000000" w:themeColor="text1"/>
          <w:sz w:val="22"/>
          <w:szCs w:val="22"/>
        </w:rPr>
        <w:t>Counts and proportions of records for which the indicator variable indicating that the observation date observed in the table of interest occurs after the visit_end_date</w:t>
      </w:r>
      <w:r w:rsidR="00F54A26">
        <w:rPr>
          <w:color w:val="000000" w:themeColor="text1"/>
          <w:sz w:val="22"/>
          <w:szCs w:val="22"/>
          <w:lang w:val="en-US"/>
        </w:rPr>
        <w:t>, overall and stratified by the meaning variable,</w:t>
      </w:r>
      <w:r w:rsidRPr="00D647C6">
        <w:rPr>
          <w:color w:val="000000" w:themeColor="text1"/>
          <w:sz w:val="22"/>
          <w:szCs w:val="22"/>
        </w:rPr>
        <w:t xml:space="preserve"> are calculated for each date variable in the CDM instance</w:t>
      </w:r>
      <w:r w:rsidR="00A906F7" w:rsidRPr="00D647C6">
        <w:rPr>
          <w:color w:val="000000" w:themeColor="text1"/>
          <w:sz w:val="22"/>
          <w:szCs w:val="22"/>
        </w:rPr>
        <w:t xml:space="preserve"> (with exception to the OBSERVATION_PERIODS, SURVEY_ID, SURVEY_OBSERVATIONS, CDM_SOURCE and INSTANCE tables). Tables that undergo this check are: EVENTS, MEDICINES, PROCEDURES, VACCINES, and MEDICAL_OBSERVATIONS.</w:t>
      </w:r>
    </w:p>
    <w:p w14:paraId="00000965" w14:textId="77777777" w:rsidR="0082651E" w:rsidRPr="00D647C6" w:rsidRDefault="0082651E">
      <w:pPr>
        <w:rPr>
          <w:color w:val="000000" w:themeColor="text1"/>
          <w:sz w:val="22"/>
          <w:szCs w:val="22"/>
        </w:rPr>
      </w:pPr>
    </w:p>
    <w:p w14:paraId="00000966" w14:textId="50B0BAC6" w:rsidR="0082651E" w:rsidRPr="00D647C6" w:rsidRDefault="005E1C8C">
      <w:pPr>
        <w:rPr>
          <w:color w:val="000000" w:themeColor="text1"/>
          <w:sz w:val="22"/>
          <w:szCs w:val="22"/>
        </w:rPr>
      </w:pPr>
      <w:r w:rsidRPr="00D647C6">
        <w:rPr>
          <w:color w:val="000000" w:themeColor="text1"/>
          <w:sz w:val="22"/>
          <w:szCs w:val="22"/>
        </w:rPr>
        <w:t xml:space="preserve">The numerator of this check is the number of event dates in the table of interest associated with a </w:t>
      </w:r>
      <w:r w:rsidRPr="00D647C6">
        <w:rPr>
          <w:i/>
          <w:iCs/>
          <w:color w:val="000000" w:themeColor="text1"/>
          <w:sz w:val="22"/>
          <w:szCs w:val="22"/>
        </w:rPr>
        <w:t>visit_occurrence_id</w:t>
      </w:r>
      <w:r w:rsidRPr="00D647C6">
        <w:rPr>
          <w:color w:val="000000" w:themeColor="text1"/>
          <w:sz w:val="22"/>
          <w:szCs w:val="22"/>
        </w:rPr>
        <w:t xml:space="preserve"> occurring after the </w:t>
      </w:r>
      <w:r w:rsidRPr="00D647C6">
        <w:rPr>
          <w:i/>
          <w:iCs/>
          <w:color w:val="000000" w:themeColor="text1"/>
          <w:sz w:val="22"/>
          <w:szCs w:val="22"/>
        </w:rPr>
        <w:t>visit_end_date</w:t>
      </w:r>
      <w:r w:rsidRPr="00D647C6">
        <w:rPr>
          <w:color w:val="000000" w:themeColor="text1"/>
          <w:sz w:val="22"/>
          <w:szCs w:val="22"/>
        </w:rPr>
        <w:t xml:space="preserve"> associated with the same </w:t>
      </w:r>
      <w:r w:rsidRPr="00D647C6">
        <w:rPr>
          <w:i/>
          <w:iCs/>
          <w:color w:val="000000" w:themeColor="text1"/>
          <w:sz w:val="22"/>
          <w:szCs w:val="22"/>
        </w:rPr>
        <w:t>visit_occurrence_id</w:t>
      </w:r>
      <w:r w:rsidRPr="00D647C6">
        <w:rPr>
          <w:color w:val="000000" w:themeColor="text1"/>
          <w:sz w:val="22"/>
          <w:szCs w:val="22"/>
        </w:rPr>
        <w:t xml:space="preserve"> in the VISIT_OCCURRENCE table</w:t>
      </w:r>
      <w:r w:rsidR="008C640B">
        <w:rPr>
          <w:color w:val="000000" w:themeColor="text1"/>
          <w:sz w:val="22"/>
          <w:szCs w:val="22"/>
          <w:lang w:val="en-US"/>
        </w:rPr>
        <w:t>, overall and stratified by the meaning variable of the table of interest.</w:t>
      </w:r>
    </w:p>
    <w:p w14:paraId="00000967" w14:textId="77777777" w:rsidR="0082651E" w:rsidRPr="00D647C6" w:rsidRDefault="0082651E">
      <w:pPr>
        <w:rPr>
          <w:color w:val="000000" w:themeColor="text1"/>
          <w:sz w:val="22"/>
          <w:szCs w:val="22"/>
        </w:rPr>
      </w:pPr>
    </w:p>
    <w:p w14:paraId="00000968" w14:textId="03F7718A" w:rsidR="0082651E" w:rsidRPr="00D647C6" w:rsidRDefault="005E1C8C">
      <w:pPr>
        <w:rPr>
          <w:color w:val="000000" w:themeColor="text1"/>
          <w:sz w:val="22"/>
          <w:szCs w:val="22"/>
        </w:rPr>
      </w:pPr>
      <w:r w:rsidRPr="00D647C6">
        <w:rPr>
          <w:color w:val="000000" w:themeColor="text1"/>
          <w:sz w:val="22"/>
          <w:szCs w:val="22"/>
        </w:rPr>
        <w:t xml:space="preserve">The denominator of this check is the number of observations associated with a </w:t>
      </w:r>
      <w:r w:rsidRPr="00D647C6">
        <w:rPr>
          <w:i/>
          <w:iCs/>
          <w:color w:val="000000" w:themeColor="text1"/>
          <w:sz w:val="22"/>
          <w:szCs w:val="22"/>
        </w:rPr>
        <w:t>visit_occurrence_id</w:t>
      </w:r>
      <w:r w:rsidRPr="00D647C6">
        <w:rPr>
          <w:color w:val="000000" w:themeColor="text1"/>
          <w:sz w:val="22"/>
          <w:szCs w:val="22"/>
        </w:rPr>
        <w:t xml:space="preserve"> in the table of interest.</w:t>
      </w:r>
    </w:p>
    <w:p w14:paraId="46CB76B3" w14:textId="05561A8D" w:rsidR="007F4533" w:rsidRPr="00D647C6" w:rsidRDefault="007F4533">
      <w:pPr>
        <w:rPr>
          <w:color w:val="000000" w:themeColor="text1"/>
          <w:sz w:val="22"/>
          <w:szCs w:val="22"/>
        </w:rPr>
      </w:pPr>
    </w:p>
    <w:p w14:paraId="23584FFE" w14:textId="5468812E" w:rsidR="00A906F7" w:rsidRPr="00D647C6" w:rsidRDefault="00A906F7" w:rsidP="00A906F7">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 xml:space="preserve">VISIT_OCCURRENCE </w:t>
      </w:r>
      <w:r w:rsidRPr="00D647C6">
        <w:rPr>
          <w:iCs/>
          <w:color w:val="000000" w:themeColor="text1"/>
          <w:sz w:val="22"/>
          <w:szCs w:val="22"/>
        </w:rPr>
        <w:t xml:space="preserve">(person_id, </w:t>
      </w:r>
      <w:r w:rsidRPr="00D647C6">
        <w:rPr>
          <w:i/>
          <w:iCs/>
          <w:color w:val="000000" w:themeColor="text1"/>
          <w:sz w:val="22"/>
          <w:szCs w:val="22"/>
        </w:rPr>
        <w:t>visit_occurrence_id</w:t>
      </w:r>
      <w:r w:rsidRPr="00D647C6">
        <w:rPr>
          <w:color w:val="000000" w:themeColor="text1"/>
          <w:sz w:val="22"/>
          <w:szCs w:val="22"/>
        </w:rPr>
        <w:t xml:space="preserve">, </w:t>
      </w:r>
      <w:r w:rsidRPr="00D647C6">
        <w:rPr>
          <w:i/>
          <w:iCs/>
          <w:color w:val="000000" w:themeColor="text1"/>
          <w:sz w:val="22"/>
          <w:szCs w:val="22"/>
        </w:rPr>
        <w:t>visit_end_date</w:t>
      </w:r>
      <w:r w:rsidRPr="00D647C6">
        <w:rPr>
          <w:color w:val="000000" w:themeColor="text1"/>
          <w:sz w:val="22"/>
          <w:szCs w:val="22"/>
        </w:rPr>
        <w:t xml:space="preserve">)  table and  the D2 table containing the date of interest (e.g., </w:t>
      </w:r>
      <w:r w:rsidRPr="00D647C6">
        <w:rPr>
          <w:i/>
          <w:color w:val="000000" w:themeColor="text1"/>
          <w:sz w:val="22"/>
          <w:szCs w:val="22"/>
        </w:rPr>
        <w:t>MEDICINES</w:t>
      </w:r>
      <w:r w:rsidRPr="00D647C6">
        <w:rPr>
          <w:color w:val="000000" w:themeColor="text1"/>
          <w:sz w:val="22"/>
          <w:szCs w:val="22"/>
        </w:rPr>
        <w:t xml:space="preserve">), and the name of the columns of interest (e.g., </w:t>
      </w:r>
      <w:r w:rsidRPr="00D647C6">
        <w:rPr>
          <w:i/>
          <w:color w:val="000000" w:themeColor="text1"/>
          <w:sz w:val="22"/>
          <w:szCs w:val="22"/>
        </w:rPr>
        <w:t>date_dispensing, person_id, visit_occurrence_id</w:t>
      </w:r>
      <w:r w:rsidRPr="00D647C6">
        <w:rPr>
          <w:color w:val="000000" w:themeColor="text1"/>
          <w:sz w:val="22"/>
          <w:szCs w:val="22"/>
        </w:rPr>
        <w:t>).  Steps for this check are described below:</w:t>
      </w:r>
    </w:p>
    <w:p w14:paraId="0E017D59" w14:textId="77777777" w:rsidR="00A906F7" w:rsidRPr="00D647C6" w:rsidRDefault="00A906F7" w:rsidP="00A906F7">
      <w:pPr>
        <w:rPr>
          <w:color w:val="000000" w:themeColor="text1"/>
          <w:sz w:val="22"/>
          <w:szCs w:val="22"/>
        </w:rPr>
      </w:pPr>
    </w:p>
    <w:p w14:paraId="6A326A0A" w14:textId="77777777" w:rsidR="00A906F7" w:rsidRPr="00D647C6" w:rsidRDefault="00A906F7" w:rsidP="001E0092">
      <w:pPr>
        <w:numPr>
          <w:ilvl w:val="0"/>
          <w:numId w:val="9"/>
        </w:numPr>
        <w:rPr>
          <w:color w:val="000000" w:themeColor="text1"/>
          <w:sz w:val="22"/>
          <w:szCs w:val="22"/>
        </w:rPr>
      </w:pPr>
      <w:r w:rsidRPr="00D647C6">
        <w:rPr>
          <w:color w:val="000000" w:themeColor="text1"/>
          <w:sz w:val="22"/>
          <w:szCs w:val="22"/>
        </w:rPr>
        <w:t xml:space="preserve">The table containing the date of interest is merged to the </w:t>
      </w:r>
      <w:r w:rsidRPr="00D647C6">
        <w:rPr>
          <w:iCs/>
          <w:color w:val="000000" w:themeColor="text1"/>
          <w:sz w:val="22"/>
          <w:szCs w:val="22"/>
        </w:rPr>
        <w:t>VISIT_OCCURRENCE</w:t>
      </w:r>
      <w:r w:rsidRPr="00D647C6">
        <w:rPr>
          <w:color w:val="000000" w:themeColor="text1"/>
          <w:sz w:val="22"/>
          <w:szCs w:val="22"/>
        </w:rPr>
        <w:t xml:space="preserve"> table by </w:t>
      </w:r>
      <w:r w:rsidRPr="00D647C6">
        <w:rPr>
          <w:i/>
          <w:iCs/>
          <w:color w:val="000000" w:themeColor="text1"/>
          <w:sz w:val="22"/>
          <w:szCs w:val="22"/>
        </w:rPr>
        <w:t>person_id</w:t>
      </w:r>
      <w:r w:rsidRPr="00D647C6">
        <w:rPr>
          <w:color w:val="000000" w:themeColor="text1"/>
          <w:sz w:val="22"/>
          <w:szCs w:val="22"/>
        </w:rPr>
        <w:t xml:space="preserve"> and </w:t>
      </w:r>
      <w:r w:rsidRPr="00D647C6">
        <w:rPr>
          <w:i/>
          <w:iCs/>
          <w:color w:val="000000" w:themeColor="text1"/>
          <w:sz w:val="22"/>
          <w:szCs w:val="22"/>
        </w:rPr>
        <w:t xml:space="preserve">visit_occurrence_id, </w:t>
      </w:r>
      <w:r w:rsidRPr="00D647C6">
        <w:rPr>
          <w:color w:val="000000" w:themeColor="text1"/>
          <w:sz w:val="22"/>
          <w:szCs w:val="22"/>
        </w:rPr>
        <w:t xml:space="preserve">keeping only </w:t>
      </w:r>
      <w:r w:rsidRPr="00D647C6">
        <w:rPr>
          <w:i/>
          <w:iCs/>
          <w:color w:val="000000" w:themeColor="text1"/>
          <w:sz w:val="22"/>
          <w:szCs w:val="22"/>
        </w:rPr>
        <w:t>visit_occurrence_id</w:t>
      </w:r>
      <w:r w:rsidRPr="00D647C6">
        <w:rPr>
          <w:color w:val="000000" w:themeColor="text1"/>
          <w:sz w:val="22"/>
          <w:szCs w:val="22"/>
        </w:rPr>
        <w:t xml:space="preserve"> i</w:t>
      </w:r>
      <w:commentRangeStart w:id="178"/>
      <w:r w:rsidRPr="00D647C6">
        <w:rPr>
          <w:color w:val="000000" w:themeColor="text1"/>
          <w:sz w:val="22"/>
          <w:szCs w:val="22"/>
        </w:rPr>
        <w:t>n the table of interest.</w:t>
      </w:r>
      <w:commentRangeEnd w:id="178"/>
      <w:r w:rsidRPr="00D647C6">
        <w:rPr>
          <w:rStyle w:val="CommentReference"/>
          <w:sz w:val="22"/>
          <w:szCs w:val="22"/>
        </w:rPr>
        <w:commentReference w:id="178"/>
      </w:r>
    </w:p>
    <w:p w14:paraId="2B1AF001" w14:textId="315C704A" w:rsidR="00A906F7" w:rsidRPr="00D647C6" w:rsidRDefault="00A906F7" w:rsidP="001E0092">
      <w:pPr>
        <w:numPr>
          <w:ilvl w:val="0"/>
          <w:numId w:val="9"/>
        </w:numPr>
        <w:rPr>
          <w:color w:val="000000" w:themeColor="text1"/>
          <w:sz w:val="22"/>
          <w:szCs w:val="22"/>
        </w:rPr>
      </w:pPr>
      <w:r w:rsidRPr="00D647C6">
        <w:rPr>
          <w:color w:val="000000" w:themeColor="text1"/>
          <w:sz w:val="22"/>
          <w:szCs w:val="22"/>
        </w:rPr>
        <w:t xml:space="preserve">Observations with either missing or incorrect format of the date variable (table of interest) and </w:t>
      </w:r>
      <w:r w:rsidRPr="00D647C6">
        <w:rPr>
          <w:i/>
          <w:iCs/>
          <w:color w:val="000000" w:themeColor="text1"/>
          <w:sz w:val="22"/>
          <w:szCs w:val="22"/>
        </w:rPr>
        <w:t>visit_end_date</w:t>
      </w:r>
      <w:r w:rsidRPr="00D647C6">
        <w:rPr>
          <w:color w:val="000000" w:themeColor="text1"/>
          <w:sz w:val="22"/>
          <w:szCs w:val="22"/>
        </w:rPr>
        <w:t xml:space="preserve"> are removed.</w:t>
      </w:r>
    </w:p>
    <w:p w14:paraId="43761F32" w14:textId="4DF39ABA" w:rsidR="00A906F7" w:rsidRDefault="00A906F7" w:rsidP="001E0092">
      <w:pPr>
        <w:numPr>
          <w:ilvl w:val="1"/>
          <w:numId w:val="9"/>
        </w:numPr>
        <w:rPr>
          <w:color w:val="000000" w:themeColor="text1"/>
          <w:sz w:val="22"/>
          <w:szCs w:val="22"/>
        </w:rPr>
      </w:pPr>
      <w:r w:rsidRPr="00D647C6">
        <w:rPr>
          <w:color w:val="000000" w:themeColor="text1"/>
          <w:sz w:val="22"/>
          <w:szCs w:val="22"/>
        </w:rPr>
        <w:lastRenderedPageBreak/>
        <w:t xml:space="preserve">The number of observations excluded are recorded for subsequent </w:t>
      </w:r>
      <w:sdt>
        <w:sdtPr>
          <w:rPr>
            <w:color w:val="000000" w:themeColor="text1"/>
            <w:sz w:val="22"/>
            <w:szCs w:val="22"/>
          </w:rPr>
          <w:tag w:val="goog_rdk_23"/>
          <w:id w:val="992910277"/>
        </w:sdtPr>
        <w:sdtContent/>
      </w:sdt>
      <w:r w:rsidRPr="00D647C6">
        <w:rPr>
          <w:color w:val="000000" w:themeColor="text1"/>
          <w:sz w:val="22"/>
          <w:szCs w:val="22"/>
        </w:rPr>
        <w:t>reporting.</w:t>
      </w:r>
    </w:p>
    <w:p w14:paraId="15839E86" w14:textId="6A66911C" w:rsidR="008C640B" w:rsidRPr="008C640B" w:rsidRDefault="008C640B"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259789EC" w14:textId="77777777" w:rsidR="00A906F7" w:rsidRPr="00D647C6" w:rsidRDefault="00A906F7"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4192E486" w14:textId="0332E86B" w:rsidR="00A906F7" w:rsidRPr="00D647C6" w:rsidRDefault="00A906F7" w:rsidP="001E0092">
      <w:pPr>
        <w:numPr>
          <w:ilvl w:val="0"/>
          <w:numId w:val="9"/>
        </w:numPr>
        <w:rPr>
          <w:color w:val="000000" w:themeColor="text1"/>
          <w:sz w:val="22"/>
          <w:szCs w:val="22"/>
        </w:rPr>
      </w:pPr>
      <w:r w:rsidRPr="00D647C6">
        <w:rPr>
          <w:color w:val="000000" w:themeColor="text1"/>
          <w:sz w:val="22"/>
          <w:szCs w:val="22"/>
        </w:rPr>
        <w:t xml:space="preserve">An indicator variable is added to the resulting merged table. This variable equals 1 when the observation date observed in the table of interest occurs before the </w:t>
      </w:r>
      <w:r w:rsidRPr="00D647C6">
        <w:rPr>
          <w:i/>
          <w:iCs/>
          <w:color w:val="000000" w:themeColor="text1"/>
          <w:sz w:val="22"/>
          <w:szCs w:val="22"/>
        </w:rPr>
        <w:t>visit_end_date</w:t>
      </w:r>
      <w:r w:rsidRPr="00D647C6">
        <w:rPr>
          <w:color w:val="000000" w:themeColor="text1"/>
          <w:sz w:val="22"/>
          <w:szCs w:val="22"/>
        </w:rPr>
        <w:t>, 0 otherwise.</w:t>
      </w:r>
    </w:p>
    <w:p w14:paraId="53453BE8" w14:textId="3853BF59" w:rsidR="007F4533" w:rsidRDefault="00A906F7"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7FE08109" w14:textId="07AAAA65" w:rsidR="008C640B" w:rsidRDefault="008C640B" w:rsidP="008C640B">
      <w:pPr>
        <w:rPr>
          <w:color w:val="000000" w:themeColor="text1"/>
          <w:sz w:val="22"/>
          <w:szCs w:val="22"/>
        </w:rPr>
      </w:pPr>
    </w:p>
    <w:p w14:paraId="588DFD1A"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5A33C6A1"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0F57F5D1"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39579279" w14:textId="4C8E6F25" w:rsidR="008C640B" w:rsidRP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0000969" w14:textId="77777777" w:rsidR="0082651E" w:rsidRPr="00D647C6" w:rsidRDefault="005E1C8C" w:rsidP="00D03EA0">
      <w:pPr>
        <w:pStyle w:val="Heading4"/>
        <w:rPr>
          <w:rFonts w:cs="Times New Roman"/>
          <w:sz w:val="22"/>
          <w:szCs w:val="22"/>
        </w:rPr>
      </w:pPr>
      <w:bookmarkStart w:id="179" w:name="_Toc65767183"/>
      <w:bookmarkStart w:id="180" w:name="_Toc67318472"/>
      <w:r w:rsidRPr="00D647C6">
        <w:rPr>
          <w:rFonts w:cs="Times New Roman"/>
          <w:sz w:val="22"/>
          <w:szCs w:val="22"/>
        </w:rPr>
        <w:t>Observations associated with a visit_occurrence_id for which the associated person_id differs from that in the VISIT_OCCURRENCE table</w:t>
      </w:r>
      <w:bookmarkEnd w:id="179"/>
      <w:bookmarkEnd w:id="180"/>
    </w:p>
    <w:p w14:paraId="0000096A" w14:textId="77777777" w:rsidR="0082651E" w:rsidRPr="00D647C6" w:rsidRDefault="0082651E">
      <w:pPr>
        <w:rPr>
          <w:color w:val="000000" w:themeColor="text1"/>
          <w:sz w:val="22"/>
          <w:szCs w:val="22"/>
        </w:rPr>
      </w:pPr>
    </w:p>
    <w:p w14:paraId="0000096B" w14:textId="730E6A57" w:rsidR="0082651E" w:rsidRPr="00D647C6" w:rsidRDefault="005E1C8C">
      <w:pPr>
        <w:rPr>
          <w:color w:val="000000" w:themeColor="text1"/>
          <w:sz w:val="22"/>
          <w:szCs w:val="22"/>
        </w:rPr>
      </w:pPr>
      <w:r w:rsidRPr="00D647C6">
        <w:rPr>
          <w:color w:val="000000" w:themeColor="text1"/>
          <w:sz w:val="22"/>
          <w:szCs w:val="22"/>
        </w:rPr>
        <w:t xml:space="preserve">The result of this check is the number of observations with an associated </w:t>
      </w:r>
      <w:r w:rsidRPr="00D647C6">
        <w:rPr>
          <w:i/>
          <w:iCs/>
          <w:color w:val="000000" w:themeColor="text1"/>
          <w:sz w:val="22"/>
          <w:szCs w:val="22"/>
        </w:rPr>
        <w:t>visit_occurrence_id</w:t>
      </w:r>
      <w:r w:rsidRPr="00D647C6">
        <w:rPr>
          <w:color w:val="000000" w:themeColor="text1"/>
          <w:sz w:val="22"/>
          <w:szCs w:val="22"/>
        </w:rPr>
        <w:t xml:space="preserve"> which occur in association with a </w:t>
      </w:r>
      <w:r w:rsidRPr="00D647C6">
        <w:rPr>
          <w:i/>
          <w:iCs/>
          <w:color w:val="000000" w:themeColor="text1"/>
          <w:sz w:val="22"/>
          <w:szCs w:val="22"/>
        </w:rPr>
        <w:t>person_id</w:t>
      </w:r>
      <w:r w:rsidRPr="00D647C6">
        <w:rPr>
          <w:color w:val="000000" w:themeColor="text1"/>
          <w:sz w:val="22"/>
          <w:szCs w:val="22"/>
        </w:rPr>
        <w:t xml:space="preserve"> other than that associated with the </w:t>
      </w:r>
      <w:r w:rsidRPr="00D647C6">
        <w:rPr>
          <w:i/>
          <w:iCs/>
          <w:color w:val="000000" w:themeColor="text1"/>
          <w:sz w:val="22"/>
          <w:szCs w:val="22"/>
        </w:rPr>
        <w:t>visit_occurrence_id</w:t>
      </w:r>
      <w:r w:rsidRPr="00D647C6">
        <w:rPr>
          <w:color w:val="000000" w:themeColor="text1"/>
          <w:sz w:val="22"/>
          <w:szCs w:val="22"/>
        </w:rPr>
        <w:t xml:space="preserve"> in the </w:t>
      </w:r>
      <w:r w:rsidRPr="00D647C6">
        <w:rPr>
          <w:iCs/>
          <w:color w:val="000000" w:themeColor="text1"/>
          <w:sz w:val="22"/>
          <w:szCs w:val="22"/>
        </w:rPr>
        <w:t>VISIT_OCCURRENCE</w:t>
      </w:r>
      <w:r w:rsidRPr="00D647C6">
        <w:rPr>
          <w:color w:val="000000" w:themeColor="text1"/>
          <w:sz w:val="22"/>
          <w:szCs w:val="22"/>
        </w:rPr>
        <w:t xml:space="preserve"> table</w:t>
      </w:r>
      <w:r w:rsidR="00E031BE">
        <w:rPr>
          <w:color w:val="000000" w:themeColor="text1"/>
          <w:sz w:val="22"/>
          <w:szCs w:val="22"/>
          <w:lang w:val="en-US"/>
        </w:rPr>
        <w:t>, overall and stratified by the meaning variable of the table of interest.</w:t>
      </w:r>
    </w:p>
    <w:p w14:paraId="0000096C" w14:textId="77777777" w:rsidR="0082651E" w:rsidRPr="00D647C6" w:rsidRDefault="0082651E">
      <w:pPr>
        <w:rPr>
          <w:color w:val="000000" w:themeColor="text1"/>
          <w:sz w:val="22"/>
          <w:szCs w:val="22"/>
        </w:rPr>
      </w:pPr>
    </w:p>
    <w:p w14:paraId="0000096D" w14:textId="45166323" w:rsidR="0082651E" w:rsidRPr="00D647C6" w:rsidRDefault="005E1C8C">
      <w:pPr>
        <w:rPr>
          <w:color w:val="000000" w:themeColor="text1"/>
          <w:sz w:val="22"/>
          <w:szCs w:val="22"/>
        </w:rPr>
      </w:pPr>
      <w:r w:rsidRPr="00D647C6">
        <w:rPr>
          <w:color w:val="000000" w:themeColor="text1"/>
          <w:sz w:val="22"/>
          <w:szCs w:val="22"/>
        </w:rPr>
        <w:t xml:space="preserve">Counts and proportions of records for which the indicator variable indicating that the </w:t>
      </w:r>
      <w:r w:rsidRPr="00D647C6">
        <w:rPr>
          <w:i/>
          <w:iCs/>
          <w:color w:val="000000" w:themeColor="text1"/>
          <w:sz w:val="22"/>
          <w:szCs w:val="22"/>
        </w:rPr>
        <w:t>person_id</w:t>
      </w:r>
      <w:r w:rsidRPr="00D647C6">
        <w:rPr>
          <w:color w:val="000000" w:themeColor="text1"/>
          <w:sz w:val="22"/>
          <w:szCs w:val="22"/>
        </w:rPr>
        <w:t xml:space="preserve"> associated with a </w:t>
      </w:r>
      <w:r w:rsidRPr="00D647C6">
        <w:rPr>
          <w:i/>
          <w:iCs/>
          <w:color w:val="000000" w:themeColor="text1"/>
          <w:sz w:val="22"/>
          <w:szCs w:val="22"/>
        </w:rPr>
        <w:t>visit_occurrence_id</w:t>
      </w:r>
      <w:r w:rsidRPr="00D647C6">
        <w:rPr>
          <w:color w:val="000000" w:themeColor="text1"/>
          <w:sz w:val="22"/>
          <w:szCs w:val="22"/>
        </w:rPr>
        <w:t xml:space="preserve"> in the </w:t>
      </w:r>
      <w:r w:rsidRPr="00D647C6">
        <w:rPr>
          <w:iCs/>
          <w:color w:val="000000" w:themeColor="text1"/>
          <w:sz w:val="22"/>
          <w:szCs w:val="22"/>
        </w:rPr>
        <w:t>VISIT_OCCURRENCE</w:t>
      </w:r>
      <w:r w:rsidRPr="00D647C6">
        <w:rPr>
          <w:color w:val="000000" w:themeColor="text1"/>
          <w:sz w:val="22"/>
          <w:szCs w:val="22"/>
        </w:rPr>
        <w:t xml:space="preserve"> table is not equal to the </w:t>
      </w:r>
      <w:r w:rsidRPr="00D647C6">
        <w:rPr>
          <w:i/>
          <w:iCs/>
          <w:color w:val="000000" w:themeColor="text1"/>
          <w:sz w:val="22"/>
          <w:szCs w:val="22"/>
        </w:rPr>
        <w:t>person_id</w:t>
      </w:r>
      <w:r w:rsidRPr="00D647C6">
        <w:rPr>
          <w:color w:val="000000" w:themeColor="text1"/>
          <w:sz w:val="22"/>
          <w:szCs w:val="22"/>
        </w:rPr>
        <w:t xml:space="preserve"> associated with the </w:t>
      </w:r>
      <w:r w:rsidRPr="00D647C6">
        <w:rPr>
          <w:i/>
          <w:iCs/>
          <w:color w:val="000000" w:themeColor="text1"/>
          <w:sz w:val="22"/>
          <w:szCs w:val="22"/>
        </w:rPr>
        <w:t>visit_occurrence_id</w:t>
      </w:r>
      <w:r w:rsidRPr="00D647C6">
        <w:rPr>
          <w:color w:val="000000" w:themeColor="text1"/>
          <w:sz w:val="22"/>
          <w:szCs w:val="22"/>
        </w:rPr>
        <w:t xml:space="preserve"> in the table of interest</w:t>
      </w:r>
      <w:r w:rsidR="008C640B">
        <w:rPr>
          <w:color w:val="000000" w:themeColor="text1"/>
          <w:sz w:val="22"/>
          <w:szCs w:val="22"/>
          <w:lang w:val="en-US"/>
        </w:rPr>
        <w:t>,</w:t>
      </w:r>
      <w:r w:rsidR="008C640B" w:rsidRPr="008C640B">
        <w:rPr>
          <w:color w:val="000000" w:themeColor="text1"/>
          <w:sz w:val="22"/>
          <w:szCs w:val="22"/>
          <w:lang w:val="en-US"/>
        </w:rPr>
        <w:t xml:space="preserve"> </w:t>
      </w:r>
      <w:r w:rsidR="008C640B">
        <w:rPr>
          <w:color w:val="000000" w:themeColor="text1"/>
          <w:sz w:val="22"/>
          <w:szCs w:val="22"/>
          <w:lang w:val="en-US"/>
        </w:rPr>
        <w:t>overall and stratified by the meaning variable,</w:t>
      </w:r>
      <w:r w:rsidR="008C640B" w:rsidRPr="00D647C6">
        <w:rPr>
          <w:color w:val="000000" w:themeColor="text1"/>
          <w:sz w:val="22"/>
          <w:szCs w:val="22"/>
        </w:rPr>
        <w:t xml:space="preserve"> are calculated</w:t>
      </w:r>
      <w:r w:rsidR="008C640B">
        <w:rPr>
          <w:color w:val="000000" w:themeColor="text1"/>
          <w:sz w:val="22"/>
          <w:szCs w:val="22"/>
          <w:lang w:val="en-US"/>
        </w:rPr>
        <w:t xml:space="preserve"> </w:t>
      </w:r>
      <w:r w:rsidRPr="00D647C6">
        <w:rPr>
          <w:color w:val="000000" w:themeColor="text1"/>
          <w:sz w:val="22"/>
          <w:szCs w:val="22"/>
        </w:rPr>
        <w:t>for each table in the CDM instance</w:t>
      </w:r>
      <w:r w:rsidR="008C640B">
        <w:rPr>
          <w:color w:val="000000" w:themeColor="text1"/>
          <w:sz w:val="22"/>
          <w:szCs w:val="22"/>
          <w:lang w:val="en-US"/>
        </w:rPr>
        <w:t xml:space="preserve">. </w:t>
      </w:r>
      <w:r w:rsidR="002C7F60" w:rsidRPr="00D647C6">
        <w:rPr>
          <w:color w:val="000000" w:themeColor="text1"/>
          <w:sz w:val="22"/>
          <w:szCs w:val="22"/>
        </w:rPr>
        <w:t>Tables that undergo this check are: EVENTS, MEDICINES, PROCEDURES, VACCINES, and MEDICAL_OBSERVATIONS.</w:t>
      </w:r>
    </w:p>
    <w:p w14:paraId="0000096E" w14:textId="77777777" w:rsidR="0082651E" w:rsidRPr="00D647C6" w:rsidRDefault="0082651E">
      <w:pPr>
        <w:rPr>
          <w:color w:val="000000" w:themeColor="text1"/>
          <w:sz w:val="22"/>
          <w:szCs w:val="22"/>
        </w:rPr>
      </w:pPr>
    </w:p>
    <w:p w14:paraId="0000096F" w14:textId="6F7D8096" w:rsidR="0082651E" w:rsidRPr="00D647C6" w:rsidRDefault="005E1C8C">
      <w:pPr>
        <w:rPr>
          <w:color w:val="000000" w:themeColor="text1"/>
          <w:sz w:val="22"/>
          <w:szCs w:val="22"/>
        </w:rPr>
      </w:pPr>
      <w:r w:rsidRPr="00D647C6">
        <w:rPr>
          <w:color w:val="000000" w:themeColor="text1"/>
          <w:sz w:val="22"/>
          <w:szCs w:val="22"/>
        </w:rPr>
        <w:t xml:space="preserve">The numerator of this check is the number of observations in the table of interest with an associated </w:t>
      </w:r>
      <w:r w:rsidRPr="00D647C6">
        <w:rPr>
          <w:i/>
          <w:iCs/>
          <w:color w:val="000000" w:themeColor="text1"/>
          <w:sz w:val="22"/>
          <w:szCs w:val="22"/>
        </w:rPr>
        <w:t>visit_occurrence_id</w:t>
      </w:r>
      <w:r w:rsidRPr="00D647C6">
        <w:rPr>
          <w:color w:val="000000" w:themeColor="text1"/>
          <w:sz w:val="22"/>
          <w:szCs w:val="22"/>
        </w:rPr>
        <w:t xml:space="preserve"> which occur in association with a </w:t>
      </w:r>
      <w:r w:rsidRPr="00D647C6">
        <w:rPr>
          <w:i/>
          <w:iCs/>
          <w:color w:val="000000" w:themeColor="text1"/>
          <w:sz w:val="22"/>
          <w:szCs w:val="22"/>
        </w:rPr>
        <w:t>person_id</w:t>
      </w:r>
      <w:r w:rsidRPr="00D647C6">
        <w:rPr>
          <w:color w:val="000000" w:themeColor="text1"/>
          <w:sz w:val="22"/>
          <w:szCs w:val="22"/>
        </w:rPr>
        <w:t xml:space="preserve"> other than that associated with the </w:t>
      </w:r>
      <w:r w:rsidRPr="00D647C6">
        <w:rPr>
          <w:i/>
          <w:iCs/>
          <w:color w:val="000000" w:themeColor="text1"/>
          <w:sz w:val="22"/>
          <w:szCs w:val="22"/>
        </w:rPr>
        <w:t xml:space="preserve">visit_occurrence_id </w:t>
      </w:r>
      <w:r w:rsidRPr="00D647C6">
        <w:rPr>
          <w:color w:val="000000" w:themeColor="text1"/>
          <w:sz w:val="22"/>
          <w:szCs w:val="22"/>
        </w:rPr>
        <w:t xml:space="preserve">in the </w:t>
      </w:r>
      <w:r w:rsidRPr="00D647C6">
        <w:rPr>
          <w:iCs/>
          <w:color w:val="000000" w:themeColor="text1"/>
          <w:sz w:val="22"/>
          <w:szCs w:val="22"/>
        </w:rPr>
        <w:t>VISIT_OCCURRENCE</w:t>
      </w:r>
      <w:r w:rsidRPr="00D647C6">
        <w:rPr>
          <w:color w:val="000000" w:themeColor="text1"/>
          <w:sz w:val="22"/>
          <w:szCs w:val="22"/>
        </w:rPr>
        <w:t xml:space="preserve"> table</w:t>
      </w:r>
      <w:r w:rsidR="008C640B">
        <w:rPr>
          <w:color w:val="000000" w:themeColor="text1"/>
          <w:sz w:val="22"/>
          <w:szCs w:val="22"/>
          <w:lang w:val="en-US"/>
        </w:rPr>
        <w:t>, overall and stratified by the meaning variable of the table of interest.</w:t>
      </w:r>
    </w:p>
    <w:p w14:paraId="00000970" w14:textId="77777777" w:rsidR="0082651E" w:rsidRPr="00D647C6" w:rsidRDefault="0082651E">
      <w:pPr>
        <w:rPr>
          <w:color w:val="000000" w:themeColor="text1"/>
          <w:sz w:val="22"/>
          <w:szCs w:val="22"/>
        </w:rPr>
      </w:pPr>
    </w:p>
    <w:p w14:paraId="00000971" w14:textId="0A03A6AC" w:rsidR="0082651E" w:rsidRPr="00D647C6" w:rsidRDefault="005E1C8C">
      <w:pPr>
        <w:rPr>
          <w:color w:val="000000" w:themeColor="text1"/>
          <w:sz w:val="22"/>
          <w:szCs w:val="22"/>
        </w:rPr>
      </w:pPr>
      <w:r w:rsidRPr="00D647C6">
        <w:rPr>
          <w:color w:val="000000" w:themeColor="text1"/>
          <w:sz w:val="22"/>
          <w:szCs w:val="22"/>
        </w:rPr>
        <w:t xml:space="preserve">The denominator of this check is the number of </w:t>
      </w:r>
      <w:r w:rsidR="002C7F60" w:rsidRPr="00D647C6">
        <w:rPr>
          <w:color w:val="000000" w:themeColor="text1"/>
          <w:sz w:val="22"/>
          <w:szCs w:val="22"/>
        </w:rPr>
        <w:t xml:space="preserve">rows </w:t>
      </w:r>
      <w:r w:rsidRPr="00D647C6">
        <w:rPr>
          <w:color w:val="000000" w:themeColor="text1"/>
          <w:sz w:val="22"/>
          <w:szCs w:val="22"/>
        </w:rPr>
        <w:t>in the table of interest.</w:t>
      </w:r>
    </w:p>
    <w:p w14:paraId="370A2F67" w14:textId="1CC94E8C" w:rsidR="007F4533" w:rsidRPr="00D647C6" w:rsidRDefault="007F4533">
      <w:pPr>
        <w:rPr>
          <w:color w:val="000000" w:themeColor="text1"/>
          <w:sz w:val="22"/>
          <w:szCs w:val="22"/>
        </w:rPr>
      </w:pPr>
    </w:p>
    <w:p w14:paraId="203CFF1F" w14:textId="4DCBFA97" w:rsidR="002C7F60" w:rsidRPr="00D647C6" w:rsidRDefault="002C7F60" w:rsidP="002C7F60">
      <w:pPr>
        <w:rPr>
          <w:color w:val="000000" w:themeColor="text1"/>
          <w:sz w:val="22"/>
          <w:szCs w:val="22"/>
        </w:rPr>
      </w:pPr>
      <w:r w:rsidRPr="00D647C6">
        <w:rPr>
          <w:color w:val="000000" w:themeColor="text1"/>
          <w:sz w:val="22"/>
          <w:szCs w:val="22"/>
        </w:rPr>
        <w:t xml:space="preserve">The input for this check includes the D2 </w:t>
      </w:r>
      <w:r w:rsidRPr="00D647C6">
        <w:rPr>
          <w:i/>
          <w:color w:val="000000" w:themeColor="text1"/>
          <w:sz w:val="22"/>
          <w:szCs w:val="22"/>
        </w:rPr>
        <w:t xml:space="preserve">VISIT_OCCURRENCE </w:t>
      </w:r>
      <w:r w:rsidRPr="00D647C6">
        <w:rPr>
          <w:iCs/>
          <w:color w:val="000000" w:themeColor="text1"/>
          <w:sz w:val="22"/>
          <w:szCs w:val="22"/>
        </w:rPr>
        <w:t xml:space="preserve">(person_id, </w:t>
      </w:r>
      <w:r w:rsidRPr="00D647C6">
        <w:rPr>
          <w:i/>
          <w:iCs/>
          <w:color w:val="000000" w:themeColor="text1"/>
          <w:sz w:val="22"/>
          <w:szCs w:val="22"/>
        </w:rPr>
        <w:t>visit_occurrence_id</w:t>
      </w:r>
      <w:r w:rsidRPr="00D647C6">
        <w:rPr>
          <w:color w:val="000000" w:themeColor="text1"/>
          <w:sz w:val="22"/>
          <w:szCs w:val="22"/>
        </w:rPr>
        <w:t xml:space="preserve">)  table and  the D2 table of interest (e.g., </w:t>
      </w:r>
      <w:r w:rsidRPr="00D647C6">
        <w:rPr>
          <w:i/>
          <w:color w:val="000000" w:themeColor="text1"/>
          <w:sz w:val="22"/>
          <w:szCs w:val="22"/>
        </w:rPr>
        <w:t>MEDICINES</w:t>
      </w:r>
      <w:r w:rsidRPr="00D647C6">
        <w:rPr>
          <w:color w:val="000000" w:themeColor="text1"/>
          <w:sz w:val="22"/>
          <w:szCs w:val="22"/>
        </w:rPr>
        <w:t xml:space="preserve">), and the name of the columns of interest (e.g., </w:t>
      </w:r>
      <w:r w:rsidRPr="00D647C6">
        <w:rPr>
          <w:i/>
          <w:color w:val="000000" w:themeColor="text1"/>
          <w:sz w:val="22"/>
          <w:szCs w:val="22"/>
        </w:rPr>
        <w:t>person_id, visit_occurrence_id</w:t>
      </w:r>
      <w:r w:rsidRPr="00D647C6">
        <w:rPr>
          <w:color w:val="000000" w:themeColor="text1"/>
          <w:sz w:val="22"/>
          <w:szCs w:val="22"/>
        </w:rPr>
        <w:t>).  Steps for this check are described below:</w:t>
      </w:r>
    </w:p>
    <w:p w14:paraId="75D5D628" w14:textId="77777777" w:rsidR="007F4533" w:rsidRPr="00D647C6" w:rsidRDefault="007F4533" w:rsidP="007F4533">
      <w:pPr>
        <w:rPr>
          <w:color w:val="000000" w:themeColor="text1"/>
          <w:sz w:val="22"/>
          <w:szCs w:val="22"/>
        </w:rPr>
      </w:pPr>
    </w:p>
    <w:p w14:paraId="4B6ED07A" w14:textId="164CCD2F" w:rsidR="008324D3" w:rsidRPr="00D647C6" w:rsidRDefault="008324D3" w:rsidP="001E0092">
      <w:pPr>
        <w:numPr>
          <w:ilvl w:val="0"/>
          <w:numId w:val="9"/>
        </w:numPr>
        <w:rPr>
          <w:color w:val="000000" w:themeColor="text1"/>
          <w:sz w:val="22"/>
          <w:szCs w:val="22"/>
        </w:rPr>
      </w:pPr>
      <w:r w:rsidRPr="00D647C6">
        <w:rPr>
          <w:color w:val="000000" w:themeColor="text1"/>
          <w:sz w:val="22"/>
          <w:szCs w:val="22"/>
        </w:rPr>
        <w:t xml:space="preserve">In the table of interest, the observations with missing </w:t>
      </w:r>
      <w:r w:rsidRPr="00D647C6">
        <w:rPr>
          <w:i/>
          <w:iCs/>
          <w:color w:val="000000" w:themeColor="text1"/>
          <w:sz w:val="22"/>
          <w:szCs w:val="22"/>
        </w:rPr>
        <w:t>visit_occurrence_id</w:t>
      </w:r>
      <w:r w:rsidRPr="00D647C6">
        <w:rPr>
          <w:color w:val="000000" w:themeColor="text1"/>
          <w:sz w:val="22"/>
          <w:szCs w:val="22"/>
        </w:rPr>
        <w:t xml:space="preserve"> will be removed.</w:t>
      </w:r>
    </w:p>
    <w:p w14:paraId="1B68468A" w14:textId="09550930" w:rsidR="008324D3" w:rsidRPr="00D647C6" w:rsidRDefault="008324D3" w:rsidP="001E0092">
      <w:pPr>
        <w:numPr>
          <w:ilvl w:val="1"/>
          <w:numId w:val="9"/>
        </w:numPr>
        <w:rPr>
          <w:color w:val="000000" w:themeColor="text1"/>
          <w:sz w:val="22"/>
          <w:szCs w:val="22"/>
        </w:rPr>
      </w:pPr>
      <w:r w:rsidRPr="00D647C6">
        <w:rPr>
          <w:color w:val="000000" w:themeColor="text1"/>
          <w:sz w:val="22"/>
          <w:szCs w:val="22"/>
        </w:rPr>
        <w:t xml:space="preserve">The number of observations excluded are recorded for subsequent </w:t>
      </w:r>
      <w:sdt>
        <w:sdtPr>
          <w:rPr>
            <w:color w:val="000000" w:themeColor="text1"/>
            <w:sz w:val="22"/>
            <w:szCs w:val="22"/>
          </w:rPr>
          <w:tag w:val="goog_rdk_23"/>
          <w:id w:val="-2031937257"/>
        </w:sdtPr>
        <w:sdtContent/>
      </w:sdt>
      <w:r w:rsidRPr="00D647C6">
        <w:rPr>
          <w:color w:val="000000" w:themeColor="text1"/>
          <w:sz w:val="22"/>
          <w:szCs w:val="22"/>
        </w:rPr>
        <w:t>reporting.</w:t>
      </w:r>
    </w:p>
    <w:p w14:paraId="7798DCFA" w14:textId="156B5859" w:rsidR="002C7F60" w:rsidRPr="00D647C6" w:rsidRDefault="002C7F60" w:rsidP="001E0092">
      <w:pPr>
        <w:numPr>
          <w:ilvl w:val="0"/>
          <w:numId w:val="9"/>
        </w:numPr>
        <w:rPr>
          <w:color w:val="000000" w:themeColor="text1"/>
          <w:sz w:val="22"/>
          <w:szCs w:val="22"/>
        </w:rPr>
      </w:pPr>
      <w:r w:rsidRPr="00D647C6">
        <w:rPr>
          <w:color w:val="000000" w:themeColor="text1"/>
          <w:sz w:val="22"/>
          <w:szCs w:val="22"/>
        </w:rPr>
        <w:t xml:space="preserve">In the table of interest and VISIT_OCCURRENCE, a combination variable of </w:t>
      </w:r>
      <w:r w:rsidRPr="00D647C6">
        <w:rPr>
          <w:i/>
          <w:iCs/>
          <w:color w:val="000000" w:themeColor="text1"/>
          <w:sz w:val="22"/>
          <w:szCs w:val="22"/>
        </w:rPr>
        <w:t>person_id</w:t>
      </w:r>
      <w:r w:rsidRPr="00D647C6">
        <w:rPr>
          <w:color w:val="000000" w:themeColor="text1"/>
          <w:sz w:val="22"/>
          <w:szCs w:val="22"/>
        </w:rPr>
        <w:t xml:space="preserve"> and </w:t>
      </w:r>
      <w:r w:rsidRPr="00D647C6">
        <w:rPr>
          <w:i/>
          <w:iCs/>
          <w:color w:val="000000" w:themeColor="text1"/>
          <w:sz w:val="22"/>
          <w:szCs w:val="22"/>
        </w:rPr>
        <w:t>visit_occurrence_id</w:t>
      </w:r>
      <w:r w:rsidRPr="00D647C6">
        <w:rPr>
          <w:color w:val="000000" w:themeColor="text1"/>
          <w:sz w:val="22"/>
          <w:szCs w:val="22"/>
        </w:rPr>
        <w:t xml:space="preserve"> is created.</w:t>
      </w:r>
      <w:r w:rsidR="008324D3" w:rsidRPr="00D647C6">
        <w:rPr>
          <w:color w:val="000000" w:themeColor="text1"/>
          <w:sz w:val="22"/>
          <w:szCs w:val="22"/>
        </w:rPr>
        <w:t xml:space="preserve"> In VISIT_OCCURRENCE table, if </w:t>
      </w:r>
      <w:r w:rsidR="008324D3" w:rsidRPr="00D647C6">
        <w:rPr>
          <w:i/>
          <w:iCs/>
          <w:color w:val="000000" w:themeColor="text1"/>
          <w:sz w:val="22"/>
          <w:szCs w:val="22"/>
        </w:rPr>
        <w:t>person_id</w:t>
      </w:r>
      <w:r w:rsidR="008324D3" w:rsidRPr="00D647C6">
        <w:rPr>
          <w:color w:val="000000" w:themeColor="text1"/>
          <w:sz w:val="22"/>
          <w:szCs w:val="22"/>
        </w:rPr>
        <w:t xml:space="preserve"> or </w:t>
      </w:r>
      <w:r w:rsidR="008324D3" w:rsidRPr="00D647C6">
        <w:rPr>
          <w:i/>
          <w:iCs/>
          <w:color w:val="000000" w:themeColor="text1"/>
          <w:sz w:val="22"/>
          <w:szCs w:val="22"/>
        </w:rPr>
        <w:t>visit_occurrence_id</w:t>
      </w:r>
      <w:r w:rsidR="008324D3" w:rsidRPr="00D647C6">
        <w:rPr>
          <w:color w:val="000000" w:themeColor="text1"/>
          <w:sz w:val="22"/>
          <w:szCs w:val="22"/>
        </w:rPr>
        <w:t xml:space="preserve"> is missing the combination variable is set to missing.</w:t>
      </w:r>
    </w:p>
    <w:p w14:paraId="18F2063B" w14:textId="3C69A465" w:rsidR="002C7F60" w:rsidRDefault="002C7F60" w:rsidP="001E0092">
      <w:pPr>
        <w:numPr>
          <w:ilvl w:val="0"/>
          <w:numId w:val="9"/>
        </w:numPr>
        <w:rPr>
          <w:color w:val="000000" w:themeColor="text1"/>
          <w:sz w:val="22"/>
          <w:szCs w:val="22"/>
        </w:rPr>
      </w:pPr>
      <w:r w:rsidRPr="00D647C6">
        <w:rPr>
          <w:color w:val="000000" w:themeColor="text1"/>
          <w:sz w:val="22"/>
          <w:szCs w:val="22"/>
        </w:rPr>
        <w:t xml:space="preserve">The table of interest is merged to the </w:t>
      </w:r>
      <w:r w:rsidRPr="00D647C6">
        <w:rPr>
          <w:iCs/>
          <w:color w:val="000000" w:themeColor="text1"/>
          <w:sz w:val="22"/>
          <w:szCs w:val="22"/>
        </w:rPr>
        <w:t>VISIT_OCCURRENCE</w:t>
      </w:r>
      <w:r w:rsidRPr="00D647C6">
        <w:rPr>
          <w:color w:val="000000" w:themeColor="text1"/>
          <w:sz w:val="22"/>
          <w:szCs w:val="22"/>
        </w:rPr>
        <w:t xml:space="preserve"> table by the combination variable</w:t>
      </w:r>
      <w:r w:rsidRPr="00D647C6">
        <w:rPr>
          <w:i/>
          <w:iCs/>
          <w:color w:val="000000" w:themeColor="text1"/>
          <w:sz w:val="22"/>
          <w:szCs w:val="22"/>
        </w:rPr>
        <w:t xml:space="preserve">, </w:t>
      </w:r>
      <w:r w:rsidRPr="00D647C6">
        <w:rPr>
          <w:color w:val="000000" w:themeColor="text1"/>
          <w:sz w:val="22"/>
          <w:szCs w:val="22"/>
        </w:rPr>
        <w:t>keeping only the combinations present i</w:t>
      </w:r>
      <w:commentRangeStart w:id="181"/>
      <w:r w:rsidRPr="00D647C6">
        <w:rPr>
          <w:color w:val="000000" w:themeColor="text1"/>
          <w:sz w:val="22"/>
          <w:szCs w:val="22"/>
        </w:rPr>
        <w:t>n the table of interest.</w:t>
      </w:r>
      <w:commentRangeEnd w:id="181"/>
      <w:r w:rsidRPr="00D647C6">
        <w:rPr>
          <w:rStyle w:val="CommentReference"/>
          <w:sz w:val="22"/>
          <w:szCs w:val="22"/>
        </w:rPr>
        <w:commentReference w:id="181"/>
      </w:r>
      <w:r w:rsidRPr="00D647C6">
        <w:rPr>
          <w:color w:val="000000" w:themeColor="text1"/>
          <w:sz w:val="22"/>
          <w:szCs w:val="22"/>
        </w:rPr>
        <w:t xml:space="preserve"> Both combination variables from the table of interest and the VISIT_OCCURRENCE are present </w:t>
      </w:r>
      <w:commentRangeStart w:id="182"/>
      <w:r w:rsidRPr="00D647C6">
        <w:rPr>
          <w:color w:val="000000" w:themeColor="text1"/>
          <w:sz w:val="22"/>
          <w:szCs w:val="22"/>
        </w:rPr>
        <w:t>in the merged table.</w:t>
      </w:r>
      <w:commentRangeEnd w:id="182"/>
      <w:r w:rsidRPr="00D647C6">
        <w:rPr>
          <w:rStyle w:val="CommentReference"/>
          <w:sz w:val="22"/>
          <w:szCs w:val="22"/>
        </w:rPr>
        <w:commentReference w:id="182"/>
      </w:r>
    </w:p>
    <w:p w14:paraId="3BD494F4" w14:textId="3396DB07" w:rsidR="00C32EE7" w:rsidRPr="00C32EE7" w:rsidRDefault="00C32EE7"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636668BB" w14:textId="77777777" w:rsidR="007F4533" w:rsidRPr="00D647C6" w:rsidRDefault="007F4533" w:rsidP="001E0092">
      <w:pPr>
        <w:numPr>
          <w:ilvl w:val="0"/>
          <w:numId w:val="9"/>
        </w:numPr>
        <w:rPr>
          <w:color w:val="000000" w:themeColor="text1"/>
          <w:sz w:val="22"/>
          <w:szCs w:val="22"/>
        </w:rPr>
      </w:pPr>
      <w:r w:rsidRPr="00D647C6">
        <w:rPr>
          <w:color w:val="000000" w:themeColor="text1"/>
          <w:sz w:val="22"/>
          <w:szCs w:val="22"/>
        </w:rPr>
        <w:t>The number of rows of the resulting table will be used as the denominator for the proportion.</w:t>
      </w:r>
    </w:p>
    <w:p w14:paraId="6ACCA7D8" w14:textId="0A8290D4" w:rsidR="007F4533" w:rsidRPr="00D647C6" w:rsidRDefault="007F4533" w:rsidP="001E0092">
      <w:pPr>
        <w:numPr>
          <w:ilvl w:val="0"/>
          <w:numId w:val="9"/>
        </w:numPr>
        <w:rPr>
          <w:color w:val="000000" w:themeColor="text1"/>
          <w:sz w:val="22"/>
          <w:szCs w:val="22"/>
        </w:rPr>
      </w:pPr>
      <w:r w:rsidRPr="00D647C6">
        <w:rPr>
          <w:color w:val="000000" w:themeColor="text1"/>
          <w:sz w:val="22"/>
          <w:szCs w:val="22"/>
        </w:rPr>
        <w:lastRenderedPageBreak/>
        <w:t>An indicator variable is added to the resulting merged table. This variable equals 1 whenever the</w:t>
      </w:r>
      <w:r w:rsidR="002C7F60" w:rsidRPr="00D647C6">
        <w:rPr>
          <w:color w:val="000000" w:themeColor="text1"/>
          <w:sz w:val="22"/>
          <w:szCs w:val="22"/>
        </w:rPr>
        <w:t xml:space="preserve"> combination variable from the table of interest is present but missing for the VISIT_OCCURRENCE table</w:t>
      </w:r>
      <w:r w:rsidRPr="00D647C6">
        <w:rPr>
          <w:color w:val="000000" w:themeColor="text1"/>
          <w:sz w:val="22"/>
          <w:szCs w:val="22"/>
        </w:rPr>
        <w:t xml:space="preserve">, 0 </w:t>
      </w:r>
      <w:r w:rsidR="002C7F60" w:rsidRPr="00D647C6">
        <w:rPr>
          <w:color w:val="000000" w:themeColor="text1"/>
          <w:sz w:val="22"/>
          <w:szCs w:val="22"/>
        </w:rPr>
        <w:t>if it is present for both</w:t>
      </w:r>
      <w:r w:rsidRPr="00D647C6">
        <w:rPr>
          <w:color w:val="000000" w:themeColor="text1"/>
          <w:sz w:val="22"/>
          <w:szCs w:val="22"/>
        </w:rPr>
        <w:t>.</w:t>
      </w:r>
    </w:p>
    <w:p w14:paraId="71D71950" w14:textId="0F4AC9BE" w:rsidR="007F4533" w:rsidRDefault="002C7F60"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432A35B2" w14:textId="21DDBE75" w:rsidR="008C640B" w:rsidRDefault="008C640B" w:rsidP="008C640B">
      <w:pPr>
        <w:rPr>
          <w:color w:val="000000" w:themeColor="text1"/>
          <w:sz w:val="22"/>
          <w:szCs w:val="22"/>
        </w:rPr>
      </w:pPr>
    </w:p>
    <w:p w14:paraId="0D1A909B" w14:textId="77777777" w:rsidR="008C640B" w:rsidRDefault="008C640B" w:rsidP="008C640B">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4F2A419B" w14:textId="77777777" w:rsidR="008C640B" w:rsidRDefault="008C640B" w:rsidP="008C640B">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2323B319" w14:textId="77777777" w:rsidR="008C640B" w:rsidRDefault="008C640B" w:rsidP="008C640B">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52E054DC" w14:textId="632472DD" w:rsidR="008C640B" w:rsidRPr="008C640B" w:rsidRDefault="008C640B" w:rsidP="008C640B">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0000972" w14:textId="77777777" w:rsidR="0082651E" w:rsidRPr="00D647C6" w:rsidRDefault="005E1C8C" w:rsidP="00D03EA0">
      <w:pPr>
        <w:pStyle w:val="Heading4"/>
        <w:rPr>
          <w:rFonts w:cs="Times New Roman"/>
          <w:sz w:val="22"/>
          <w:szCs w:val="22"/>
        </w:rPr>
      </w:pPr>
      <w:bookmarkStart w:id="183" w:name="_Toc65767184"/>
      <w:bookmarkStart w:id="184" w:name="_Toc67318473"/>
      <w:r w:rsidRPr="00D647C6">
        <w:rPr>
          <w:rFonts w:cs="Times New Roman"/>
          <w:sz w:val="22"/>
          <w:szCs w:val="22"/>
        </w:rPr>
        <w:t>Subjects indicated in PERSON_RELATIONSHIPS as the parent of a child with a birthdate less than 12 years prior to the recorded birthdate of the associated child</w:t>
      </w:r>
      <w:bookmarkEnd w:id="183"/>
      <w:bookmarkEnd w:id="184"/>
    </w:p>
    <w:p w14:paraId="00000973" w14:textId="77777777" w:rsidR="0082651E" w:rsidRPr="00D647C6" w:rsidRDefault="0082651E">
      <w:pPr>
        <w:rPr>
          <w:color w:val="000000" w:themeColor="text1"/>
          <w:sz w:val="22"/>
          <w:szCs w:val="22"/>
        </w:rPr>
      </w:pPr>
    </w:p>
    <w:p w14:paraId="00000974" w14:textId="668A2BE1" w:rsidR="0082651E" w:rsidRPr="00C41B60" w:rsidRDefault="005E1C8C">
      <w:pPr>
        <w:rPr>
          <w:color w:val="000000" w:themeColor="text1"/>
          <w:sz w:val="22"/>
          <w:szCs w:val="22"/>
          <w:lang w:val="en-US"/>
        </w:rPr>
      </w:pPr>
      <w:r w:rsidRPr="00D647C6">
        <w:rPr>
          <w:color w:val="000000" w:themeColor="text1"/>
          <w:sz w:val="22"/>
          <w:szCs w:val="22"/>
        </w:rPr>
        <w:t xml:space="preserve">The result of this check is the number and proportion of </w:t>
      </w:r>
      <w:r w:rsidR="00C41B60">
        <w:rPr>
          <w:color w:val="000000" w:themeColor="text1"/>
          <w:sz w:val="22"/>
          <w:szCs w:val="22"/>
          <w:lang w:val="en-US"/>
        </w:rPr>
        <w:t>records</w:t>
      </w:r>
      <w:r w:rsidRPr="00D647C6">
        <w:rPr>
          <w:color w:val="000000" w:themeColor="text1"/>
          <w:sz w:val="22"/>
          <w:szCs w:val="22"/>
        </w:rPr>
        <w:t xml:space="preserve"> indicated in the </w:t>
      </w:r>
      <w:r w:rsidRPr="00D647C6">
        <w:rPr>
          <w:i/>
          <w:color w:val="000000" w:themeColor="text1"/>
          <w:sz w:val="22"/>
          <w:szCs w:val="22"/>
        </w:rPr>
        <w:t xml:space="preserve">PERSON_RELATIONSHIPS </w:t>
      </w:r>
      <w:r w:rsidRPr="00D647C6">
        <w:rPr>
          <w:color w:val="000000" w:themeColor="text1"/>
          <w:sz w:val="22"/>
          <w:szCs w:val="22"/>
        </w:rPr>
        <w:t>table as having the relationship of parent (meaning_of_relationship = birth_mother, adoptive_mother, genetic_mother, undefined_mother, adoptive_father, genetic_father, undefined_father) to a child</w:t>
      </w:r>
      <w:r w:rsidR="00C41B60">
        <w:rPr>
          <w:color w:val="000000" w:themeColor="text1"/>
          <w:sz w:val="22"/>
          <w:szCs w:val="22"/>
          <w:lang w:val="en-US"/>
        </w:rPr>
        <w:t>,</w:t>
      </w:r>
      <w:r w:rsidRPr="00D647C6">
        <w:rPr>
          <w:color w:val="000000" w:themeColor="text1"/>
          <w:sz w:val="22"/>
          <w:szCs w:val="22"/>
        </w:rPr>
        <w:t xml:space="preserve"> with a birth date less than 12 years prior to the recorded birth date of the associated child</w:t>
      </w:r>
      <w:r w:rsidR="00C41B60">
        <w:rPr>
          <w:color w:val="000000" w:themeColor="text1"/>
          <w:sz w:val="22"/>
          <w:szCs w:val="22"/>
          <w:lang w:val="en-US"/>
        </w:rPr>
        <w:t xml:space="preserve">, overall and stratified by the </w:t>
      </w:r>
      <w:r w:rsidR="00C41B60" w:rsidRPr="00C41B60">
        <w:rPr>
          <w:i/>
          <w:iCs/>
          <w:color w:val="000000" w:themeColor="text1"/>
          <w:sz w:val="22"/>
          <w:szCs w:val="22"/>
          <w:lang w:val="en-US"/>
        </w:rPr>
        <w:t>meaning_of_relationship</w:t>
      </w:r>
      <w:r w:rsidR="00C41B60">
        <w:rPr>
          <w:color w:val="000000" w:themeColor="text1"/>
          <w:sz w:val="22"/>
          <w:szCs w:val="22"/>
          <w:lang w:val="en-US"/>
        </w:rPr>
        <w:t>.</w:t>
      </w:r>
    </w:p>
    <w:p w14:paraId="00000975" w14:textId="77777777" w:rsidR="0082651E" w:rsidRPr="00D647C6" w:rsidRDefault="0082651E">
      <w:pPr>
        <w:rPr>
          <w:color w:val="000000" w:themeColor="text1"/>
          <w:sz w:val="22"/>
          <w:szCs w:val="22"/>
        </w:rPr>
      </w:pPr>
    </w:p>
    <w:p w14:paraId="00000976" w14:textId="612B4F1D" w:rsidR="0082651E" w:rsidRPr="00C41B60" w:rsidRDefault="005E1C8C">
      <w:pPr>
        <w:rPr>
          <w:color w:val="000000" w:themeColor="text1"/>
          <w:sz w:val="22"/>
          <w:szCs w:val="22"/>
          <w:lang w:val="en-US"/>
        </w:rPr>
      </w:pPr>
      <w:r w:rsidRPr="00D647C6">
        <w:rPr>
          <w:color w:val="000000" w:themeColor="text1"/>
          <w:sz w:val="22"/>
          <w:szCs w:val="22"/>
        </w:rPr>
        <w:t xml:space="preserve">Counts and proportions of records for which the indicator variable indicating that the subject </w:t>
      </w:r>
      <w:r w:rsidR="00C41B60">
        <w:rPr>
          <w:color w:val="000000" w:themeColor="text1"/>
          <w:sz w:val="22"/>
          <w:szCs w:val="22"/>
          <w:lang w:val="en-US"/>
        </w:rPr>
        <w:t>present</w:t>
      </w:r>
      <w:r w:rsidRPr="00D647C6">
        <w:rPr>
          <w:color w:val="000000" w:themeColor="text1"/>
          <w:sz w:val="22"/>
          <w:szCs w:val="22"/>
        </w:rPr>
        <w:t xml:space="preserve"> in the </w:t>
      </w:r>
      <w:r w:rsidRPr="00D647C6">
        <w:rPr>
          <w:i/>
          <w:color w:val="000000" w:themeColor="text1"/>
          <w:sz w:val="22"/>
          <w:szCs w:val="22"/>
        </w:rPr>
        <w:t xml:space="preserve">PERSON_RELATIONSHIPS </w:t>
      </w:r>
      <w:r w:rsidRPr="00D647C6">
        <w:rPr>
          <w:color w:val="000000" w:themeColor="text1"/>
          <w:sz w:val="22"/>
          <w:szCs w:val="22"/>
        </w:rPr>
        <w:t xml:space="preserve">table as having the relationship of parent to a child has a birth date less than 12 years prior to the recorded birth date of the associated child will be calculated for the </w:t>
      </w:r>
      <w:r w:rsidRPr="00D647C6">
        <w:rPr>
          <w:i/>
          <w:color w:val="000000" w:themeColor="text1"/>
          <w:sz w:val="22"/>
          <w:szCs w:val="22"/>
        </w:rPr>
        <w:t xml:space="preserve">PERSON_RELATIONSHIPS </w:t>
      </w:r>
      <w:r w:rsidRPr="00D647C6">
        <w:rPr>
          <w:color w:val="000000" w:themeColor="text1"/>
          <w:sz w:val="22"/>
          <w:szCs w:val="22"/>
        </w:rPr>
        <w:t>table</w:t>
      </w:r>
      <w:r w:rsidR="00C41B60">
        <w:rPr>
          <w:color w:val="000000" w:themeColor="text1"/>
          <w:sz w:val="22"/>
          <w:szCs w:val="22"/>
          <w:lang w:val="en-US"/>
        </w:rPr>
        <w:t xml:space="preserve">, overall and stratified by the </w:t>
      </w:r>
      <w:r w:rsidR="00C41B60" w:rsidRPr="00C41B60">
        <w:rPr>
          <w:i/>
          <w:iCs/>
          <w:color w:val="000000" w:themeColor="text1"/>
          <w:sz w:val="22"/>
          <w:szCs w:val="22"/>
          <w:lang w:val="en-US"/>
        </w:rPr>
        <w:t>meaning_of_relationship</w:t>
      </w:r>
      <w:r w:rsidR="00C41B60">
        <w:rPr>
          <w:color w:val="000000" w:themeColor="text1"/>
          <w:sz w:val="22"/>
          <w:szCs w:val="22"/>
          <w:lang w:val="en-US"/>
        </w:rPr>
        <w:t>.</w:t>
      </w:r>
    </w:p>
    <w:p w14:paraId="00000977" w14:textId="77777777" w:rsidR="0082651E" w:rsidRPr="00D647C6" w:rsidRDefault="0082651E">
      <w:pPr>
        <w:rPr>
          <w:color w:val="000000" w:themeColor="text1"/>
          <w:sz w:val="22"/>
          <w:szCs w:val="22"/>
        </w:rPr>
      </w:pPr>
    </w:p>
    <w:p w14:paraId="00000978" w14:textId="2AA30846" w:rsidR="0082651E" w:rsidRPr="00C41B60" w:rsidRDefault="005E1C8C">
      <w:pPr>
        <w:rPr>
          <w:color w:val="000000" w:themeColor="text1"/>
          <w:sz w:val="22"/>
          <w:szCs w:val="22"/>
          <w:lang w:val="en-US"/>
        </w:rPr>
      </w:pPr>
      <w:r w:rsidRPr="00D647C6">
        <w:rPr>
          <w:color w:val="000000" w:themeColor="text1"/>
          <w:sz w:val="22"/>
          <w:szCs w:val="22"/>
        </w:rPr>
        <w:t>The numerator of this check is the number of observations in the PERSON_RELATIONSHIPS table indicating a parent-child relationship for which the person indicated as the parent has a date of birth in the PERSONS table less than 12 years prior to the date of birth in the PERSONS table associated with the person identified as his or her child</w:t>
      </w:r>
      <w:r w:rsidR="00C41B60">
        <w:rPr>
          <w:color w:val="000000" w:themeColor="text1"/>
          <w:sz w:val="22"/>
          <w:szCs w:val="22"/>
          <w:lang w:val="en-US"/>
        </w:rPr>
        <w:t xml:space="preserve">, overall and stratified by the </w:t>
      </w:r>
      <w:r w:rsidR="00C41B60" w:rsidRPr="00C41B60">
        <w:rPr>
          <w:i/>
          <w:iCs/>
          <w:color w:val="000000" w:themeColor="text1"/>
          <w:sz w:val="22"/>
          <w:szCs w:val="22"/>
          <w:lang w:val="en-US"/>
        </w:rPr>
        <w:t>meaning_of_relationship</w:t>
      </w:r>
      <w:r w:rsidR="00C41B60">
        <w:rPr>
          <w:color w:val="000000" w:themeColor="text1"/>
          <w:sz w:val="22"/>
          <w:szCs w:val="22"/>
          <w:lang w:val="en-US"/>
        </w:rPr>
        <w:t>.</w:t>
      </w:r>
    </w:p>
    <w:p w14:paraId="00000979" w14:textId="77777777" w:rsidR="0082651E" w:rsidRPr="00D647C6" w:rsidRDefault="0082651E">
      <w:pPr>
        <w:rPr>
          <w:color w:val="000000" w:themeColor="text1"/>
          <w:sz w:val="22"/>
          <w:szCs w:val="22"/>
        </w:rPr>
      </w:pPr>
    </w:p>
    <w:p w14:paraId="0000097A" w14:textId="59A5CEAA" w:rsidR="0082651E" w:rsidRPr="00D647C6" w:rsidRDefault="005E1C8C">
      <w:pPr>
        <w:rPr>
          <w:color w:val="000000" w:themeColor="text1"/>
          <w:sz w:val="22"/>
          <w:szCs w:val="22"/>
        </w:rPr>
      </w:pPr>
      <w:r w:rsidRPr="00D647C6">
        <w:rPr>
          <w:color w:val="000000" w:themeColor="text1"/>
          <w:sz w:val="22"/>
          <w:szCs w:val="22"/>
        </w:rPr>
        <w:t>The denominator of this check is the number of parent-child relationships</w:t>
      </w:r>
      <w:r w:rsidR="00C41B60">
        <w:rPr>
          <w:color w:val="000000" w:themeColor="text1"/>
          <w:sz w:val="22"/>
          <w:szCs w:val="22"/>
          <w:lang w:val="en-US"/>
        </w:rPr>
        <w:t xml:space="preserve"> (number of rows)</w:t>
      </w:r>
      <w:r w:rsidRPr="00D647C6">
        <w:rPr>
          <w:color w:val="000000" w:themeColor="text1"/>
          <w:sz w:val="22"/>
          <w:szCs w:val="22"/>
        </w:rPr>
        <w:t xml:space="preserve"> in the PERSON_RELATIONSHIPS table.</w:t>
      </w:r>
    </w:p>
    <w:p w14:paraId="0000097B" w14:textId="7E2F073C" w:rsidR="0082651E" w:rsidRPr="00D647C6" w:rsidRDefault="0082651E">
      <w:pPr>
        <w:rPr>
          <w:color w:val="000000" w:themeColor="text1"/>
          <w:sz w:val="22"/>
          <w:szCs w:val="22"/>
        </w:rPr>
      </w:pPr>
      <w:bookmarkStart w:id="185" w:name="_heading=h.1v1yuxt" w:colFirst="0" w:colLast="0"/>
      <w:bookmarkEnd w:id="185"/>
    </w:p>
    <w:p w14:paraId="25FD0BE3" w14:textId="2C12F506" w:rsidR="00C41B60" w:rsidRPr="00D647C6" w:rsidRDefault="00C41B60" w:rsidP="00C41B60">
      <w:pPr>
        <w:rPr>
          <w:color w:val="000000" w:themeColor="text1"/>
          <w:sz w:val="22"/>
          <w:szCs w:val="22"/>
        </w:rPr>
      </w:pPr>
      <w:r w:rsidRPr="00D647C6">
        <w:rPr>
          <w:color w:val="000000" w:themeColor="text1"/>
          <w:sz w:val="22"/>
          <w:szCs w:val="22"/>
        </w:rPr>
        <w:t xml:space="preserve">The input for this check includes the D2 </w:t>
      </w:r>
      <w:r>
        <w:rPr>
          <w:i/>
          <w:color w:val="000000" w:themeColor="text1"/>
          <w:sz w:val="22"/>
          <w:szCs w:val="22"/>
          <w:lang w:val="en-US"/>
        </w:rPr>
        <w:t>PERSONS</w:t>
      </w:r>
      <w:r w:rsidRPr="00D647C6">
        <w:rPr>
          <w:i/>
          <w:color w:val="000000" w:themeColor="text1"/>
          <w:sz w:val="22"/>
          <w:szCs w:val="22"/>
        </w:rPr>
        <w:t xml:space="preserve"> </w:t>
      </w:r>
      <w:r w:rsidRPr="00D647C6">
        <w:rPr>
          <w:iCs/>
          <w:color w:val="000000" w:themeColor="text1"/>
          <w:sz w:val="22"/>
          <w:szCs w:val="22"/>
        </w:rPr>
        <w:t>(</w:t>
      </w:r>
      <w:r w:rsidRPr="00C41B60">
        <w:rPr>
          <w:i/>
          <w:color w:val="000000" w:themeColor="text1"/>
          <w:sz w:val="22"/>
          <w:szCs w:val="22"/>
        </w:rPr>
        <w:t>person_id</w:t>
      </w:r>
      <w:r w:rsidRPr="00D647C6">
        <w:rPr>
          <w:iCs/>
          <w:color w:val="000000" w:themeColor="text1"/>
          <w:sz w:val="22"/>
          <w:szCs w:val="22"/>
        </w:rPr>
        <w:t xml:space="preserve">, </w:t>
      </w:r>
      <w:r>
        <w:rPr>
          <w:i/>
          <w:iCs/>
          <w:color w:val="000000" w:themeColor="text1"/>
          <w:sz w:val="22"/>
          <w:szCs w:val="22"/>
          <w:lang w:val="en-US"/>
        </w:rPr>
        <w:t xml:space="preserve">day_of_birth, month_of_birth, year_of_birth) </w:t>
      </w:r>
      <w:r w:rsidRPr="00D647C6">
        <w:rPr>
          <w:color w:val="000000" w:themeColor="text1"/>
          <w:sz w:val="22"/>
          <w:szCs w:val="22"/>
        </w:rPr>
        <w:t xml:space="preserve">table and  the D2 </w:t>
      </w:r>
      <w:r>
        <w:rPr>
          <w:color w:val="000000" w:themeColor="text1"/>
          <w:sz w:val="22"/>
          <w:szCs w:val="22"/>
          <w:lang w:val="en-US"/>
        </w:rPr>
        <w:t xml:space="preserve">PERSON_RELATIONSHIPS </w:t>
      </w:r>
      <w:r w:rsidRPr="00D647C6">
        <w:rPr>
          <w:color w:val="000000" w:themeColor="text1"/>
          <w:sz w:val="22"/>
          <w:szCs w:val="22"/>
        </w:rPr>
        <w:t>and the name of the columns of interest (</w:t>
      </w:r>
      <w:r w:rsidRPr="00D647C6">
        <w:rPr>
          <w:i/>
          <w:color w:val="000000" w:themeColor="text1"/>
          <w:sz w:val="22"/>
          <w:szCs w:val="22"/>
        </w:rPr>
        <w:t>person_id,</w:t>
      </w:r>
      <w:r>
        <w:rPr>
          <w:i/>
          <w:color w:val="000000" w:themeColor="text1"/>
          <w:sz w:val="22"/>
          <w:szCs w:val="22"/>
          <w:lang w:val="en-US"/>
        </w:rPr>
        <w:t xml:space="preserve"> related_id, meaning_of_relationship</w:t>
      </w:r>
      <w:r w:rsidRPr="00D647C6">
        <w:rPr>
          <w:color w:val="000000" w:themeColor="text1"/>
          <w:sz w:val="22"/>
          <w:szCs w:val="22"/>
        </w:rPr>
        <w:t>).  Steps for this check are described below:</w:t>
      </w:r>
    </w:p>
    <w:p w14:paraId="140BC1DE" w14:textId="77777777" w:rsidR="007F4533" w:rsidRPr="00D647C6" w:rsidRDefault="007F4533" w:rsidP="007F4533">
      <w:pPr>
        <w:rPr>
          <w:color w:val="000000" w:themeColor="text1"/>
          <w:sz w:val="22"/>
          <w:szCs w:val="22"/>
        </w:rPr>
      </w:pPr>
    </w:p>
    <w:p w14:paraId="0A4BB16E" w14:textId="2AB2F578" w:rsidR="00C41B60" w:rsidRPr="00D647C6" w:rsidRDefault="00C41B60" w:rsidP="001E0092">
      <w:pPr>
        <w:numPr>
          <w:ilvl w:val="0"/>
          <w:numId w:val="9"/>
        </w:numPr>
        <w:rPr>
          <w:color w:val="000000" w:themeColor="text1"/>
          <w:sz w:val="22"/>
          <w:szCs w:val="22"/>
        </w:rPr>
      </w:pPr>
      <w:r w:rsidRPr="00D647C6">
        <w:rPr>
          <w:color w:val="000000" w:themeColor="text1"/>
          <w:sz w:val="22"/>
          <w:szCs w:val="22"/>
        </w:rPr>
        <w:t xml:space="preserve">In PERSONS, </w:t>
      </w:r>
      <w:r>
        <w:rPr>
          <w:color w:val="000000" w:themeColor="text1"/>
          <w:sz w:val="22"/>
          <w:szCs w:val="22"/>
          <w:lang w:val="en-US"/>
        </w:rPr>
        <w:t xml:space="preserve"> </w:t>
      </w:r>
      <w:r w:rsidRPr="00D647C6">
        <w:rPr>
          <w:i/>
          <w:iCs/>
          <w:color w:val="000000" w:themeColor="text1"/>
          <w:sz w:val="22"/>
          <w:szCs w:val="22"/>
        </w:rPr>
        <w:t>date_of_birth</w:t>
      </w:r>
      <w:r w:rsidRPr="00D647C6">
        <w:rPr>
          <w:color w:val="000000" w:themeColor="text1"/>
          <w:sz w:val="22"/>
          <w:szCs w:val="22"/>
        </w:rPr>
        <w:t xml:space="preserve"> is created as follows:</w:t>
      </w:r>
    </w:p>
    <w:p w14:paraId="14E27FF6" w14:textId="77777777" w:rsidR="00C41B60" w:rsidRPr="00D647C6" w:rsidRDefault="00C41B60" w:rsidP="00C41B60">
      <w:pPr>
        <w:ind w:left="720"/>
        <w:rPr>
          <w:color w:val="000000" w:themeColor="text1"/>
          <w:sz w:val="22"/>
          <w:szCs w:val="22"/>
        </w:rPr>
      </w:pPr>
    </w:p>
    <w:tbl>
      <w:tblPr>
        <w:tblStyle w:val="TableGrid"/>
        <w:tblW w:w="0" w:type="auto"/>
        <w:tblInd w:w="720" w:type="dxa"/>
        <w:tblLook w:val="04A0" w:firstRow="1" w:lastRow="0" w:firstColumn="1" w:lastColumn="0" w:noHBand="0" w:noVBand="1"/>
      </w:tblPr>
      <w:tblGrid>
        <w:gridCol w:w="2134"/>
        <w:gridCol w:w="2195"/>
        <w:gridCol w:w="2152"/>
        <w:gridCol w:w="2149"/>
      </w:tblGrid>
      <w:tr w:rsidR="00C41B60" w:rsidRPr="00D647C6" w14:paraId="5551B14B" w14:textId="77777777" w:rsidTr="00127842">
        <w:tc>
          <w:tcPr>
            <w:tcW w:w="2337" w:type="dxa"/>
          </w:tcPr>
          <w:p w14:paraId="5053C048" w14:textId="77777777" w:rsidR="00C41B60" w:rsidRPr="00D647C6" w:rsidRDefault="00C41B60" w:rsidP="00127842">
            <w:pPr>
              <w:rPr>
                <w:b/>
                <w:bCs/>
                <w:color w:val="000000" w:themeColor="text1"/>
                <w:sz w:val="22"/>
                <w:szCs w:val="22"/>
              </w:rPr>
            </w:pPr>
            <w:r w:rsidRPr="00D647C6">
              <w:rPr>
                <w:b/>
                <w:bCs/>
                <w:color w:val="000000" w:themeColor="text1"/>
                <w:sz w:val="22"/>
                <w:szCs w:val="22"/>
              </w:rPr>
              <w:t>day_of_birth</w:t>
            </w:r>
          </w:p>
        </w:tc>
        <w:tc>
          <w:tcPr>
            <w:tcW w:w="2337" w:type="dxa"/>
          </w:tcPr>
          <w:p w14:paraId="380461AC" w14:textId="77777777" w:rsidR="00C41B60" w:rsidRPr="00D647C6" w:rsidRDefault="00C41B60" w:rsidP="00127842">
            <w:pPr>
              <w:rPr>
                <w:b/>
                <w:bCs/>
                <w:color w:val="000000" w:themeColor="text1"/>
                <w:sz w:val="22"/>
                <w:szCs w:val="22"/>
              </w:rPr>
            </w:pPr>
            <w:r w:rsidRPr="00D647C6">
              <w:rPr>
                <w:b/>
                <w:bCs/>
                <w:color w:val="000000" w:themeColor="text1"/>
                <w:sz w:val="22"/>
                <w:szCs w:val="22"/>
              </w:rPr>
              <w:t>month_of_birth</w:t>
            </w:r>
          </w:p>
        </w:tc>
        <w:tc>
          <w:tcPr>
            <w:tcW w:w="2338" w:type="dxa"/>
          </w:tcPr>
          <w:p w14:paraId="1B23E352" w14:textId="77777777" w:rsidR="00C41B60" w:rsidRPr="00D647C6" w:rsidRDefault="00C41B60" w:rsidP="00127842">
            <w:pPr>
              <w:rPr>
                <w:b/>
                <w:bCs/>
                <w:color w:val="000000" w:themeColor="text1"/>
                <w:sz w:val="22"/>
                <w:szCs w:val="22"/>
              </w:rPr>
            </w:pPr>
            <w:r w:rsidRPr="00D647C6">
              <w:rPr>
                <w:b/>
                <w:bCs/>
                <w:color w:val="000000" w:themeColor="text1"/>
                <w:sz w:val="22"/>
                <w:szCs w:val="22"/>
              </w:rPr>
              <w:t>year_of_birth</w:t>
            </w:r>
          </w:p>
        </w:tc>
        <w:tc>
          <w:tcPr>
            <w:tcW w:w="2338" w:type="dxa"/>
          </w:tcPr>
          <w:p w14:paraId="4AD4807A" w14:textId="77777777" w:rsidR="00C41B60" w:rsidRPr="00D647C6" w:rsidRDefault="00C41B60" w:rsidP="00127842">
            <w:pPr>
              <w:rPr>
                <w:b/>
                <w:bCs/>
                <w:color w:val="000000" w:themeColor="text1"/>
                <w:sz w:val="22"/>
                <w:szCs w:val="22"/>
              </w:rPr>
            </w:pPr>
            <w:r w:rsidRPr="00D647C6">
              <w:rPr>
                <w:b/>
                <w:bCs/>
                <w:color w:val="000000" w:themeColor="text1"/>
                <w:sz w:val="22"/>
                <w:szCs w:val="22"/>
              </w:rPr>
              <w:t>date_of_birth</w:t>
            </w:r>
          </w:p>
        </w:tc>
      </w:tr>
      <w:tr w:rsidR="00C41B60" w:rsidRPr="00D647C6" w14:paraId="0E93FC24" w14:textId="77777777" w:rsidTr="00127842">
        <w:tc>
          <w:tcPr>
            <w:tcW w:w="2337" w:type="dxa"/>
          </w:tcPr>
          <w:p w14:paraId="3A0B7671"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7" w:type="dxa"/>
          </w:tcPr>
          <w:p w14:paraId="64CBB1FA" w14:textId="77777777" w:rsidR="00C41B60" w:rsidRPr="00D647C6" w:rsidRDefault="00C41B60" w:rsidP="00127842">
            <w:pPr>
              <w:rPr>
                <w:color w:val="000000" w:themeColor="text1"/>
                <w:sz w:val="22"/>
                <w:szCs w:val="22"/>
              </w:rPr>
            </w:pPr>
            <w:r w:rsidRPr="00D647C6">
              <w:rPr>
                <w:color w:val="000000" w:themeColor="text1"/>
                <w:sz w:val="22"/>
                <w:szCs w:val="22"/>
              </w:rPr>
              <w:t>mm</w:t>
            </w:r>
          </w:p>
        </w:tc>
        <w:tc>
          <w:tcPr>
            <w:tcW w:w="2338" w:type="dxa"/>
          </w:tcPr>
          <w:p w14:paraId="7577B75B" w14:textId="77777777" w:rsidR="00C41B60" w:rsidRPr="00D647C6" w:rsidRDefault="00C41B60" w:rsidP="00127842">
            <w:pPr>
              <w:rPr>
                <w:color w:val="000000" w:themeColor="text1"/>
                <w:sz w:val="22"/>
                <w:szCs w:val="22"/>
              </w:rPr>
            </w:pPr>
            <w:r w:rsidRPr="00D647C6">
              <w:rPr>
                <w:color w:val="000000" w:themeColor="text1"/>
                <w:sz w:val="22"/>
                <w:szCs w:val="22"/>
              </w:rPr>
              <w:t>yyyy</w:t>
            </w:r>
          </w:p>
        </w:tc>
        <w:tc>
          <w:tcPr>
            <w:tcW w:w="2338" w:type="dxa"/>
          </w:tcPr>
          <w:p w14:paraId="0CC221B6" w14:textId="77777777" w:rsidR="00C41B60" w:rsidRPr="00D647C6" w:rsidRDefault="00C41B60" w:rsidP="00127842">
            <w:pPr>
              <w:rPr>
                <w:color w:val="000000" w:themeColor="text1"/>
                <w:sz w:val="22"/>
                <w:szCs w:val="22"/>
              </w:rPr>
            </w:pPr>
            <w:r w:rsidRPr="00D647C6">
              <w:rPr>
                <w:color w:val="000000" w:themeColor="text1"/>
                <w:sz w:val="22"/>
                <w:szCs w:val="22"/>
              </w:rPr>
              <w:t>01-mm-yyyy</w:t>
            </w:r>
          </w:p>
        </w:tc>
      </w:tr>
      <w:tr w:rsidR="00C41B60" w:rsidRPr="00D647C6" w14:paraId="264E36CD" w14:textId="77777777" w:rsidTr="00127842">
        <w:tc>
          <w:tcPr>
            <w:tcW w:w="2337" w:type="dxa"/>
          </w:tcPr>
          <w:p w14:paraId="5E3CAD52" w14:textId="77777777" w:rsidR="00C41B60" w:rsidRPr="00D647C6" w:rsidRDefault="00C41B60" w:rsidP="00127842">
            <w:pPr>
              <w:rPr>
                <w:color w:val="000000" w:themeColor="text1"/>
                <w:sz w:val="22"/>
                <w:szCs w:val="22"/>
              </w:rPr>
            </w:pPr>
            <w:r w:rsidRPr="00D647C6">
              <w:rPr>
                <w:color w:val="000000" w:themeColor="text1"/>
                <w:sz w:val="22"/>
                <w:szCs w:val="22"/>
              </w:rPr>
              <w:t>dd</w:t>
            </w:r>
          </w:p>
        </w:tc>
        <w:tc>
          <w:tcPr>
            <w:tcW w:w="2337" w:type="dxa"/>
          </w:tcPr>
          <w:p w14:paraId="58D1FE20"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0B0EFB94" w14:textId="77777777" w:rsidR="00C41B60" w:rsidRPr="00D647C6" w:rsidRDefault="00C41B60" w:rsidP="00127842">
            <w:pPr>
              <w:rPr>
                <w:color w:val="000000" w:themeColor="text1"/>
                <w:sz w:val="22"/>
                <w:szCs w:val="22"/>
              </w:rPr>
            </w:pPr>
            <w:r w:rsidRPr="00D647C6">
              <w:rPr>
                <w:color w:val="000000" w:themeColor="text1"/>
                <w:sz w:val="22"/>
                <w:szCs w:val="22"/>
              </w:rPr>
              <w:t>yyyy</w:t>
            </w:r>
          </w:p>
        </w:tc>
        <w:tc>
          <w:tcPr>
            <w:tcW w:w="2338" w:type="dxa"/>
          </w:tcPr>
          <w:p w14:paraId="58D60A19" w14:textId="77777777" w:rsidR="00C41B60" w:rsidRPr="00D647C6" w:rsidRDefault="00C41B60" w:rsidP="00127842">
            <w:pPr>
              <w:rPr>
                <w:color w:val="000000" w:themeColor="text1"/>
                <w:sz w:val="22"/>
                <w:szCs w:val="22"/>
              </w:rPr>
            </w:pPr>
            <w:r w:rsidRPr="00D647C6">
              <w:rPr>
                <w:color w:val="000000" w:themeColor="text1"/>
                <w:sz w:val="22"/>
                <w:szCs w:val="22"/>
              </w:rPr>
              <w:t>dd-01-yyyy</w:t>
            </w:r>
          </w:p>
        </w:tc>
      </w:tr>
      <w:tr w:rsidR="00C41B60" w:rsidRPr="00D647C6" w14:paraId="317D71A3" w14:textId="77777777" w:rsidTr="00127842">
        <w:tc>
          <w:tcPr>
            <w:tcW w:w="2337" w:type="dxa"/>
          </w:tcPr>
          <w:p w14:paraId="21992885"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7" w:type="dxa"/>
          </w:tcPr>
          <w:p w14:paraId="0BB44C30"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1EDB870F" w14:textId="77777777" w:rsidR="00C41B60" w:rsidRPr="00D647C6" w:rsidRDefault="00C41B60" w:rsidP="00127842">
            <w:pPr>
              <w:rPr>
                <w:color w:val="000000" w:themeColor="text1"/>
                <w:sz w:val="22"/>
                <w:szCs w:val="22"/>
              </w:rPr>
            </w:pPr>
            <w:r w:rsidRPr="00D647C6">
              <w:rPr>
                <w:color w:val="000000" w:themeColor="text1"/>
                <w:sz w:val="22"/>
                <w:szCs w:val="22"/>
              </w:rPr>
              <w:t>yyyy</w:t>
            </w:r>
          </w:p>
        </w:tc>
        <w:tc>
          <w:tcPr>
            <w:tcW w:w="2338" w:type="dxa"/>
          </w:tcPr>
          <w:p w14:paraId="66D91813" w14:textId="77777777" w:rsidR="00C41B60" w:rsidRPr="00D647C6" w:rsidRDefault="00C41B60" w:rsidP="00127842">
            <w:pPr>
              <w:rPr>
                <w:color w:val="000000" w:themeColor="text1"/>
                <w:sz w:val="22"/>
                <w:szCs w:val="22"/>
              </w:rPr>
            </w:pPr>
            <w:r w:rsidRPr="00D647C6">
              <w:rPr>
                <w:color w:val="000000" w:themeColor="text1"/>
                <w:sz w:val="22"/>
                <w:szCs w:val="22"/>
              </w:rPr>
              <w:t>01-01-yyyy</w:t>
            </w:r>
          </w:p>
        </w:tc>
      </w:tr>
      <w:tr w:rsidR="00C41B60" w:rsidRPr="00D647C6" w14:paraId="18BF5A4C" w14:textId="77777777" w:rsidTr="00127842">
        <w:tc>
          <w:tcPr>
            <w:tcW w:w="2337" w:type="dxa"/>
          </w:tcPr>
          <w:p w14:paraId="347D40CC" w14:textId="77777777" w:rsidR="00C41B60" w:rsidRPr="00D647C6" w:rsidRDefault="00C41B60" w:rsidP="00127842">
            <w:pPr>
              <w:rPr>
                <w:color w:val="000000" w:themeColor="text1"/>
                <w:sz w:val="22"/>
                <w:szCs w:val="22"/>
              </w:rPr>
            </w:pPr>
            <w:r w:rsidRPr="00D647C6">
              <w:rPr>
                <w:color w:val="000000" w:themeColor="text1"/>
                <w:sz w:val="22"/>
                <w:szCs w:val="22"/>
              </w:rPr>
              <w:t>dd</w:t>
            </w:r>
          </w:p>
        </w:tc>
        <w:tc>
          <w:tcPr>
            <w:tcW w:w="2337" w:type="dxa"/>
          </w:tcPr>
          <w:p w14:paraId="442BAFFF" w14:textId="77777777" w:rsidR="00C41B60" w:rsidRPr="00D647C6" w:rsidRDefault="00C41B60" w:rsidP="00127842">
            <w:pPr>
              <w:rPr>
                <w:color w:val="000000" w:themeColor="text1"/>
                <w:sz w:val="22"/>
                <w:szCs w:val="22"/>
              </w:rPr>
            </w:pPr>
            <w:r w:rsidRPr="00D647C6">
              <w:rPr>
                <w:color w:val="000000" w:themeColor="text1"/>
                <w:sz w:val="22"/>
                <w:szCs w:val="22"/>
              </w:rPr>
              <w:t>mm</w:t>
            </w:r>
          </w:p>
        </w:tc>
        <w:tc>
          <w:tcPr>
            <w:tcW w:w="2338" w:type="dxa"/>
          </w:tcPr>
          <w:p w14:paraId="5B0B93F7"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66384BC3" w14:textId="77777777" w:rsidR="00C41B60" w:rsidRPr="00D647C6" w:rsidRDefault="00C41B60" w:rsidP="00127842">
            <w:pPr>
              <w:rPr>
                <w:color w:val="000000" w:themeColor="text1"/>
                <w:sz w:val="22"/>
                <w:szCs w:val="22"/>
              </w:rPr>
            </w:pPr>
            <w:r w:rsidRPr="00D647C6">
              <w:rPr>
                <w:color w:val="000000" w:themeColor="text1"/>
                <w:sz w:val="22"/>
                <w:szCs w:val="22"/>
              </w:rPr>
              <w:t>NA</w:t>
            </w:r>
          </w:p>
        </w:tc>
      </w:tr>
      <w:tr w:rsidR="00C41B60" w:rsidRPr="00D647C6" w14:paraId="7EAA6954" w14:textId="77777777" w:rsidTr="00127842">
        <w:tc>
          <w:tcPr>
            <w:tcW w:w="2337" w:type="dxa"/>
          </w:tcPr>
          <w:p w14:paraId="7FF7E302" w14:textId="77777777" w:rsidR="00C41B60" w:rsidRPr="00D647C6" w:rsidRDefault="00C41B60" w:rsidP="00127842">
            <w:pPr>
              <w:rPr>
                <w:color w:val="000000" w:themeColor="text1"/>
                <w:sz w:val="22"/>
                <w:szCs w:val="22"/>
              </w:rPr>
            </w:pPr>
            <w:r w:rsidRPr="00D647C6">
              <w:rPr>
                <w:color w:val="000000" w:themeColor="text1"/>
                <w:sz w:val="22"/>
                <w:szCs w:val="22"/>
              </w:rPr>
              <w:t>dd</w:t>
            </w:r>
          </w:p>
        </w:tc>
        <w:tc>
          <w:tcPr>
            <w:tcW w:w="2337" w:type="dxa"/>
          </w:tcPr>
          <w:p w14:paraId="63CCB5EA"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3F6BCB51"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2563BF30" w14:textId="77777777" w:rsidR="00C41B60" w:rsidRPr="00D647C6" w:rsidRDefault="00C41B60" w:rsidP="00127842">
            <w:pPr>
              <w:rPr>
                <w:color w:val="000000" w:themeColor="text1"/>
                <w:sz w:val="22"/>
                <w:szCs w:val="22"/>
              </w:rPr>
            </w:pPr>
            <w:r w:rsidRPr="00D647C6">
              <w:rPr>
                <w:color w:val="000000" w:themeColor="text1"/>
                <w:sz w:val="22"/>
                <w:szCs w:val="22"/>
              </w:rPr>
              <w:t>NA</w:t>
            </w:r>
          </w:p>
        </w:tc>
      </w:tr>
      <w:tr w:rsidR="00C41B60" w:rsidRPr="00D647C6" w14:paraId="1B04F0EA" w14:textId="77777777" w:rsidTr="00127842">
        <w:tc>
          <w:tcPr>
            <w:tcW w:w="2337" w:type="dxa"/>
          </w:tcPr>
          <w:p w14:paraId="6A97B3FF"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7" w:type="dxa"/>
          </w:tcPr>
          <w:p w14:paraId="58E140D6" w14:textId="77777777" w:rsidR="00C41B60" w:rsidRPr="00D647C6" w:rsidRDefault="00C41B60" w:rsidP="00127842">
            <w:pPr>
              <w:rPr>
                <w:color w:val="000000" w:themeColor="text1"/>
                <w:sz w:val="22"/>
                <w:szCs w:val="22"/>
              </w:rPr>
            </w:pPr>
            <w:r w:rsidRPr="00D647C6">
              <w:rPr>
                <w:color w:val="000000" w:themeColor="text1"/>
                <w:sz w:val="22"/>
                <w:szCs w:val="22"/>
              </w:rPr>
              <w:t>mm</w:t>
            </w:r>
          </w:p>
        </w:tc>
        <w:tc>
          <w:tcPr>
            <w:tcW w:w="2338" w:type="dxa"/>
          </w:tcPr>
          <w:p w14:paraId="54812D9A"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7ABF614E" w14:textId="77777777" w:rsidR="00C41B60" w:rsidRPr="00D647C6" w:rsidRDefault="00C41B60" w:rsidP="00127842">
            <w:pPr>
              <w:rPr>
                <w:color w:val="000000" w:themeColor="text1"/>
                <w:sz w:val="22"/>
                <w:szCs w:val="22"/>
              </w:rPr>
            </w:pPr>
            <w:r w:rsidRPr="00D647C6">
              <w:rPr>
                <w:color w:val="000000" w:themeColor="text1"/>
                <w:sz w:val="22"/>
                <w:szCs w:val="22"/>
              </w:rPr>
              <w:t>NA</w:t>
            </w:r>
          </w:p>
        </w:tc>
      </w:tr>
      <w:tr w:rsidR="00C41B60" w:rsidRPr="00D647C6" w14:paraId="3725D86C" w14:textId="77777777" w:rsidTr="00127842">
        <w:tc>
          <w:tcPr>
            <w:tcW w:w="2337" w:type="dxa"/>
          </w:tcPr>
          <w:p w14:paraId="279AF2FD"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7" w:type="dxa"/>
          </w:tcPr>
          <w:p w14:paraId="7E688D4D"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0C01C86C" w14:textId="77777777" w:rsidR="00C41B60" w:rsidRPr="00D647C6" w:rsidRDefault="00C41B60" w:rsidP="00127842">
            <w:pPr>
              <w:rPr>
                <w:color w:val="000000" w:themeColor="text1"/>
                <w:sz w:val="22"/>
                <w:szCs w:val="22"/>
              </w:rPr>
            </w:pPr>
            <w:r w:rsidRPr="00D647C6">
              <w:rPr>
                <w:color w:val="000000" w:themeColor="text1"/>
                <w:sz w:val="22"/>
                <w:szCs w:val="22"/>
              </w:rPr>
              <w:t>NA</w:t>
            </w:r>
          </w:p>
        </w:tc>
        <w:tc>
          <w:tcPr>
            <w:tcW w:w="2338" w:type="dxa"/>
          </w:tcPr>
          <w:p w14:paraId="3B729E0B" w14:textId="77777777" w:rsidR="00C41B60" w:rsidRPr="00D647C6" w:rsidRDefault="00C41B60" w:rsidP="00127842">
            <w:pPr>
              <w:rPr>
                <w:color w:val="000000" w:themeColor="text1"/>
                <w:sz w:val="22"/>
                <w:szCs w:val="22"/>
              </w:rPr>
            </w:pPr>
            <w:r w:rsidRPr="00D647C6">
              <w:rPr>
                <w:color w:val="000000" w:themeColor="text1"/>
                <w:sz w:val="22"/>
                <w:szCs w:val="22"/>
              </w:rPr>
              <w:t>NA</w:t>
            </w:r>
          </w:p>
        </w:tc>
      </w:tr>
    </w:tbl>
    <w:p w14:paraId="41A5A22F" w14:textId="77777777" w:rsidR="00C41B60" w:rsidRDefault="00C41B60" w:rsidP="00C41B60">
      <w:pPr>
        <w:rPr>
          <w:color w:val="000000" w:themeColor="text1"/>
          <w:sz w:val="22"/>
          <w:szCs w:val="22"/>
        </w:rPr>
      </w:pPr>
    </w:p>
    <w:p w14:paraId="221913B4" w14:textId="31E1E1F1" w:rsidR="007F4533" w:rsidRPr="00D647C6" w:rsidRDefault="007F4533" w:rsidP="001E0092">
      <w:pPr>
        <w:numPr>
          <w:ilvl w:val="0"/>
          <w:numId w:val="9"/>
        </w:numPr>
        <w:rPr>
          <w:color w:val="000000" w:themeColor="text1"/>
          <w:sz w:val="22"/>
          <w:szCs w:val="22"/>
        </w:rPr>
      </w:pPr>
      <w:r w:rsidRPr="00D647C6">
        <w:rPr>
          <w:color w:val="000000" w:themeColor="text1"/>
          <w:sz w:val="22"/>
          <w:szCs w:val="22"/>
        </w:rPr>
        <w:lastRenderedPageBreak/>
        <w:t xml:space="preserve">In the </w:t>
      </w:r>
      <w:r w:rsidRPr="00D647C6">
        <w:rPr>
          <w:i/>
          <w:color w:val="000000" w:themeColor="text1"/>
          <w:sz w:val="22"/>
          <w:szCs w:val="22"/>
        </w:rPr>
        <w:t xml:space="preserve">PERSON_RELATIONSHIPS </w:t>
      </w:r>
      <w:r w:rsidRPr="00D647C6">
        <w:rPr>
          <w:color w:val="000000" w:themeColor="text1"/>
          <w:sz w:val="22"/>
          <w:szCs w:val="22"/>
        </w:rPr>
        <w:t>table, observations not indicating a parental relationship are removed.</w:t>
      </w:r>
    </w:p>
    <w:p w14:paraId="3715A0C1" w14:textId="4D849C17" w:rsidR="007F4533" w:rsidRPr="00D647C6" w:rsidRDefault="007F4533" w:rsidP="001E0092">
      <w:pPr>
        <w:numPr>
          <w:ilvl w:val="0"/>
          <w:numId w:val="9"/>
        </w:numPr>
        <w:rPr>
          <w:color w:val="000000" w:themeColor="text1"/>
          <w:sz w:val="22"/>
          <w:szCs w:val="22"/>
        </w:rPr>
      </w:pPr>
      <w:r w:rsidRPr="00D647C6">
        <w:rPr>
          <w:color w:val="000000" w:themeColor="text1"/>
          <w:sz w:val="22"/>
          <w:szCs w:val="22"/>
        </w:rPr>
        <w:t xml:space="preserve">The </w:t>
      </w:r>
      <w:r w:rsidRPr="00D647C6">
        <w:rPr>
          <w:i/>
          <w:color w:val="000000" w:themeColor="text1"/>
          <w:sz w:val="22"/>
          <w:szCs w:val="22"/>
        </w:rPr>
        <w:t xml:space="preserve">PERSONS </w:t>
      </w:r>
      <w:r w:rsidRPr="00D647C6">
        <w:rPr>
          <w:color w:val="000000" w:themeColor="text1"/>
          <w:sz w:val="22"/>
          <w:szCs w:val="22"/>
        </w:rPr>
        <w:t xml:space="preserve">table is merged to the </w:t>
      </w:r>
      <w:r w:rsidRPr="00D647C6">
        <w:rPr>
          <w:i/>
          <w:color w:val="000000" w:themeColor="text1"/>
          <w:sz w:val="22"/>
          <w:szCs w:val="22"/>
        </w:rPr>
        <w:t xml:space="preserve">PERSON_RELATIONSHIPS </w:t>
      </w:r>
      <w:r w:rsidRPr="00D647C6">
        <w:rPr>
          <w:color w:val="000000" w:themeColor="text1"/>
          <w:sz w:val="22"/>
          <w:szCs w:val="22"/>
        </w:rPr>
        <w:t>table</w:t>
      </w:r>
      <w:r w:rsidR="00C41B60">
        <w:rPr>
          <w:color w:val="000000" w:themeColor="text1"/>
          <w:sz w:val="22"/>
          <w:szCs w:val="22"/>
          <w:lang w:val="en-US"/>
        </w:rPr>
        <w:t xml:space="preserve">, </w:t>
      </w:r>
      <w:commentRangeStart w:id="186"/>
      <w:r w:rsidR="00C41B60">
        <w:rPr>
          <w:color w:val="000000" w:themeColor="text1"/>
          <w:sz w:val="22"/>
          <w:szCs w:val="22"/>
          <w:lang w:val="en-US"/>
        </w:rPr>
        <w:t xml:space="preserve">by </w:t>
      </w:r>
      <w:commentRangeEnd w:id="186"/>
      <w:r w:rsidR="00C41B60">
        <w:rPr>
          <w:rStyle w:val="CommentReference"/>
          <w:lang w:val="en-US"/>
        </w:rPr>
        <w:commentReference w:id="186"/>
      </w:r>
      <w:r w:rsidRPr="00D647C6">
        <w:rPr>
          <w:color w:val="000000" w:themeColor="text1"/>
          <w:sz w:val="22"/>
          <w:szCs w:val="22"/>
        </w:rPr>
        <w:t xml:space="preserve"> </w:t>
      </w:r>
    </w:p>
    <w:p w14:paraId="53C4E713" w14:textId="3D5D6007" w:rsidR="007F4533" w:rsidRDefault="007F4533" w:rsidP="001E0092">
      <w:pPr>
        <w:numPr>
          <w:ilvl w:val="0"/>
          <w:numId w:val="9"/>
        </w:numPr>
        <w:rPr>
          <w:color w:val="000000" w:themeColor="text1"/>
          <w:sz w:val="22"/>
          <w:szCs w:val="22"/>
        </w:rPr>
      </w:pPr>
      <w:r w:rsidRPr="00D647C6">
        <w:rPr>
          <w:color w:val="000000" w:themeColor="text1"/>
          <w:sz w:val="22"/>
          <w:szCs w:val="22"/>
        </w:rPr>
        <w:t>Rename the birthdate associated with the person_id to date_of_birth_person.  Rename the birthdate associated with the related_id to date_of_birth_related.</w:t>
      </w:r>
    </w:p>
    <w:p w14:paraId="4239C722" w14:textId="708D9B23" w:rsidR="00C32EE7" w:rsidRPr="00C32EE7" w:rsidRDefault="00C32EE7" w:rsidP="001E0092">
      <w:pPr>
        <w:pStyle w:val="BodytextAgency"/>
        <w:numPr>
          <w:ilvl w:val="0"/>
          <w:numId w:val="9"/>
        </w:numPr>
        <w:rPr>
          <w:sz w:val="22"/>
          <w:szCs w:val="22"/>
        </w:rPr>
      </w:pPr>
      <w:r w:rsidRPr="00E031BE">
        <w:rPr>
          <w:sz w:val="22"/>
          <w:szCs w:val="22"/>
        </w:rPr>
        <w:t>For observations, where the meaning variable is missing is transformed to ‘Not entered’.</w:t>
      </w:r>
    </w:p>
    <w:p w14:paraId="43E1B15F" w14:textId="77777777" w:rsidR="007F4533" w:rsidRPr="00D647C6" w:rsidRDefault="007F4533" w:rsidP="001E0092">
      <w:pPr>
        <w:numPr>
          <w:ilvl w:val="0"/>
          <w:numId w:val="9"/>
        </w:numPr>
        <w:rPr>
          <w:color w:val="000000" w:themeColor="text1"/>
          <w:sz w:val="22"/>
          <w:szCs w:val="22"/>
        </w:rPr>
      </w:pPr>
      <w:r w:rsidRPr="00D647C6">
        <w:rPr>
          <w:color w:val="000000" w:themeColor="text1"/>
          <w:sz w:val="22"/>
          <w:szCs w:val="22"/>
        </w:rPr>
        <w:t>The number of rows of the resulting table is used as the denominator for the proportion.</w:t>
      </w:r>
    </w:p>
    <w:p w14:paraId="0000097C" w14:textId="6AEDE4E7" w:rsidR="0082651E" w:rsidRDefault="007F4533" w:rsidP="001E0092">
      <w:pPr>
        <w:numPr>
          <w:ilvl w:val="0"/>
          <w:numId w:val="9"/>
        </w:numPr>
        <w:rPr>
          <w:color w:val="000000" w:themeColor="text1"/>
          <w:sz w:val="22"/>
          <w:szCs w:val="22"/>
        </w:rPr>
      </w:pPr>
      <w:r w:rsidRPr="00D647C6">
        <w:rPr>
          <w:color w:val="000000" w:themeColor="text1"/>
          <w:sz w:val="22"/>
          <w:szCs w:val="22"/>
        </w:rPr>
        <w:t>An indicator variable is added to the resulting merged table. This variable equals 1 whenever the date_of_birth_related is less than twelve years prior to the date_of_birth_person, 0 otherwise.</w:t>
      </w:r>
    </w:p>
    <w:p w14:paraId="43735739" w14:textId="46249BB4" w:rsidR="00C32EE7" w:rsidRPr="00C32EE7" w:rsidRDefault="00C32EE7" w:rsidP="001E0092">
      <w:pPr>
        <w:numPr>
          <w:ilvl w:val="0"/>
          <w:numId w:val="9"/>
        </w:numPr>
        <w:rPr>
          <w:color w:val="000000" w:themeColor="text1"/>
          <w:sz w:val="22"/>
          <w:szCs w:val="22"/>
        </w:rPr>
      </w:pPr>
      <w:r w:rsidRPr="00D647C6">
        <w:rPr>
          <w:color w:val="000000" w:themeColor="text1"/>
          <w:sz w:val="22"/>
          <w:szCs w:val="22"/>
        </w:rPr>
        <w:t>The number of rows where the indicator variable is equal to 1 will be used as the numerator.</w:t>
      </w:r>
    </w:p>
    <w:p w14:paraId="3221A381" w14:textId="4F8A5837" w:rsidR="00C32EE7" w:rsidRDefault="00C32EE7" w:rsidP="00C32EE7">
      <w:pPr>
        <w:rPr>
          <w:color w:val="000000" w:themeColor="text1"/>
          <w:sz w:val="22"/>
          <w:szCs w:val="22"/>
        </w:rPr>
      </w:pPr>
    </w:p>
    <w:p w14:paraId="525DD6E2" w14:textId="77777777" w:rsidR="00C32EE7" w:rsidRDefault="00C32EE7" w:rsidP="00C32EE7">
      <w:pPr>
        <w:rPr>
          <w:color w:val="000000" w:themeColor="text1"/>
          <w:sz w:val="22"/>
          <w:szCs w:val="22"/>
          <w:lang w:val="en-US"/>
        </w:rPr>
      </w:pPr>
      <w:r>
        <w:rPr>
          <w:color w:val="000000" w:themeColor="text1"/>
          <w:sz w:val="22"/>
          <w:szCs w:val="22"/>
          <w:lang w:val="en-US"/>
        </w:rPr>
        <w:t>The results table when stratifying by the meaning variable in the table of interest, contains the CDM table name, the meaning variable, the number of issues, total and percentage.</w:t>
      </w:r>
    </w:p>
    <w:p w14:paraId="7509739D" w14:textId="77777777" w:rsidR="00C32EE7" w:rsidRDefault="00C32EE7" w:rsidP="00C32EE7">
      <w:pPr>
        <w:rPr>
          <w:color w:val="000000" w:themeColor="text1"/>
          <w:sz w:val="22"/>
          <w:szCs w:val="22"/>
          <w:lang w:val="en-US"/>
        </w:rPr>
      </w:pPr>
      <w:r>
        <w:rPr>
          <w:color w:val="000000" w:themeColor="text1"/>
          <w:sz w:val="22"/>
          <w:szCs w:val="22"/>
          <w:lang w:val="en-US"/>
        </w:rPr>
        <w:t>The overall results table contains the CDM table name, number of issues, total and percentage.</w:t>
      </w:r>
    </w:p>
    <w:p w14:paraId="06A5543C" w14:textId="77777777" w:rsidR="00C32EE7" w:rsidRDefault="00C32EE7" w:rsidP="00C32EE7">
      <w:pPr>
        <w:rPr>
          <w:color w:val="000000" w:themeColor="text1"/>
          <w:sz w:val="22"/>
          <w:szCs w:val="22"/>
          <w:lang w:val="en-US"/>
        </w:rPr>
      </w:pPr>
      <w:r>
        <w:rPr>
          <w:color w:val="000000" w:themeColor="text1"/>
          <w:sz w:val="22"/>
          <w:szCs w:val="22"/>
          <w:lang w:val="en-US"/>
        </w:rPr>
        <w:t>The warnings table contains the CDM table name, the name of the file in the directory (d), and warning showing the number of rows for which the analysis could not be performed.</w:t>
      </w:r>
    </w:p>
    <w:p w14:paraId="0F9D4190" w14:textId="77777777" w:rsidR="00C32EE7" w:rsidRPr="008C640B" w:rsidRDefault="00C32EE7" w:rsidP="00C32EE7">
      <w:pPr>
        <w:rPr>
          <w:color w:val="000000" w:themeColor="text1"/>
          <w:sz w:val="22"/>
          <w:szCs w:val="22"/>
          <w:lang w:val="en-US"/>
        </w:rPr>
      </w:pPr>
      <w:r>
        <w:rPr>
          <w:color w:val="000000" w:themeColor="text1"/>
          <w:sz w:val="22"/>
          <w:szCs w:val="22"/>
          <w:lang w:val="en-US"/>
        </w:rPr>
        <w:t>Visually the analysis, stratified by the meaning variable is represented by a reversed line graph for each of the combinations name of CDM table: meaning variable.</w:t>
      </w:r>
    </w:p>
    <w:p w14:paraId="09671358" w14:textId="77777777" w:rsidR="00C32EE7" w:rsidRDefault="00C32EE7" w:rsidP="00C32EE7">
      <w:pPr>
        <w:rPr>
          <w:color w:val="000000" w:themeColor="text1"/>
          <w:sz w:val="22"/>
          <w:szCs w:val="22"/>
        </w:rPr>
      </w:pPr>
    </w:p>
    <w:p w14:paraId="7C29E5C1" w14:textId="6E60299A" w:rsidR="00495EEB" w:rsidRDefault="00495EEB" w:rsidP="00495EEB">
      <w:pPr>
        <w:rPr>
          <w:color w:val="000000" w:themeColor="text1"/>
          <w:sz w:val="22"/>
          <w:szCs w:val="22"/>
        </w:rPr>
      </w:pPr>
    </w:p>
    <w:p w14:paraId="7A28E8F6" w14:textId="497595C7" w:rsidR="00495EEB" w:rsidRPr="00495EEB" w:rsidRDefault="00495EEB" w:rsidP="00495EEB">
      <w:pPr>
        <w:rPr>
          <w:b/>
          <w:bCs/>
          <w:color w:val="000000" w:themeColor="text1"/>
          <w:sz w:val="22"/>
          <w:szCs w:val="22"/>
          <w:lang w:val="en-US"/>
        </w:rPr>
      </w:pPr>
      <w:commentRangeStart w:id="187"/>
      <w:r w:rsidRPr="00495EEB">
        <w:rPr>
          <w:b/>
          <w:bCs/>
          <w:color w:val="000000" w:themeColor="text1"/>
          <w:sz w:val="22"/>
          <w:szCs w:val="22"/>
          <w:lang w:val="en-US"/>
        </w:rPr>
        <w:t>Output folder: Level 2</w:t>
      </w:r>
      <w:commentRangeEnd w:id="187"/>
      <w:r>
        <w:rPr>
          <w:rStyle w:val="CommentReference"/>
          <w:lang w:val="en-US"/>
        </w:rPr>
        <w:commentReference w:id="187"/>
      </w:r>
    </w:p>
    <w:p w14:paraId="0000097D" w14:textId="5583B39D" w:rsidR="0082651E" w:rsidRPr="00D647C6" w:rsidRDefault="005E1C8C" w:rsidP="00D03EA0">
      <w:pPr>
        <w:pStyle w:val="Heading1"/>
        <w:rPr>
          <w:sz w:val="22"/>
          <w:szCs w:val="22"/>
        </w:rPr>
      </w:pPr>
      <w:bookmarkStart w:id="188" w:name="_Toc65767185"/>
      <w:bookmarkStart w:id="189" w:name="_Toc67318474"/>
      <w:r w:rsidRPr="00D647C6">
        <w:rPr>
          <w:sz w:val="22"/>
          <w:szCs w:val="22"/>
        </w:rPr>
        <w:t>References</w:t>
      </w:r>
      <w:bookmarkEnd w:id="188"/>
      <w:bookmarkEnd w:id="189"/>
    </w:p>
    <w:p w14:paraId="0000097E" w14:textId="77777777" w:rsidR="0082651E" w:rsidRPr="00D647C6" w:rsidRDefault="005E1C8C">
      <w:pPr>
        <w:rPr>
          <w:color w:val="000000" w:themeColor="text1"/>
          <w:sz w:val="22"/>
          <w:szCs w:val="22"/>
        </w:rPr>
      </w:pPr>
      <w:r w:rsidRPr="00D647C6">
        <w:rPr>
          <w:color w:val="000000" w:themeColor="text1"/>
          <w:sz w:val="22"/>
          <w:szCs w:val="22"/>
        </w:rPr>
        <w:t>1. Schneeweiss, Sebastian, et al. "Choosing among common data models for real</w:t>
      </w:r>
      <w:r w:rsidRPr="00D647C6">
        <w:rPr>
          <w:rFonts w:eastAsia="Cambria Math"/>
          <w:color w:val="000000" w:themeColor="text1"/>
          <w:sz w:val="22"/>
          <w:szCs w:val="22"/>
        </w:rPr>
        <w:t>‐</w:t>
      </w:r>
      <w:r w:rsidRPr="00D647C6">
        <w:rPr>
          <w:color w:val="000000" w:themeColor="text1"/>
          <w:sz w:val="22"/>
          <w:szCs w:val="22"/>
        </w:rPr>
        <w:t>world data analyses fit for making decisions about the effectiveness of medical products." Clinical Pharmacology &amp; Therapeutics 107.4 (2020): 827-833.</w:t>
      </w:r>
    </w:p>
    <w:p w14:paraId="0000097F" w14:textId="77777777" w:rsidR="0082651E" w:rsidRPr="00D647C6" w:rsidRDefault="005E1C8C">
      <w:pPr>
        <w:rPr>
          <w:color w:val="000000" w:themeColor="text1"/>
          <w:sz w:val="22"/>
          <w:szCs w:val="22"/>
        </w:rPr>
      </w:pPr>
      <w:r w:rsidRPr="00D647C6">
        <w:rPr>
          <w:color w:val="000000" w:themeColor="text1"/>
          <w:sz w:val="22"/>
          <w:szCs w:val="22"/>
        </w:rPr>
        <w:t>2. Trifirò, Gianluca, et al. "Combining multiple healthcare databases for postmarketing drug and vaccine safety surveillance: why and how?." Journal of internal medicine 275.6 (2014): 551-561.</w:t>
      </w:r>
    </w:p>
    <w:p w14:paraId="00000980" w14:textId="77777777" w:rsidR="0082651E" w:rsidRPr="00D647C6" w:rsidRDefault="005E1C8C">
      <w:pPr>
        <w:rPr>
          <w:color w:val="000000" w:themeColor="text1"/>
          <w:sz w:val="22"/>
          <w:szCs w:val="22"/>
        </w:rPr>
      </w:pPr>
      <w:r w:rsidRPr="00D647C6">
        <w:rPr>
          <w:color w:val="000000" w:themeColor="text1"/>
          <w:sz w:val="22"/>
          <w:szCs w:val="22"/>
        </w:rPr>
        <w:t>3. Gini, Rosa, et al. "Data extraction and management in networks of observational health care databases for scientific research: a comparison of EU-ADR, OMOP, Mini-Sentinel and MATRICE strategies." Egems 4.1 (2016).</w:t>
      </w:r>
    </w:p>
    <w:p w14:paraId="00000981" w14:textId="77777777" w:rsidR="0082651E" w:rsidRPr="00D647C6" w:rsidRDefault="005E1C8C">
      <w:pPr>
        <w:rPr>
          <w:color w:val="000000" w:themeColor="text1"/>
          <w:sz w:val="22"/>
          <w:szCs w:val="22"/>
        </w:rPr>
      </w:pPr>
      <w:r w:rsidRPr="00D647C6">
        <w:rPr>
          <w:color w:val="000000" w:themeColor="text1"/>
          <w:sz w:val="22"/>
          <w:szCs w:val="22"/>
        </w:rPr>
        <w:t>4. Brown, Jeffrey, Michael Kahn, and Sengwee Toh. "Data quality assessment for comparative effectiveness research in distributed data networks." Medical care 51.8 0 3 (2013): S22.</w:t>
      </w:r>
    </w:p>
    <w:p w14:paraId="00000982" w14:textId="77777777" w:rsidR="0082651E" w:rsidRPr="00D647C6" w:rsidRDefault="005E1C8C">
      <w:pPr>
        <w:rPr>
          <w:color w:val="000000" w:themeColor="text1"/>
          <w:sz w:val="22"/>
          <w:szCs w:val="22"/>
        </w:rPr>
      </w:pPr>
      <w:r w:rsidRPr="00D647C6">
        <w:rPr>
          <w:color w:val="000000" w:themeColor="text1"/>
          <w:sz w:val="22"/>
          <w:szCs w:val="22"/>
        </w:rPr>
        <w:t>5. Kahn, Michael G., et al. "A harmonized data quality assessment terminology and framework for the secondary use of electronic health record data." Egems 4.1 (2016).</w:t>
      </w:r>
    </w:p>
    <w:p w14:paraId="00000983" w14:textId="77777777" w:rsidR="0082651E" w:rsidRPr="00D647C6" w:rsidRDefault="005E1C8C">
      <w:pPr>
        <w:rPr>
          <w:color w:val="000000" w:themeColor="text1"/>
          <w:sz w:val="22"/>
          <w:szCs w:val="22"/>
        </w:rPr>
      </w:pPr>
      <w:r w:rsidRPr="00D647C6">
        <w:rPr>
          <w:color w:val="000000" w:themeColor="text1"/>
          <w:sz w:val="22"/>
          <w:szCs w:val="22"/>
        </w:rPr>
        <w:t>6. Kahn, Michael G., et al. "A pragmatic framework for single-site and multisite data quality assessment in electronic health record-based clinical research." Medical care 50 (2012).</w:t>
      </w:r>
    </w:p>
    <w:p w14:paraId="00000984" w14:textId="77777777" w:rsidR="0082651E" w:rsidRPr="00D647C6" w:rsidRDefault="005E1C8C">
      <w:pPr>
        <w:rPr>
          <w:color w:val="000000" w:themeColor="text1"/>
          <w:sz w:val="22"/>
          <w:szCs w:val="22"/>
        </w:rPr>
      </w:pPr>
      <w:r w:rsidRPr="00D647C6">
        <w:rPr>
          <w:color w:val="000000" w:themeColor="text1"/>
          <w:sz w:val="22"/>
          <w:szCs w:val="22"/>
        </w:rPr>
        <w:t>7. Kahn, Michael G., et al. "Transparent reporting of data quality in distributed data networks." Egems 3.1 (2015).</w:t>
      </w:r>
    </w:p>
    <w:p w14:paraId="00000985" w14:textId="77777777" w:rsidR="0082651E" w:rsidRPr="00D647C6" w:rsidRDefault="005E1C8C">
      <w:pPr>
        <w:rPr>
          <w:color w:val="000000" w:themeColor="text1"/>
          <w:sz w:val="22"/>
          <w:szCs w:val="22"/>
        </w:rPr>
      </w:pPr>
      <w:r w:rsidRPr="00D647C6">
        <w:rPr>
          <w:color w:val="000000" w:themeColor="text1"/>
          <w:sz w:val="22"/>
          <w:szCs w:val="22"/>
        </w:rPr>
        <w:t>8. Wang, Richard Y., and Diane M. Strong. "Beyond accuracy: What data quality means to data consumers." Journal of management information systems 12.4 (1996): 5-33.</w:t>
      </w:r>
    </w:p>
    <w:p w14:paraId="00000986" w14:textId="77777777" w:rsidR="0082651E" w:rsidRPr="00D647C6" w:rsidRDefault="005E1C8C">
      <w:pPr>
        <w:rPr>
          <w:color w:val="000000" w:themeColor="text1"/>
          <w:sz w:val="22"/>
          <w:szCs w:val="22"/>
        </w:rPr>
      </w:pPr>
      <w:r w:rsidRPr="00D647C6">
        <w:rPr>
          <w:color w:val="000000" w:themeColor="text1"/>
          <w:sz w:val="22"/>
          <w:szCs w:val="22"/>
        </w:rPr>
        <w:t>9. Friedman, Charles P., Adam K. Wong, and David Blumenthal. "Achieving a nationwide learning health system." Science translational medicine 2.57 (2010): 57cm29-57cm29.</w:t>
      </w:r>
    </w:p>
    <w:p w14:paraId="00000987" w14:textId="77777777" w:rsidR="0082651E" w:rsidRPr="00D647C6" w:rsidRDefault="005E1C8C">
      <w:pPr>
        <w:rPr>
          <w:color w:val="000000" w:themeColor="text1"/>
          <w:sz w:val="22"/>
          <w:szCs w:val="22"/>
        </w:rPr>
      </w:pPr>
      <w:r w:rsidRPr="00D647C6">
        <w:rPr>
          <w:color w:val="000000" w:themeColor="text1"/>
          <w:sz w:val="22"/>
          <w:szCs w:val="22"/>
        </w:rPr>
        <w:t>10. Friedman, Charles, et al. "Toward a science of learning systems: a research agenda for the high-functioning Learning Health System." Journal of the American Medical Informatics Association 22.1 (2015): 43-50.</w:t>
      </w:r>
    </w:p>
    <w:p w14:paraId="00000988" w14:textId="77777777" w:rsidR="0082651E" w:rsidRPr="00D647C6" w:rsidRDefault="005E1C8C">
      <w:pPr>
        <w:rPr>
          <w:color w:val="000000" w:themeColor="text1"/>
          <w:sz w:val="22"/>
          <w:szCs w:val="22"/>
        </w:rPr>
      </w:pPr>
      <w:r w:rsidRPr="00D647C6">
        <w:rPr>
          <w:color w:val="000000" w:themeColor="text1"/>
          <w:sz w:val="22"/>
          <w:szCs w:val="22"/>
        </w:rPr>
        <w:t>11. Grossman, Claudia, Brian Powers, and J. Michael McGINNIS. Digital infrastructure for the learning health system: the foundation for continuous improvement in health and health care: workshop series summary. Washington, DC: National Academies Press, 2011.</w:t>
      </w:r>
    </w:p>
    <w:p w14:paraId="00000989" w14:textId="77777777" w:rsidR="0082651E" w:rsidRPr="00D647C6" w:rsidRDefault="005E1C8C">
      <w:pPr>
        <w:rPr>
          <w:color w:val="000000" w:themeColor="text1"/>
          <w:sz w:val="22"/>
          <w:szCs w:val="22"/>
        </w:rPr>
      </w:pPr>
      <w:r w:rsidRPr="00D647C6">
        <w:rPr>
          <w:color w:val="000000" w:themeColor="text1"/>
          <w:sz w:val="22"/>
          <w:szCs w:val="22"/>
        </w:rPr>
        <w:lastRenderedPageBreak/>
        <w:t>12. Callahan, Tiffany J., et al. "A comparison of data quality assessment checks in six data sharing networks." eGEMs 5.1 (2017).</w:t>
      </w:r>
    </w:p>
    <w:p w14:paraId="0000098A" w14:textId="77777777" w:rsidR="0082651E" w:rsidRPr="00D647C6" w:rsidRDefault="005E1C8C">
      <w:pPr>
        <w:rPr>
          <w:color w:val="000000" w:themeColor="text1"/>
          <w:sz w:val="22"/>
          <w:szCs w:val="22"/>
        </w:rPr>
      </w:pPr>
      <w:r w:rsidRPr="00D647C6">
        <w:rPr>
          <w:color w:val="000000" w:themeColor="text1"/>
          <w:sz w:val="22"/>
          <w:szCs w:val="22"/>
        </w:rPr>
        <w:t>13. Qualls, Laura Goettinger, et al. "Evaluating foundational data quality in the national patient-centered clinical research network (PCORnet®)." eGEMs 6.1 (2018).</w:t>
      </w:r>
    </w:p>
    <w:p w14:paraId="0000098B" w14:textId="77777777" w:rsidR="0082651E" w:rsidRPr="00D647C6" w:rsidRDefault="005E1C8C">
      <w:pPr>
        <w:rPr>
          <w:color w:val="000000" w:themeColor="text1"/>
          <w:sz w:val="22"/>
          <w:szCs w:val="22"/>
        </w:rPr>
      </w:pPr>
      <w:r w:rsidRPr="00D647C6">
        <w:rPr>
          <w:color w:val="000000" w:themeColor="text1"/>
          <w:sz w:val="22"/>
          <w:szCs w:val="22"/>
        </w:rPr>
        <w:t>14. Huser, Vojtech, et al. "Multisite evaluation of a data quality tool for patient-level clinical data sets." eGEMs 4.1 (2016).</w:t>
      </w:r>
    </w:p>
    <w:p w14:paraId="0000098D" w14:textId="5B3E1B5C" w:rsidR="0082651E" w:rsidRPr="00D647C6" w:rsidRDefault="005E1C8C">
      <w:pPr>
        <w:rPr>
          <w:color w:val="000000" w:themeColor="text1"/>
          <w:sz w:val="22"/>
          <w:szCs w:val="22"/>
        </w:rPr>
      </w:pPr>
      <w:r w:rsidRPr="00D647C6">
        <w:rPr>
          <w:color w:val="000000" w:themeColor="text1"/>
          <w:sz w:val="22"/>
          <w:szCs w:val="22"/>
        </w:rPr>
        <w:t>15. Loane, Maria, et al. "Paper 3: EUROCAT data quality indicators for population</w:t>
      </w:r>
      <w:r w:rsidRPr="00D647C6">
        <w:rPr>
          <w:rFonts w:eastAsia="Cambria Math"/>
          <w:color w:val="000000" w:themeColor="text1"/>
          <w:sz w:val="22"/>
          <w:szCs w:val="22"/>
        </w:rPr>
        <w:t>‐</w:t>
      </w:r>
      <w:r w:rsidRPr="00D647C6">
        <w:rPr>
          <w:color w:val="000000" w:themeColor="text1"/>
          <w:sz w:val="22"/>
          <w:szCs w:val="22"/>
        </w:rPr>
        <w:t>based registries of congenital anomalies." Birth Defects Research Part A: Clinical and Molecular Teratology 91.S1 (2011): S23-S30.</w:t>
      </w:r>
    </w:p>
    <w:p w14:paraId="0000098E" w14:textId="7D260B96" w:rsidR="0082651E" w:rsidRPr="00D647C6" w:rsidRDefault="005E1C8C" w:rsidP="00D03EA0">
      <w:pPr>
        <w:pStyle w:val="Heading1"/>
        <w:rPr>
          <w:sz w:val="22"/>
          <w:szCs w:val="22"/>
        </w:rPr>
      </w:pPr>
      <w:bookmarkStart w:id="190" w:name="_Toc65767186"/>
      <w:bookmarkStart w:id="191" w:name="_Toc67318475"/>
      <w:r w:rsidRPr="00D647C6">
        <w:rPr>
          <w:sz w:val="22"/>
          <w:szCs w:val="22"/>
        </w:rPr>
        <w:t>Annex 1:  Characteristics of the databases</w:t>
      </w:r>
      <w:bookmarkEnd w:id="190"/>
      <w:bookmarkEnd w:id="191"/>
    </w:p>
    <w:p w14:paraId="0000098F" w14:textId="77777777" w:rsidR="0082651E" w:rsidRPr="00D647C6" w:rsidRDefault="005E1C8C">
      <w:pPr>
        <w:pBdr>
          <w:top w:val="nil"/>
          <w:left w:val="nil"/>
          <w:bottom w:val="nil"/>
          <w:right w:val="nil"/>
          <w:between w:val="nil"/>
        </w:pBdr>
        <w:rPr>
          <w:b/>
          <w:color w:val="000000" w:themeColor="text1"/>
          <w:sz w:val="22"/>
          <w:szCs w:val="22"/>
        </w:rPr>
      </w:pPr>
      <w:r w:rsidRPr="00D647C6">
        <w:rPr>
          <w:b/>
          <w:color w:val="000000" w:themeColor="text1"/>
          <w:sz w:val="22"/>
          <w:szCs w:val="22"/>
        </w:rPr>
        <w:t>Table A1.1:</w:t>
      </w:r>
      <w:r w:rsidRPr="00D647C6">
        <w:rPr>
          <w:b/>
          <w:color w:val="000000" w:themeColor="text1"/>
          <w:sz w:val="22"/>
          <w:szCs w:val="22"/>
        </w:rPr>
        <w:tab/>
        <w:t xml:space="preserve">Characteristics of the Databases </w:t>
      </w:r>
    </w:p>
    <w:tbl>
      <w:tblPr>
        <w:tblStyle w:val="afa"/>
        <w:tblW w:w="95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1211"/>
        <w:gridCol w:w="1057"/>
        <w:gridCol w:w="1040"/>
        <w:gridCol w:w="1038"/>
        <w:gridCol w:w="1038"/>
        <w:gridCol w:w="1038"/>
        <w:gridCol w:w="1038"/>
        <w:gridCol w:w="1038"/>
        <w:gridCol w:w="1008"/>
      </w:tblGrid>
      <w:tr w:rsidR="0082651E" w:rsidRPr="00D647C6" w14:paraId="2998647C" w14:textId="77777777" w:rsidTr="007C26FC">
        <w:tc>
          <w:tcPr>
            <w:tcW w:w="1212" w:type="dxa"/>
            <w:shd w:val="clear" w:color="auto" w:fill="auto"/>
          </w:tcPr>
          <w:p w14:paraId="00000990"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57" w:type="dxa"/>
            <w:shd w:val="clear" w:color="auto" w:fill="auto"/>
          </w:tcPr>
          <w:p w14:paraId="00000991"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40" w:type="dxa"/>
            <w:shd w:val="clear" w:color="auto" w:fill="auto"/>
          </w:tcPr>
          <w:p w14:paraId="00000992"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38" w:type="dxa"/>
            <w:shd w:val="clear" w:color="auto" w:fill="auto"/>
          </w:tcPr>
          <w:p w14:paraId="00000993"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38" w:type="dxa"/>
            <w:shd w:val="clear" w:color="auto" w:fill="auto"/>
          </w:tcPr>
          <w:p w14:paraId="00000994"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38" w:type="dxa"/>
            <w:shd w:val="clear" w:color="auto" w:fill="auto"/>
          </w:tcPr>
          <w:p w14:paraId="00000995"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38" w:type="dxa"/>
            <w:shd w:val="clear" w:color="auto" w:fill="auto"/>
          </w:tcPr>
          <w:p w14:paraId="00000996"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38" w:type="dxa"/>
            <w:shd w:val="clear" w:color="auto" w:fill="auto"/>
          </w:tcPr>
          <w:p w14:paraId="00000997"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c>
          <w:tcPr>
            <w:tcW w:w="1008" w:type="dxa"/>
            <w:shd w:val="clear" w:color="auto" w:fill="auto"/>
          </w:tcPr>
          <w:p w14:paraId="00000998"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color w:val="000000" w:themeColor="text1"/>
                <w:sz w:val="22"/>
                <w:szCs w:val="22"/>
              </w:rPr>
            </w:pPr>
          </w:p>
        </w:tc>
      </w:tr>
      <w:tr w:rsidR="0082651E" w:rsidRPr="00D647C6" w14:paraId="5653AC7B" w14:textId="77777777" w:rsidTr="007C26FC">
        <w:tc>
          <w:tcPr>
            <w:tcW w:w="1212" w:type="dxa"/>
            <w:shd w:val="clear" w:color="auto" w:fill="auto"/>
          </w:tcPr>
          <w:p w14:paraId="00000999"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9A"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9B"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9C"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9D"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9E"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9F"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0"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A1"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630CD6CE" w14:textId="77777777" w:rsidTr="007C26FC">
        <w:tc>
          <w:tcPr>
            <w:tcW w:w="1212" w:type="dxa"/>
            <w:shd w:val="clear" w:color="auto" w:fill="auto"/>
          </w:tcPr>
          <w:p w14:paraId="000009A2"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A3"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A4"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5"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6"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7"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8"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9"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AA"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7E997ACB" w14:textId="77777777" w:rsidTr="007C26FC">
        <w:tc>
          <w:tcPr>
            <w:tcW w:w="1212" w:type="dxa"/>
            <w:shd w:val="clear" w:color="auto" w:fill="auto"/>
          </w:tcPr>
          <w:p w14:paraId="000009AB"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AC"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AD"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E"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AF"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0"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1"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2"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B3"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6108B568" w14:textId="77777777" w:rsidTr="007C26FC">
        <w:trPr>
          <w:trHeight w:val="211"/>
        </w:trPr>
        <w:tc>
          <w:tcPr>
            <w:tcW w:w="1212" w:type="dxa"/>
            <w:shd w:val="clear" w:color="auto" w:fill="auto"/>
          </w:tcPr>
          <w:p w14:paraId="000009B4"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B5"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B6"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7"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8"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9"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A"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BB"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BC"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262433C5" w14:textId="77777777" w:rsidTr="007C26FC">
        <w:tc>
          <w:tcPr>
            <w:tcW w:w="1212" w:type="dxa"/>
            <w:shd w:val="clear" w:color="auto" w:fill="auto"/>
          </w:tcPr>
          <w:p w14:paraId="000009BD"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BE"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BF"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0"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1"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2"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3"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4"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C5"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55E2D000" w14:textId="77777777" w:rsidTr="007C26FC">
        <w:trPr>
          <w:trHeight w:val="265"/>
        </w:trPr>
        <w:tc>
          <w:tcPr>
            <w:tcW w:w="1212" w:type="dxa"/>
            <w:shd w:val="clear" w:color="auto" w:fill="auto"/>
          </w:tcPr>
          <w:p w14:paraId="000009C6"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C7"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C8"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9"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A"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B"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C"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CD"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CE"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r w:rsidR="0082651E" w:rsidRPr="00D647C6" w14:paraId="79527C1E" w14:textId="77777777" w:rsidTr="007C26FC">
        <w:trPr>
          <w:trHeight w:val="272"/>
        </w:trPr>
        <w:tc>
          <w:tcPr>
            <w:tcW w:w="1212" w:type="dxa"/>
            <w:shd w:val="clear" w:color="auto" w:fill="auto"/>
          </w:tcPr>
          <w:p w14:paraId="000009CF"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57" w:type="dxa"/>
            <w:shd w:val="clear" w:color="auto" w:fill="auto"/>
          </w:tcPr>
          <w:p w14:paraId="000009D0"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40" w:type="dxa"/>
            <w:shd w:val="clear" w:color="auto" w:fill="auto"/>
          </w:tcPr>
          <w:p w14:paraId="000009D1"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D2"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D3"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D4"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D5"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38" w:type="dxa"/>
            <w:shd w:val="clear" w:color="auto" w:fill="auto"/>
          </w:tcPr>
          <w:p w14:paraId="000009D6"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c>
          <w:tcPr>
            <w:tcW w:w="1008" w:type="dxa"/>
            <w:shd w:val="clear" w:color="auto" w:fill="auto"/>
          </w:tcPr>
          <w:p w14:paraId="000009D7" w14:textId="77777777" w:rsidR="0082651E" w:rsidRPr="00D647C6" w:rsidRDefault="0082651E">
            <w:pPr>
              <w:keepLines/>
              <w:widowControl/>
              <w:pBdr>
                <w:top w:val="nil"/>
                <w:left w:val="nil"/>
                <w:bottom w:val="nil"/>
                <w:right w:val="nil"/>
                <w:between w:val="nil"/>
              </w:pBdr>
              <w:tabs>
                <w:tab w:val="left" w:pos="284"/>
              </w:tabs>
              <w:rPr>
                <w:rFonts w:ascii="Times New Roman" w:hAnsi="Times New Roman" w:cs="Times New Roman"/>
                <w:b w:val="0"/>
                <w:color w:val="000000" w:themeColor="text1"/>
                <w:sz w:val="22"/>
                <w:szCs w:val="22"/>
              </w:rPr>
            </w:pPr>
          </w:p>
        </w:tc>
      </w:tr>
    </w:tbl>
    <w:p w14:paraId="000009D8" w14:textId="7212EF63" w:rsidR="0082651E" w:rsidRPr="00D647C6" w:rsidRDefault="005E1C8C" w:rsidP="00D03EA0">
      <w:pPr>
        <w:pStyle w:val="Heading1"/>
        <w:rPr>
          <w:sz w:val="22"/>
          <w:szCs w:val="22"/>
        </w:rPr>
      </w:pPr>
      <w:bookmarkStart w:id="192" w:name="_Toc65767187"/>
      <w:bookmarkStart w:id="193" w:name="_Toc67318476"/>
      <w:r w:rsidRPr="00D647C6">
        <w:rPr>
          <w:sz w:val="22"/>
          <w:szCs w:val="22"/>
        </w:rPr>
        <w:t>Annex 2: Event and Procedure codes</w:t>
      </w:r>
      <w:bookmarkEnd w:id="192"/>
      <w:bookmarkEnd w:id="193"/>
    </w:p>
    <w:p w14:paraId="000009D9" w14:textId="77777777" w:rsidR="0082651E" w:rsidRPr="00D647C6" w:rsidRDefault="005E1C8C">
      <w:pPr>
        <w:rPr>
          <w:i/>
          <w:color w:val="000000" w:themeColor="text1"/>
          <w:sz w:val="22"/>
          <w:szCs w:val="22"/>
        </w:rPr>
      </w:pPr>
      <w:r w:rsidRPr="00D647C6">
        <w:rPr>
          <w:i/>
          <w:color w:val="000000" w:themeColor="text1"/>
          <w:sz w:val="22"/>
          <w:szCs w:val="22"/>
          <w:highlight w:val="yellow"/>
        </w:rPr>
        <w:t>To be added</w:t>
      </w:r>
    </w:p>
    <w:p w14:paraId="000009DA" w14:textId="2401C89E" w:rsidR="0082651E" w:rsidRPr="00D647C6" w:rsidRDefault="005E1C8C" w:rsidP="00D03EA0">
      <w:pPr>
        <w:pStyle w:val="Heading1"/>
        <w:rPr>
          <w:sz w:val="22"/>
          <w:szCs w:val="22"/>
        </w:rPr>
      </w:pPr>
      <w:bookmarkStart w:id="194" w:name="_Toc65767188"/>
      <w:bookmarkStart w:id="195" w:name="_Toc67318477"/>
      <w:r w:rsidRPr="00D647C6">
        <w:rPr>
          <w:sz w:val="22"/>
          <w:szCs w:val="22"/>
        </w:rPr>
        <w:t>Annex 3: Drug and Vaccine codes</w:t>
      </w:r>
      <w:bookmarkEnd w:id="194"/>
      <w:bookmarkEnd w:id="195"/>
    </w:p>
    <w:tbl>
      <w:tblPr>
        <w:tblStyle w:val="afb"/>
        <w:tblW w:w="507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070"/>
      </w:tblGrid>
      <w:tr w:rsidR="0082651E" w:rsidRPr="00D647C6" w14:paraId="6C708F38" w14:textId="77777777" w:rsidTr="007C26FC">
        <w:tc>
          <w:tcPr>
            <w:tcW w:w="5070" w:type="dxa"/>
            <w:shd w:val="clear" w:color="auto" w:fill="auto"/>
          </w:tcPr>
          <w:p w14:paraId="000009D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ACE Inhibitors/Angiotensin II Receptor Blockers (ARB) (C09)</w:t>
            </w:r>
          </w:p>
          <w:p w14:paraId="000009D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Analgesics (N02)</w:t>
            </w:r>
          </w:p>
          <w:p w14:paraId="000009D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Antiasthmatics (R03A)</w:t>
            </w:r>
          </w:p>
          <w:p w14:paraId="000009D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Antibacterials (J01)</w:t>
            </w:r>
          </w:p>
          <w:p w14:paraId="000009D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Antidepressants (N06A)</w:t>
            </w:r>
          </w:p>
          <w:p w14:paraId="000009E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Antiemetics (A04A)</w:t>
            </w:r>
          </w:p>
          <w:p w14:paraId="000009E1"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Antiepileptics (N03A)</w:t>
            </w:r>
          </w:p>
          <w:p w14:paraId="000009E2"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Antihypertensives (C02)</w:t>
            </w:r>
          </w:p>
          <w:p w14:paraId="000009E3"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Antineoplastic agents (L07)</w:t>
            </w:r>
          </w:p>
          <w:p w14:paraId="000009E4"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Anti-Parkinson drugs (N04)</w:t>
            </w:r>
          </w:p>
          <w:p w14:paraId="000009E5"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Antipsychotics (N05A)</w:t>
            </w:r>
          </w:p>
          <w:p w14:paraId="000009E6"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Antivirals (J05)</w:t>
            </w:r>
          </w:p>
          <w:p w14:paraId="000009E7"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Betablockers (C07)</w:t>
            </w:r>
          </w:p>
          <w:p w14:paraId="000009E8"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Calcium blockers (C08)</w:t>
            </w:r>
          </w:p>
          <w:p w14:paraId="000009E9"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Corticosteroids for systemic use (H02)</w:t>
            </w:r>
          </w:p>
          <w:p w14:paraId="000009EA"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Diuretics (C03)</w:t>
            </w:r>
          </w:p>
          <w:p w14:paraId="000009EB"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Drugs used in Diabetes (A10)</w:t>
            </w:r>
          </w:p>
          <w:p w14:paraId="000009EC"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Endocrine therapy (L02)</w:t>
            </w:r>
          </w:p>
          <w:p w14:paraId="000009ED"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Immunostimulants (L03)</w:t>
            </w:r>
          </w:p>
          <w:p w14:paraId="000009EE"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lastRenderedPageBreak/>
              <w:t>Immunosuppressants (L04)</w:t>
            </w:r>
          </w:p>
          <w:p w14:paraId="000009EF"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Muscle relaxants (M03)</w:t>
            </w:r>
          </w:p>
          <w:p w14:paraId="000009F0" w14:textId="77777777" w:rsidR="0082651E" w:rsidRPr="00D647C6" w:rsidRDefault="005E1C8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Other nervous system drugs (N07)</w:t>
            </w:r>
          </w:p>
          <w:p w14:paraId="000009F1" w14:textId="77777777" w:rsidR="0082651E" w:rsidRPr="00D647C6" w:rsidRDefault="005E1C8C">
            <w:pPr>
              <w:rPr>
                <w:rFonts w:ascii="Times New Roman" w:hAnsi="Times New Roman" w:cs="Times New Roman"/>
                <w:color w:val="000000" w:themeColor="text1"/>
                <w:sz w:val="22"/>
                <w:szCs w:val="22"/>
              </w:rPr>
            </w:pPr>
            <w:r w:rsidRPr="00D647C6">
              <w:rPr>
                <w:rFonts w:ascii="Times New Roman" w:hAnsi="Times New Roman" w:cs="Times New Roman"/>
                <w:b w:val="0"/>
                <w:bCs/>
                <w:color w:val="000000" w:themeColor="text1"/>
                <w:sz w:val="22"/>
                <w:szCs w:val="22"/>
              </w:rPr>
              <w:t>Vaccines (J07)</w:t>
            </w:r>
          </w:p>
        </w:tc>
      </w:tr>
    </w:tbl>
    <w:p w14:paraId="000009F2" w14:textId="3810AE87" w:rsidR="0082651E" w:rsidRPr="00D647C6" w:rsidRDefault="005E1C8C" w:rsidP="00D03EA0">
      <w:pPr>
        <w:pStyle w:val="Heading1"/>
        <w:rPr>
          <w:sz w:val="22"/>
          <w:szCs w:val="22"/>
        </w:rPr>
      </w:pPr>
      <w:bookmarkStart w:id="196" w:name="_Toc65767189"/>
      <w:bookmarkStart w:id="197" w:name="_Toc67318478"/>
      <w:r w:rsidRPr="00D647C6">
        <w:rPr>
          <w:sz w:val="22"/>
          <w:szCs w:val="22"/>
        </w:rPr>
        <w:lastRenderedPageBreak/>
        <w:t xml:space="preserve">Annex 4: ConcePTION </w:t>
      </w:r>
      <w:proofErr w:type="spellStart"/>
      <w:r w:rsidRPr="00D647C6">
        <w:rPr>
          <w:sz w:val="22"/>
          <w:szCs w:val="22"/>
        </w:rPr>
        <w:t>anDREa</w:t>
      </w:r>
      <w:proofErr w:type="spellEnd"/>
      <w:r w:rsidRPr="00D647C6">
        <w:rPr>
          <w:sz w:val="22"/>
          <w:szCs w:val="22"/>
        </w:rPr>
        <w:t xml:space="preserve"> </w:t>
      </w:r>
      <w:bookmarkEnd w:id="196"/>
      <w:r w:rsidR="00495EEB">
        <w:rPr>
          <w:sz w:val="22"/>
          <w:szCs w:val="22"/>
        </w:rPr>
        <w:t>SOP</w:t>
      </w:r>
      <w:bookmarkEnd w:id="197"/>
    </w:p>
    <w:p w14:paraId="000009F4" w14:textId="04EECAE4" w:rsidR="0082651E" w:rsidRPr="00D647C6" w:rsidRDefault="005E1C8C">
      <w:pPr>
        <w:rPr>
          <w:i/>
          <w:color w:val="000000" w:themeColor="text1"/>
          <w:sz w:val="22"/>
          <w:szCs w:val="22"/>
        </w:rPr>
      </w:pPr>
      <w:r w:rsidRPr="00D647C6">
        <w:rPr>
          <w:i/>
          <w:color w:val="000000" w:themeColor="text1"/>
          <w:sz w:val="22"/>
          <w:szCs w:val="22"/>
          <w:highlight w:val="yellow"/>
        </w:rPr>
        <w:t>To be added</w:t>
      </w:r>
    </w:p>
    <w:p w14:paraId="000009F6" w14:textId="7781E4CB" w:rsidR="0082651E" w:rsidRPr="00495EEB" w:rsidRDefault="005E1C8C" w:rsidP="00495EEB">
      <w:pPr>
        <w:pStyle w:val="Heading1"/>
        <w:rPr>
          <w:sz w:val="22"/>
          <w:szCs w:val="22"/>
        </w:rPr>
      </w:pPr>
      <w:bookmarkStart w:id="198" w:name="_Toc65767190"/>
      <w:bookmarkStart w:id="199" w:name="_Toc67318479"/>
      <w:r w:rsidRPr="00D647C6">
        <w:rPr>
          <w:sz w:val="22"/>
          <w:szCs w:val="22"/>
        </w:rPr>
        <w:t>Annex 5: Mock tables</w:t>
      </w:r>
      <w:bookmarkEnd w:id="198"/>
      <w:bookmarkEnd w:id="199"/>
    </w:p>
    <w:p w14:paraId="000009F7" w14:textId="77777777" w:rsidR="0082651E" w:rsidRPr="00D647C6" w:rsidRDefault="005E1C8C" w:rsidP="00D03EA0">
      <w:pPr>
        <w:pStyle w:val="Heading2"/>
        <w:rPr>
          <w:rFonts w:cs="Times New Roman"/>
          <w:sz w:val="22"/>
          <w:szCs w:val="22"/>
        </w:rPr>
      </w:pPr>
      <w:bookmarkStart w:id="200" w:name="_Toc67318480"/>
      <w:r w:rsidRPr="00D647C6">
        <w:rPr>
          <w:rFonts w:cs="Times New Roman"/>
          <w:sz w:val="22"/>
          <w:szCs w:val="22"/>
        </w:rPr>
        <w:t>Level 1</w:t>
      </w:r>
      <w:bookmarkEnd w:id="200"/>
      <w:r w:rsidRPr="00D647C6">
        <w:rPr>
          <w:rFonts w:cs="Times New Roman"/>
          <w:sz w:val="22"/>
          <w:szCs w:val="22"/>
        </w:rPr>
        <w:t xml:space="preserve"> </w:t>
      </w:r>
    </w:p>
    <w:p w14:paraId="000009FB" w14:textId="77777777" w:rsidR="0082651E" w:rsidRPr="00D647C6" w:rsidRDefault="0082651E">
      <w:pPr>
        <w:rPr>
          <w:b/>
          <w:i/>
          <w:color w:val="000000" w:themeColor="text1"/>
          <w:sz w:val="22"/>
          <w:szCs w:val="22"/>
        </w:rPr>
      </w:pPr>
    </w:p>
    <w:p w14:paraId="000009FC" w14:textId="77777777" w:rsidR="0082651E" w:rsidRPr="00D647C6" w:rsidRDefault="005E1C8C">
      <w:pPr>
        <w:rPr>
          <w:b/>
          <w:i/>
          <w:color w:val="000000" w:themeColor="text1"/>
          <w:sz w:val="22"/>
          <w:szCs w:val="22"/>
        </w:rPr>
      </w:pPr>
      <w:r w:rsidRPr="00D647C6">
        <w:rPr>
          <w:b/>
          <w:i/>
          <w:color w:val="000000" w:themeColor="text1"/>
          <w:sz w:val="22"/>
          <w:szCs w:val="22"/>
        </w:rPr>
        <w:t>Results Data Sets</w:t>
      </w:r>
    </w:p>
    <w:p w14:paraId="000009FD" w14:textId="77777777" w:rsidR="0082651E" w:rsidRPr="00D647C6" w:rsidRDefault="0082651E">
      <w:pPr>
        <w:rPr>
          <w:b/>
          <w:i/>
          <w:color w:val="000000" w:themeColor="text1"/>
          <w:sz w:val="22"/>
          <w:szCs w:val="22"/>
        </w:rPr>
      </w:pPr>
    </w:p>
    <w:p w14:paraId="000009FE" w14:textId="77777777" w:rsidR="0082651E" w:rsidRPr="00D647C6" w:rsidRDefault="005E1C8C">
      <w:pPr>
        <w:rPr>
          <w:b/>
          <w:color w:val="000000" w:themeColor="text1"/>
          <w:sz w:val="22"/>
          <w:szCs w:val="22"/>
        </w:rPr>
      </w:pPr>
      <w:r w:rsidRPr="00D647C6">
        <w:rPr>
          <w:b/>
          <w:color w:val="000000" w:themeColor="text1"/>
          <w:sz w:val="22"/>
          <w:szCs w:val="22"/>
        </w:rPr>
        <w:t>RESULTS dummy tables</w:t>
      </w:r>
    </w:p>
    <w:p w14:paraId="000009FF" w14:textId="77777777" w:rsidR="0082651E" w:rsidRPr="00D647C6" w:rsidRDefault="0082651E">
      <w:pPr>
        <w:rPr>
          <w:b/>
          <w:color w:val="000000" w:themeColor="text1"/>
          <w:sz w:val="22"/>
          <w:szCs w:val="22"/>
        </w:rPr>
      </w:pPr>
    </w:p>
    <w:p w14:paraId="00000A00" w14:textId="77777777" w:rsidR="0082651E" w:rsidRPr="00D647C6" w:rsidRDefault="005E1C8C">
      <w:pPr>
        <w:rPr>
          <w:color w:val="000000" w:themeColor="text1"/>
          <w:sz w:val="22"/>
          <w:szCs w:val="22"/>
        </w:rPr>
      </w:pPr>
      <w:r w:rsidRPr="00D647C6">
        <w:rPr>
          <w:color w:val="000000" w:themeColor="text1"/>
          <w:sz w:val="22"/>
          <w:szCs w:val="22"/>
        </w:rPr>
        <w:t>In this section is displayed how the results tables from step 2, step 4 and, step 5 will look.</w:t>
      </w:r>
    </w:p>
    <w:p w14:paraId="00000A01" w14:textId="77777777" w:rsidR="0082651E" w:rsidRPr="00D647C6" w:rsidRDefault="0082651E">
      <w:pPr>
        <w:rPr>
          <w:color w:val="000000" w:themeColor="text1"/>
          <w:sz w:val="22"/>
          <w:szCs w:val="22"/>
        </w:rPr>
      </w:pPr>
    </w:p>
    <w:p w14:paraId="00000A02" w14:textId="77777777" w:rsidR="0082651E" w:rsidRPr="00D647C6" w:rsidRDefault="005E1C8C">
      <w:pPr>
        <w:rPr>
          <w:b/>
          <w:color w:val="000000" w:themeColor="text1"/>
          <w:sz w:val="22"/>
          <w:szCs w:val="22"/>
        </w:rPr>
      </w:pPr>
      <w:r w:rsidRPr="00D647C6">
        <w:rPr>
          <w:b/>
          <w:color w:val="000000" w:themeColor="text1"/>
          <w:sz w:val="22"/>
          <w:szCs w:val="22"/>
        </w:rPr>
        <w:t>STEP 2</w:t>
      </w:r>
    </w:p>
    <w:p w14:paraId="00000A03" w14:textId="77777777" w:rsidR="0082651E" w:rsidRPr="00D647C6" w:rsidRDefault="0082651E">
      <w:pPr>
        <w:rPr>
          <w:color w:val="000000" w:themeColor="text1"/>
          <w:sz w:val="22"/>
          <w:szCs w:val="22"/>
        </w:rPr>
      </w:pPr>
    </w:p>
    <w:p w14:paraId="780B980E" w14:textId="7AD495DE" w:rsidR="00495EEB" w:rsidRPr="00D647C6" w:rsidRDefault="005E1C8C" w:rsidP="00495EEB">
      <w:pPr>
        <w:spacing w:after="80"/>
        <w:rPr>
          <w:b/>
          <w:color w:val="000000" w:themeColor="text1"/>
          <w:sz w:val="22"/>
          <w:szCs w:val="22"/>
        </w:rPr>
      </w:pPr>
      <w:r w:rsidRPr="00D647C6">
        <w:rPr>
          <w:b/>
          <w:color w:val="000000" w:themeColor="text1"/>
          <w:sz w:val="22"/>
          <w:szCs w:val="22"/>
        </w:rPr>
        <w:t>Overall missing data analysis</w:t>
      </w:r>
    </w:p>
    <w:tbl>
      <w:tblPr>
        <w:tblStyle w:val="afc"/>
        <w:tblW w:w="977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955"/>
        <w:gridCol w:w="1955"/>
        <w:gridCol w:w="1956"/>
        <w:gridCol w:w="1956"/>
        <w:gridCol w:w="1956"/>
      </w:tblGrid>
      <w:tr w:rsidR="001C0154" w:rsidRPr="00D647C6" w14:paraId="35334F28" w14:textId="536E6B34" w:rsidTr="001C0154">
        <w:trPr>
          <w:trHeight w:val="287"/>
        </w:trPr>
        <w:tc>
          <w:tcPr>
            <w:tcW w:w="1955" w:type="dxa"/>
            <w:shd w:val="clear" w:color="auto" w:fill="EAF1DD" w:themeFill="accent3" w:themeFillTint="33"/>
          </w:tcPr>
          <w:p w14:paraId="00000A06" w14:textId="148BB1E6" w:rsidR="001C0154" w:rsidRPr="00D647C6" w:rsidRDefault="001C0154" w:rsidP="00495EEB">
            <w:pPr>
              <w:spacing w:after="4"/>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955" w:type="dxa"/>
            <w:shd w:val="clear" w:color="auto" w:fill="EAF1DD" w:themeFill="accent3" w:themeFillTint="33"/>
          </w:tcPr>
          <w:p w14:paraId="00000A07" w14:textId="4DA4A1E4" w:rsidR="001C0154" w:rsidRPr="00D647C6" w:rsidRDefault="001C0154" w:rsidP="00495EEB">
            <w:pPr>
              <w:spacing w:after="4"/>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1956" w:type="dxa"/>
            <w:shd w:val="clear" w:color="auto" w:fill="EAF1DD" w:themeFill="accent3" w:themeFillTint="33"/>
          </w:tcPr>
          <w:p w14:paraId="00000A08" w14:textId="77777777" w:rsidR="001C0154" w:rsidRPr="00D647C6" w:rsidRDefault="001C0154" w:rsidP="00495EEB">
            <w:pPr>
              <w:spacing w:after="4"/>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1956" w:type="dxa"/>
            <w:shd w:val="clear" w:color="auto" w:fill="EAF1DD" w:themeFill="accent3" w:themeFillTint="33"/>
          </w:tcPr>
          <w:p w14:paraId="00000A09" w14:textId="77777777" w:rsidR="001C0154" w:rsidRPr="00D647C6" w:rsidRDefault="001C0154" w:rsidP="00495EEB">
            <w:pPr>
              <w:spacing w:after="4"/>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956" w:type="dxa"/>
            <w:shd w:val="clear" w:color="auto" w:fill="EAF1DD" w:themeFill="accent3" w:themeFillTint="33"/>
          </w:tcPr>
          <w:p w14:paraId="4E139676" w14:textId="5D544B0E" w:rsidR="001C0154" w:rsidRPr="00D647C6" w:rsidRDefault="001C0154" w:rsidP="00495EEB">
            <w:pPr>
              <w:spacing w:after="4"/>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1C0154" w:rsidRPr="00D647C6" w14:paraId="0C707618" w14:textId="60800E46" w:rsidTr="001C0154">
        <w:trPr>
          <w:trHeight w:val="287"/>
        </w:trPr>
        <w:tc>
          <w:tcPr>
            <w:tcW w:w="1955" w:type="dxa"/>
            <w:shd w:val="clear" w:color="auto" w:fill="auto"/>
          </w:tcPr>
          <w:p w14:paraId="00000A0A" w14:textId="77777777" w:rsidR="001C0154" w:rsidRPr="00D647C6" w:rsidRDefault="001C0154" w:rsidP="00495EEB">
            <w:pPr>
              <w:spacing w:after="4"/>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955" w:type="dxa"/>
            <w:shd w:val="clear" w:color="auto" w:fill="auto"/>
          </w:tcPr>
          <w:p w14:paraId="00000A0B" w14:textId="77777777" w:rsidR="001C0154" w:rsidRPr="00D647C6" w:rsidRDefault="001C0154" w:rsidP="00495EEB">
            <w:pPr>
              <w:spacing w:after="4"/>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1956" w:type="dxa"/>
            <w:shd w:val="clear" w:color="auto" w:fill="auto"/>
          </w:tcPr>
          <w:p w14:paraId="00000A0C" w14:textId="77777777" w:rsidR="001C0154" w:rsidRPr="00D647C6" w:rsidRDefault="001C0154" w:rsidP="00495EEB">
            <w:pPr>
              <w:spacing w:after="4"/>
              <w:rPr>
                <w:rFonts w:ascii="Times New Roman" w:hAnsi="Times New Roman" w:cs="Times New Roman"/>
                <w:b w:val="0"/>
                <w:bCs/>
                <w:color w:val="000000" w:themeColor="text1"/>
                <w:sz w:val="22"/>
                <w:szCs w:val="22"/>
              </w:rPr>
            </w:pPr>
          </w:p>
        </w:tc>
        <w:tc>
          <w:tcPr>
            <w:tcW w:w="1956" w:type="dxa"/>
            <w:shd w:val="clear" w:color="auto" w:fill="auto"/>
          </w:tcPr>
          <w:p w14:paraId="00000A0D" w14:textId="77777777" w:rsidR="001C0154" w:rsidRPr="00D647C6" w:rsidRDefault="001C0154" w:rsidP="00495EEB">
            <w:pPr>
              <w:spacing w:after="4"/>
              <w:rPr>
                <w:rFonts w:ascii="Times New Roman" w:hAnsi="Times New Roman" w:cs="Times New Roman"/>
                <w:b w:val="0"/>
                <w:bCs/>
                <w:color w:val="000000" w:themeColor="text1"/>
                <w:sz w:val="22"/>
                <w:szCs w:val="22"/>
              </w:rPr>
            </w:pPr>
          </w:p>
        </w:tc>
        <w:tc>
          <w:tcPr>
            <w:tcW w:w="1956" w:type="dxa"/>
            <w:shd w:val="clear" w:color="auto" w:fill="auto"/>
          </w:tcPr>
          <w:p w14:paraId="2BB0725E" w14:textId="77777777" w:rsidR="001C0154" w:rsidRPr="00D647C6" w:rsidRDefault="001C0154" w:rsidP="00495EEB">
            <w:pPr>
              <w:spacing w:after="4"/>
              <w:rPr>
                <w:rFonts w:ascii="Times New Roman" w:hAnsi="Times New Roman" w:cs="Times New Roman"/>
                <w:b w:val="0"/>
                <w:bCs/>
                <w:color w:val="000000" w:themeColor="text1"/>
                <w:sz w:val="22"/>
                <w:szCs w:val="22"/>
              </w:rPr>
            </w:pPr>
          </w:p>
        </w:tc>
      </w:tr>
    </w:tbl>
    <w:p w14:paraId="00000A0E" w14:textId="77777777" w:rsidR="0082651E" w:rsidRPr="00D647C6" w:rsidRDefault="0082651E">
      <w:pPr>
        <w:rPr>
          <w:b/>
          <w:color w:val="000000" w:themeColor="text1"/>
          <w:sz w:val="22"/>
          <w:szCs w:val="22"/>
        </w:rPr>
      </w:pPr>
    </w:p>
    <w:p w14:paraId="7B1A059D" w14:textId="4886622E" w:rsidR="00495EEB" w:rsidRPr="00D647C6" w:rsidRDefault="005E1C8C" w:rsidP="00495EEB">
      <w:pPr>
        <w:spacing w:after="80"/>
        <w:rPr>
          <w:b/>
          <w:color w:val="000000" w:themeColor="text1"/>
          <w:sz w:val="22"/>
          <w:szCs w:val="22"/>
        </w:rPr>
      </w:pPr>
      <w:r w:rsidRPr="00D647C6">
        <w:rPr>
          <w:b/>
          <w:color w:val="000000" w:themeColor="text1"/>
          <w:sz w:val="22"/>
          <w:szCs w:val="22"/>
        </w:rPr>
        <w:t>Overall missing data analysis stratified by meaning</w:t>
      </w:r>
    </w:p>
    <w:tbl>
      <w:tblPr>
        <w:tblStyle w:val="afd"/>
        <w:tblW w:w="97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89"/>
        <w:gridCol w:w="1992"/>
        <w:gridCol w:w="2268"/>
        <w:gridCol w:w="1134"/>
        <w:gridCol w:w="992"/>
        <w:gridCol w:w="1714"/>
      </w:tblGrid>
      <w:tr w:rsidR="001C0154" w:rsidRPr="00D647C6" w14:paraId="516F31E9" w14:textId="377C6D56" w:rsidTr="001C0154">
        <w:trPr>
          <w:trHeight w:val="224"/>
        </w:trPr>
        <w:tc>
          <w:tcPr>
            <w:tcW w:w="1689" w:type="dxa"/>
            <w:shd w:val="clear" w:color="auto" w:fill="EAF1DD" w:themeFill="accent3" w:themeFillTint="33"/>
          </w:tcPr>
          <w:p w14:paraId="00000A11" w14:textId="3692C35C"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992" w:type="dxa"/>
            <w:shd w:val="clear" w:color="auto" w:fill="EAF1DD" w:themeFill="accent3" w:themeFillTint="33"/>
          </w:tcPr>
          <w:p w14:paraId="00000A12" w14:textId="704FA793"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2268" w:type="dxa"/>
            <w:shd w:val="clear" w:color="auto" w:fill="EAF1DD" w:themeFill="accent3" w:themeFillTint="33"/>
          </w:tcPr>
          <w:p w14:paraId="00000A13" w14:textId="77777777"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1134" w:type="dxa"/>
            <w:shd w:val="clear" w:color="auto" w:fill="EAF1DD" w:themeFill="accent3" w:themeFillTint="33"/>
          </w:tcPr>
          <w:p w14:paraId="00000A14" w14:textId="77777777"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992" w:type="dxa"/>
            <w:shd w:val="clear" w:color="auto" w:fill="EAF1DD" w:themeFill="accent3" w:themeFillTint="33"/>
          </w:tcPr>
          <w:p w14:paraId="00000A15" w14:textId="77777777"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714" w:type="dxa"/>
            <w:shd w:val="clear" w:color="auto" w:fill="EAF1DD" w:themeFill="accent3" w:themeFillTint="33"/>
          </w:tcPr>
          <w:p w14:paraId="3B7B508A" w14:textId="5F4808E4" w:rsidR="001C0154" w:rsidRPr="00D647C6" w:rsidRDefault="001C0154">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1C0154" w:rsidRPr="00D647C6" w14:paraId="31DAA484" w14:textId="04CD7EE0" w:rsidTr="001C0154">
        <w:trPr>
          <w:trHeight w:val="467"/>
        </w:trPr>
        <w:tc>
          <w:tcPr>
            <w:tcW w:w="1689" w:type="dxa"/>
            <w:shd w:val="clear" w:color="auto" w:fill="auto"/>
          </w:tcPr>
          <w:p w14:paraId="00000A16" w14:textId="77777777" w:rsidR="001C0154" w:rsidRPr="00D647C6" w:rsidRDefault="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992" w:type="dxa"/>
            <w:shd w:val="clear" w:color="auto" w:fill="auto"/>
          </w:tcPr>
          <w:p w14:paraId="00000A17" w14:textId="77777777" w:rsidR="001C0154" w:rsidRPr="00D647C6" w:rsidRDefault="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2268" w:type="dxa"/>
            <w:shd w:val="clear" w:color="auto" w:fill="auto"/>
          </w:tcPr>
          <w:p w14:paraId="00000A18" w14:textId="77777777" w:rsidR="001C0154" w:rsidRPr="00D647C6" w:rsidRDefault="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1134" w:type="dxa"/>
            <w:shd w:val="clear" w:color="auto" w:fill="auto"/>
          </w:tcPr>
          <w:p w14:paraId="00000A19" w14:textId="77777777" w:rsidR="001C0154" w:rsidRPr="00D647C6" w:rsidRDefault="001C0154">
            <w:pPr>
              <w:rPr>
                <w:rFonts w:ascii="Times New Roman" w:hAnsi="Times New Roman" w:cs="Times New Roman"/>
                <w:b w:val="0"/>
                <w:bCs/>
                <w:color w:val="000000" w:themeColor="text1"/>
                <w:sz w:val="22"/>
                <w:szCs w:val="22"/>
              </w:rPr>
            </w:pPr>
          </w:p>
        </w:tc>
        <w:tc>
          <w:tcPr>
            <w:tcW w:w="992" w:type="dxa"/>
            <w:shd w:val="clear" w:color="auto" w:fill="auto"/>
          </w:tcPr>
          <w:p w14:paraId="00000A1A" w14:textId="77777777" w:rsidR="001C0154" w:rsidRPr="00D647C6" w:rsidRDefault="001C0154">
            <w:pPr>
              <w:rPr>
                <w:rFonts w:ascii="Times New Roman" w:hAnsi="Times New Roman" w:cs="Times New Roman"/>
                <w:b w:val="0"/>
                <w:bCs/>
                <w:color w:val="000000" w:themeColor="text1"/>
                <w:sz w:val="22"/>
                <w:szCs w:val="22"/>
              </w:rPr>
            </w:pPr>
          </w:p>
        </w:tc>
        <w:tc>
          <w:tcPr>
            <w:tcW w:w="1714" w:type="dxa"/>
            <w:shd w:val="clear" w:color="auto" w:fill="auto"/>
          </w:tcPr>
          <w:p w14:paraId="5A890874" w14:textId="77777777" w:rsidR="001C0154" w:rsidRPr="00D647C6" w:rsidRDefault="001C0154">
            <w:pPr>
              <w:rPr>
                <w:rFonts w:ascii="Times New Roman" w:hAnsi="Times New Roman" w:cs="Times New Roman"/>
                <w:bCs/>
                <w:color w:val="000000" w:themeColor="text1"/>
                <w:sz w:val="22"/>
                <w:szCs w:val="22"/>
              </w:rPr>
            </w:pPr>
          </w:p>
        </w:tc>
      </w:tr>
    </w:tbl>
    <w:p w14:paraId="00000A1B" w14:textId="77777777" w:rsidR="0082651E" w:rsidRPr="00D647C6" w:rsidRDefault="0082651E">
      <w:pPr>
        <w:rPr>
          <w:color w:val="000000" w:themeColor="text1"/>
          <w:sz w:val="22"/>
          <w:szCs w:val="22"/>
        </w:rPr>
      </w:pPr>
    </w:p>
    <w:p w14:paraId="156BAABD" w14:textId="305653AB" w:rsidR="001C0154" w:rsidRPr="00D647C6" w:rsidRDefault="001C0154" w:rsidP="00495EEB">
      <w:pPr>
        <w:spacing w:after="80"/>
        <w:rPr>
          <w:b/>
          <w:color w:val="000000" w:themeColor="text1"/>
          <w:sz w:val="22"/>
          <w:szCs w:val="22"/>
        </w:rPr>
      </w:pPr>
      <w:r w:rsidRPr="00D647C6">
        <w:rPr>
          <w:b/>
          <w:color w:val="000000" w:themeColor="text1"/>
          <w:sz w:val="22"/>
          <w:szCs w:val="22"/>
        </w:rPr>
        <w:t>Missing data analysis stratified by year</w:t>
      </w:r>
    </w:p>
    <w:tbl>
      <w:tblPr>
        <w:tblStyle w:val="afd"/>
        <w:tblW w:w="97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89"/>
        <w:gridCol w:w="1992"/>
        <w:gridCol w:w="2268"/>
        <w:gridCol w:w="1134"/>
        <w:gridCol w:w="992"/>
        <w:gridCol w:w="1714"/>
      </w:tblGrid>
      <w:tr w:rsidR="001C0154" w:rsidRPr="00D647C6" w14:paraId="687B821E" w14:textId="77777777" w:rsidTr="00A106DC">
        <w:trPr>
          <w:trHeight w:val="224"/>
        </w:trPr>
        <w:tc>
          <w:tcPr>
            <w:tcW w:w="1689" w:type="dxa"/>
            <w:shd w:val="clear" w:color="auto" w:fill="EAF1DD" w:themeFill="accent3" w:themeFillTint="33"/>
          </w:tcPr>
          <w:p w14:paraId="5E81C763"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992" w:type="dxa"/>
            <w:shd w:val="clear" w:color="auto" w:fill="EAF1DD" w:themeFill="accent3" w:themeFillTint="33"/>
          </w:tcPr>
          <w:p w14:paraId="33CAF9AE"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2268" w:type="dxa"/>
            <w:shd w:val="clear" w:color="auto" w:fill="EAF1DD" w:themeFill="accent3" w:themeFillTint="33"/>
          </w:tcPr>
          <w:p w14:paraId="0CD96473" w14:textId="38E4D12A"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year</w:t>
            </w:r>
          </w:p>
        </w:tc>
        <w:tc>
          <w:tcPr>
            <w:tcW w:w="1134" w:type="dxa"/>
            <w:shd w:val="clear" w:color="auto" w:fill="EAF1DD" w:themeFill="accent3" w:themeFillTint="33"/>
          </w:tcPr>
          <w:p w14:paraId="0AEF5A42"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992" w:type="dxa"/>
            <w:shd w:val="clear" w:color="auto" w:fill="EAF1DD" w:themeFill="accent3" w:themeFillTint="33"/>
          </w:tcPr>
          <w:p w14:paraId="1B665E96"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714" w:type="dxa"/>
            <w:shd w:val="clear" w:color="auto" w:fill="EAF1DD" w:themeFill="accent3" w:themeFillTint="33"/>
          </w:tcPr>
          <w:p w14:paraId="41475458"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1C0154" w:rsidRPr="00D647C6" w14:paraId="4C0EBA46" w14:textId="77777777" w:rsidTr="00A106DC">
        <w:trPr>
          <w:trHeight w:val="467"/>
        </w:trPr>
        <w:tc>
          <w:tcPr>
            <w:tcW w:w="1689" w:type="dxa"/>
            <w:shd w:val="clear" w:color="auto" w:fill="auto"/>
          </w:tcPr>
          <w:p w14:paraId="653BA40B" w14:textId="77777777" w:rsidR="001C0154" w:rsidRPr="00D647C6" w:rsidRDefault="001C0154"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992" w:type="dxa"/>
            <w:shd w:val="clear" w:color="auto" w:fill="auto"/>
          </w:tcPr>
          <w:p w14:paraId="3C113075" w14:textId="77777777" w:rsidR="001C0154" w:rsidRPr="00D647C6" w:rsidRDefault="001C0154"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2268" w:type="dxa"/>
            <w:shd w:val="clear" w:color="auto" w:fill="auto"/>
          </w:tcPr>
          <w:p w14:paraId="7A7CD902" w14:textId="59E6ED94" w:rsidR="001C0154" w:rsidRPr="00D647C6" w:rsidRDefault="001C0154"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year part of date variable</w:t>
            </w:r>
          </w:p>
        </w:tc>
        <w:tc>
          <w:tcPr>
            <w:tcW w:w="1134" w:type="dxa"/>
            <w:shd w:val="clear" w:color="auto" w:fill="auto"/>
          </w:tcPr>
          <w:p w14:paraId="229E2022" w14:textId="77777777" w:rsidR="001C0154" w:rsidRPr="00D647C6" w:rsidRDefault="001C0154" w:rsidP="00A106DC">
            <w:pPr>
              <w:rPr>
                <w:rFonts w:ascii="Times New Roman" w:hAnsi="Times New Roman" w:cs="Times New Roman"/>
                <w:b w:val="0"/>
                <w:bCs/>
                <w:color w:val="000000" w:themeColor="text1"/>
                <w:sz w:val="22"/>
                <w:szCs w:val="22"/>
              </w:rPr>
            </w:pPr>
          </w:p>
        </w:tc>
        <w:tc>
          <w:tcPr>
            <w:tcW w:w="992" w:type="dxa"/>
            <w:shd w:val="clear" w:color="auto" w:fill="auto"/>
          </w:tcPr>
          <w:p w14:paraId="27437C50" w14:textId="77777777" w:rsidR="001C0154" w:rsidRPr="00D647C6" w:rsidRDefault="001C0154" w:rsidP="00A106DC">
            <w:pPr>
              <w:rPr>
                <w:rFonts w:ascii="Times New Roman" w:hAnsi="Times New Roman" w:cs="Times New Roman"/>
                <w:b w:val="0"/>
                <w:bCs/>
                <w:color w:val="000000" w:themeColor="text1"/>
                <w:sz w:val="22"/>
                <w:szCs w:val="22"/>
              </w:rPr>
            </w:pPr>
          </w:p>
        </w:tc>
        <w:tc>
          <w:tcPr>
            <w:tcW w:w="1714" w:type="dxa"/>
            <w:shd w:val="clear" w:color="auto" w:fill="auto"/>
          </w:tcPr>
          <w:p w14:paraId="6304D93C" w14:textId="77777777" w:rsidR="001C0154" w:rsidRPr="00D647C6" w:rsidRDefault="001C0154" w:rsidP="00A106DC">
            <w:pPr>
              <w:rPr>
                <w:rFonts w:ascii="Times New Roman" w:hAnsi="Times New Roman" w:cs="Times New Roman"/>
                <w:bCs/>
                <w:color w:val="000000" w:themeColor="text1"/>
                <w:sz w:val="22"/>
                <w:szCs w:val="22"/>
              </w:rPr>
            </w:pPr>
          </w:p>
        </w:tc>
      </w:tr>
    </w:tbl>
    <w:p w14:paraId="168B18FA" w14:textId="77777777" w:rsidR="001C0154" w:rsidRPr="00D647C6" w:rsidRDefault="001C0154">
      <w:pPr>
        <w:rPr>
          <w:b/>
          <w:color w:val="000000" w:themeColor="text1"/>
          <w:sz w:val="22"/>
          <w:szCs w:val="22"/>
        </w:rPr>
      </w:pPr>
    </w:p>
    <w:p w14:paraId="5E7C5099" w14:textId="77777777" w:rsidR="00495EEB" w:rsidRDefault="00495EEB" w:rsidP="00495EEB">
      <w:pPr>
        <w:spacing w:after="80"/>
        <w:rPr>
          <w:b/>
          <w:color w:val="000000" w:themeColor="text1"/>
          <w:sz w:val="22"/>
          <w:szCs w:val="22"/>
        </w:rPr>
      </w:pPr>
    </w:p>
    <w:p w14:paraId="00000A1D" w14:textId="6330B428" w:rsidR="0082651E" w:rsidRPr="00D647C6" w:rsidRDefault="005E1C8C" w:rsidP="00495EEB">
      <w:pPr>
        <w:spacing w:after="80"/>
        <w:rPr>
          <w:b/>
          <w:color w:val="000000" w:themeColor="text1"/>
          <w:sz w:val="22"/>
          <w:szCs w:val="22"/>
        </w:rPr>
      </w:pPr>
      <w:r w:rsidRPr="00D647C6">
        <w:rPr>
          <w:b/>
          <w:color w:val="000000" w:themeColor="text1"/>
          <w:sz w:val="22"/>
          <w:szCs w:val="22"/>
        </w:rPr>
        <w:t>Missing data analysis stratified by year and meaning</w:t>
      </w:r>
    </w:p>
    <w:tbl>
      <w:tblPr>
        <w:tblStyle w:val="afd"/>
        <w:tblW w:w="98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77"/>
        <w:gridCol w:w="1624"/>
        <w:gridCol w:w="1850"/>
        <w:gridCol w:w="1850"/>
        <w:gridCol w:w="924"/>
        <w:gridCol w:w="808"/>
        <w:gridCol w:w="1397"/>
      </w:tblGrid>
      <w:tr w:rsidR="001C0154" w:rsidRPr="00D647C6" w14:paraId="3E85C2C9" w14:textId="77777777" w:rsidTr="001C0154">
        <w:trPr>
          <w:trHeight w:val="183"/>
        </w:trPr>
        <w:tc>
          <w:tcPr>
            <w:tcW w:w="1377" w:type="dxa"/>
            <w:shd w:val="clear" w:color="auto" w:fill="EAF1DD" w:themeFill="accent3" w:themeFillTint="33"/>
          </w:tcPr>
          <w:p w14:paraId="4A061E84"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624" w:type="dxa"/>
            <w:shd w:val="clear" w:color="auto" w:fill="EAF1DD" w:themeFill="accent3" w:themeFillTint="33"/>
          </w:tcPr>
          <w:p w14:paraId="67CD8983"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1850" w:type="dxa"/>
            <w:shd w:val="clear" w:color="auto" w:fill="EAF1DD" w:themeFill="accent3" w:themeFillTint="33"/>
          </w:tcPr>
          <w:p w14:paraId="7261D6E6" w14:textId="10F14BC0"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1850" w:type="dxa"/>
            <w:shd w:val="clear" w:color="auto" w:fill="EAF1DD" w:themeFill="accent3" w:themeFillTint="33"/>
          </w:tcPr>
          <w:p w14:paraId="53216571" w14:textId="3B276BDD"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year</w:t>
            </w:r>
          </w:p>
        </w:tc>
        <w:tc>
          <w:tcPr>
            <w:tcW w:w="924" w:type="dxa"/>
            <w:shd w:val="clear" w:color="auto" w:fill="EAF1DD" w:themeFill="accent3" w:themeFillTint="33"/>
          </w:tcPr>
          <w:p w14:paraId="433D8DBF"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808" w:type="dxa"/>
            <w:shd w:val="clear" w:color="auto" w:fill="EAF1DD" w:themeFill="accent3" w:themeFillTint="33"/>
          </w:tcPr>
          <w:p w14:paraId="2B73AF3B"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397" w:type="dxa"/>
            <w:shd w:val="clear" w:color="auto" w:fill="EAF1DD" w:themeFill="accent3" w:themeFillTint="33"/>
          </w:tcPr>
          <w:p w14:paraId="101631EB" w14:textId="77777777" w:rsidR="001C0154" w:rsidRPr="00D647C6" w:rsidRDefault="001C0154"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1C0154" w:rsidRPr="00D647C6" w14:paraId="41B33820" w14:textId="77777777" w:rsidTr="001C0154">
        <w:trPr>
          <w:trHeight w:val="381"/>
        </w:trPr>
        <w:tc>
          <w:tcPr>
            <w:tcW w:w="1377" w:type="dxa"/>
            <w:shd w:val="clear" w:color="auto" w:fill="auto"/>
          </w:tcPr>
          <w:p w14:paraId="2C8E7EA0" w14:textId="77777777" w:rsidR="001C0154" w:rsidRPr="00D647C6" w:rsidRDefault="001C0154" w:rsidP="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624" w:type="dxa"/>
            <w:shd w:val="clear" w:color="auto" w:fill="auto"/>
          </w:tcPr>
          <w:p w14:paraId="719C7F49" w14:textId="77777777" w:rsidR="001C0154" w:rsidRPr="00D647C6" w:rsidRDefault="001C0154" w:rsidP="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1850" w:type="dxa"/>
            <w:shd w:val="clear" w:color="auto" w:fill="auto"/>
          </w:tcPr>
          <w:p w14:paraId="39F84FC6" w14:textId="7846B58B" w:rsidR="001C0154" w:rsidRPr="00D647C6" w:rsidRDefault="001C0154" w:rsidP="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1850" w:type="dxa"/>
            <w:shd w:val="clear" w:color="auto" w:fill="auto"/>
          </w:tcPr>
          <w:p w14:paraId="1BCC1872" w14:textId="2E7E2FB0" w:rsidR="001C0154" w:rsidRPr="00D647C6" w:rsidRDefault="001C0154" w:rsidP="001C0154">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year part of date variable</w:t>
            </w:r>
          </w:p>
        </w:tc>
        <w:tc>
          <w:tcPr>
            <w:tcW w:w="924" w:type="dxa"/>
            <w:shd w:val="clear" w:color="auto" w:fill="auto"/>
          </w:tcPr>
          <w:p w14:paraId="7FD289E1" w14:textId="77777777" w:rsidR="001C0154" w:rsidRPr="00D647C6" w:rsidRDefault="001C0154" w:rsidP="001C0154">
            <w:pPr>
              <w:rPr>
                <w:rFonts w:ascii="Times New Roman" w:hAnsi="Times New Roman" w:cs="Times New Roman"/>
                <w:b w:val="0"/>
                <w:bCs/>
                <w:color w:val="000000" w:themeColor="text1"/>
                <w:sz w:val="22"/>
                <w:szCs w:val="22"/>
              </w:rPr>
            </w:pPr>
          </w:p>
        </w:tc>
        <w:tc>
          <w:tcPr>
            <w:tcW w:w="808" w:type="dxa"/>
            <w:shd w:val="clear" w:color="auto" w:fill="auto"/>
          </w:tcPr>
          <w:p w14:paraId="4B006CFB" w14:textId="77777777" w:rsidR="001C0154" w:rsidRPr="00D647C6" w:rsidRDefault="001C0154" w:rsidP="001C0154">
            <w:pPr>
              <w:rPr>
                <w:rFonts w:ascii="Times New Roman" w:hAnsi="Times New Roman" w:cs="Times New Roman"/>
                <w:b w:val="0"/>
                <w:bCs/>
                <w:color w:val="000000" w:themeColor="text1"/>
                <w:sz w:val="22"/>
                <w:szCs w:val="22"/>
              </w:rPr>
            </w:pPr>
          </w:p>
        </w:tc>
        <w:tc>
          <w:tcPr>
            <w:tcW w:w="1397" w:type="dxa"/>
            <w:shd w:val="clear" w:color="auto" w:fill="auto"/>
          </w:tcPr>
          <w:p w14:paraId="6A61B6EB" w14:textId="77777777" w:rsidR="001C0154" w:rsidRPr="00D647C6" w:rsidRDefault="001C0154" w:rsidP="001C0154">
            <w:pPr>
              <w:rPr>
                <w:rFonts w:ascii="Times New Roman" w:hAnsi="Times New Roman" w:cs="Times New Roman"/>
                <w:bCs/>
                <w:color w:val="000000" w:themeColor="text1"/>
                <w:sz w:val="22"/>
                <w:szCs w:val="22"/>
              </w:rPr>
            </w:pPr>
          </w:p>
        </w:tc>
      </w:tr>
    </w:tbl>
    <w:p w14:paraId="00000A2E" w14:textId="77777777" w:rsidR="0082651E" w:rsidRPr="00D647C6" w:rsidRDefault="0082651E">
      <w:pPr>
        <w:rPr>
          <w:b/>
          <w:color w:val="000000" w:themeColor="text1"/>
          <w:sz w:val="22"/>
          <w:szCs w:val="22"/>
        </w:rPr>
      </w:pPr>
    </w:p>
    <w:p w14:paraId="73198C0F" w14:textId="1627ED83" w:rsidR="0045580B" w:rsidRDefault="005E1C8C">
      <w:pPr>
        <w:rPr>
          <w:b/>
          <w:color w:val="000000" w:themeColor="text1"/>
          <w:sz w:val="22"/>
          <w:szCs w:val="22"/>
        </w:rPr>
      </w:pPr>
      <w:r w:rsidRPr="00D647C6">
        <w:rPr>
          <w:b/>
          <w:color w:val="000000" w:themeColor="text1"/>
          <w:sz w:val="22"/>
          <w:szCs w:val="22"/>
        </w:rPr>
        <w:t>STEP 4</w:t>
      </w:r>
    </w:p>
    <w:p w14:paraId="14CF7AE2" w14:textId="77777777" w:rsidR="00495EEB" w:rsidRPr="00D647C6" w:rsidRDefault="00495EEB">
      <w:pPr>
        <w:rPr>
          <w:b/>
          <w:color w:val="000000" w:themeColor="text1"/>
          <w:sz w:val="22"/>
          <w:szCs w:val="22"/>
        </w:rPr>
      </w:pPr>
    </w:p>
    <w:p w14:paraId="00000A30" w14:textId="25FF02B5" w:rsidR="0082651E" w:rsidRPr="00495EEB" w:rsidRDefault="0045580B" w:rsidP="00495EEB">
      <w:pPr>
        <w:shd w:val="clear" w:color="auto" w:fill="FFFFFF"/>
        <w:spacing w:after="80"/>
        <w:outlineLvl w:val="3"/>
        <w:rPr>
          <w:color w:val="000000" w:themeColor="text1"/>
          <w:sz w:val="22"/>
          <w:szCs w:val="22"/>
        </w:rPr>
      </w:pPr>
      <w:bookmarkStart w:id="201" w:name="_Toc67318481"/>
      <w:r w:rsidRPr="00D647C6">
        <w:rPr>
          <w:b/>
          <w:bCs/>
          <w:color w:val="000000" w:themeColor="text1"/>
          <w:sz w:val="22"/>
          <w:szCs w:val="22"/>
        </w:rPr>
        <w:t>Counts stratified by meaning (2 or more categories)</w:t>
      </w:r>
      <w:bookmarkEnd w:id="201"/>
    </w:p>
    <w:tbl>
      <w:tblPr>
        <w:tblStyle w:val="afd"/>
        <w:tblW w:w="98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77"/>
        <w:gridCol w:w="1624"/>
        <w:gridCol w:w="1850"/>
        <w:gridCol w:w="1850"/>
        <w:gridCol w:w="924"/>
        <w:gridCol w:w="808"/>
        <w:gridCol w:w="1397"/>
      </w:tblGrid>
      <w:tr w:rsidR="0045580B" w:rsidRPr="00D647C6" w14:paraId="0408B7C3" w14:textId="77777777" w:rsidTr="00A106DC">
        <w:trPr>
          <w:trHeight w:val="183"/>
        </w:trPr>
        <w:tc>
          <w:tcPr>
            <w:tcW w:w="1377" w:type="dxa"/>
            <w:shd w:val="clear" w:color="auto" w:fill="EAF1DD" w:themeFill="accent3" w:themeFillTint="33"/>
          </w:tcPr>
          <w:p w14:paraId="280EA955"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624" w:type="dxa"/>
            <w:shd w:val="clear" w:color="auto" w:fill="EAF1DD" w:themeFill="accent3" w:themeFillTint="33"/>
          </w:tcPr>
          <w:p w14:paraId="5582E982"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1850" w:type="dxa"/>
            <w:shd w:val="clear" w:color="auto" w:fill="EAF1DD" w:themeFill="accent3" w:themeFillTint="33"/>
          </w:tcPr>
          <w:p w14:paraId="1A4512F2"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1850" w:type="dxa"/>
            <w:shd w:val="clear" w:color="auto" w:fill="EAF1DD" w:themeFill="accent3" w:themeFillTint="33"/>
          </w:tcPr>
          <w:p w14:paraId="66F484E9" w14:textId="399933BA"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vocabulary</w:t>
            </w:r>
          </w:p>
        </w:tc>
        <w:tc>
          <w:tcPr>
            <w:tcW w:w="924" w:type="dxa"/>
            <w:shd w:val="clear" w:color="auto" w:fill="EAF1DD" w:themeFill="accent3" w:themeFillTint="33"/>
          </w:tcPr>
          <w:p w14:paraId="4D9BC4EC"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808" w:type="dxa"/>
            <w:shd w:val="clear" w:color="auto" w:fill="EAF1DD" w:themeFill="accent3" w:themeFillTint="33"/>
          </w:tcPr>
          <w:p w14:paraId="6BDE6940"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397" w:type="dxa"/>
            <w:shd w:val="clear" w:color="auto" w:fill="EAF1DD" w:themeFill="accent3" w:themeFillTint="33"/>
          </w:tcPr>
          <w:p w14:paraId="4E789C15"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086711BE" w14:textId="77777777" w:rsidTr="00A106DC">
        <w:trPr>
          <w:trHeight w:val="381"/>
        </w:trPr>
        <w:tc>
          <w:tcPr>
            <w:tcW w:w="1377" w:type="dxa"/>
            <w:shd w:val="clear" w:color="auto" w:fill="auto"/>
          </w:tcPr>
          <w:p w14:paraId="5D7E570E"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lastRenderedPageBreak/>
              <w:t>name of CDM table</w:t>
            </w:r>
          </w:p>
        </w:tc>
        <w:tc>
          <w:tcPr>
            <w:tcW w:w="1624" w:type="dxa"/>
            <w:shd w:val="clear" w:color="auto" w:fill="auto"/>
          </w:tcPr>
          <w:p w14:paraId="52DE9C29"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1850" w:type="dxa"/>
            <w:shd w:val="clear" w:color="auto" w:fill="auto"/>
          </w:tcPr>
          <w:p w14:paraId="4119B633"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1850" w:type="dxa"/>
            <w:shd w:val="clear" w:color="auto" w:fill="auto"/>
          </w:tcPr>
          <w:p w14:paraId="126F8C2F" w14:textId="17483E81"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variable</w:t>
            </w:r>
          </w:p>
        </w:tc>
        <w:tc>
          <w:tcPr>
            <w:tcW w:w="924" w:type="dxa"/>
            <w:shd w:val="clear" w:color="auto" w:fill="auto"/>
          </w:tcPr>
          <w:p w14:paraId="5C61AFC1" w14:textId="77777777" w:rsidR="0045580B" w:rsidRPr="00D647C6" w:rsidRDefault="0045580B" w:rsidP="00A106DC">
            <w:pPr>
              <w:rPr>
                <w:rFonts w:ascii="Times New Roman" w:hAnsi="Times New Roman" w:cs="Times New Roman"/>
                <w:b w:val="0"/>
                <w:bCs/>
                <w:color w:val="000000" w:themeColor="text1"/>
                <w:sz w:val="22"/>
                <w:szCs w:val="22"/>
              </w:rPr>
            </w:pPr>
          </w:p>
        </w:tc>
        <w:tc>
          <w:tcPr>
            <w:tcW w:w="808" w:type="dxa"/>
            <w:shd w:val="clear" w:color="auto" w:fill="auto"/>
          </w:tcPr>
          <w:p w14:paraId="2AA0604C" w14:textId="77777777" w:rsidR="0045580B" w:rsidRPr="00D647C6" w:rsidRDefault="0045580B" w:rsidP="00A106DC">
            <w:pPr>
              <w:rPr>
                <w:rFonts w:ascii="Times New Roman" w:hAnsi="Times New Roman" w:cs="Times New Roman"/>
                <w:b w:val="0"/>
                <w:bCs/>
                <w:color w:val="000000" w:themeColor="text1"/>
                <w:sz w:val="22"/>
                <w:szCs w:val="22"/>
              </w:rPr>
            </w:pPr>
          </w:p>
        </w:tc>
        <w:tc>
          <w:tcPr>
            <w:tcW w:w="1397" w:type="dxa"/>
            <w:shd w:val="clear" w:color="auto" w:fill="auto"/>
          </w:tcPr>
          <w:p w14:paraId="659B0DA3" w14:textId="77777777" w:rsidR="0045580B" w:rsidRPr="00D647C6" w:rsidRDefault="0045580B" w:rsidP="00A106DC">
            <w:pPr>
              <w:rPr>
                <w:rFonts w:ascii="Times New Roman" w:hAnsi="Times New Roman" w:cs="Times New Roman"/>
                <w:bCs/>
                <w:color w:val="000000" w:themeColor="text1"/>
                <w:sz w:val="22"/>
                <w:szCs w:val="22"/>
              </w:rPr>
            </w:pPr>
          </w:p>
        </w:tc>
      </w:tr>
    </w:tbl>
    <w:p w14:paraId="00000A5B" w14:textId="77777777" w:rsidR="0082651E" w:rsidRPr="00D647C6" w:rsidRDefault="0082651E">
      <w:pPr>
        <w:rPr>
          <w:color w:val="000000" w:themeColor="text1"/>
          <w:sz w:val="22"/>
          <w:szCs w:val="22"/>
        </w:rPr>
      </w:pPr>
    </w:p>
    <w:p w14:paraId="52DC380B" w14:textId="7318E79D" w:rsidR="0045580B" w:rsidRPr="00495EEB" w:rsidRDefault="0045580B" w:rsidP="00495EEB">
      <w:pPr>
        <w:shd w:val="clear" w:color="auto" w:fill="FFFFFF"/>
        <w:spacing w:after="80"/>
        <w:outlineLvl w:val="3"/>
        <w:rPr>
          <w:color w:val="000000" w:themeColor="text1"/>
          <w:sz w:val="22"/>
          <w:szCs w:val="22"/>
        </w:rPr>
      </w:pPr>
      <w:bookmarkStart w:id="202" w:name="_Toc67318482"/>
      <w:r w:rsidRPr="00D647C6">
        <w:rPr>
          <w:b/>
          <w:bCs/>
          <w:color w:val="000000" w:themeColor="text1"/>
          <w:sz w:val="22"/>
          <w:szCs w:val="22"/>
        </w:rPr>
        <w:t>Counts stratified by meaning (other variables)</w:t>
      </w:r>
      <w:bookmarkEnd w:id="202"/>
    </w:p>
    <w:tbl>
      <w:tblPr>
        <w:tblStyle w:val="afd"/>
        <w:tblW w:w="98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4"/>
        <w:gridCol w:w="1998"/>
        <w:gridCol w:w="2682"/>
        <w:gridCol w:w="851"/>
        <w:gridCol w:w="992"/>
        <w:gridCol w:w="1599"/>
      </w:tblGrid>
      <w:tr w:rsidR="0045580B" w:rsidRPr="00D647C6" w14:paraId="7B166DA5" w14:textId="77777777" w:rsidTr="0045580B">
        <w:trPr>
          <w:trHeight w:val="175"/>
        </w:trPr>
        <w:tc>
          <w:tcPr>
            <w:tcW w:w="1694" w:type="dxa"/>
            <w:shd w:val="clear" w:color="auto" w:fill="EAF1DD" w:themeFill="accent3" w:themeFillTint="33"/>
          </w:tcPr>
          <w:p w14:paraId="655ED18A"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998" w:type="dxa"/>
            <w:shd w:val="clear" w:color="auto" w:fill="EAF1DD" w:themeFill="accent3" w:themeFillTint="33"/>
          </w:tcPr>
          <w:p w14:paraId="01998948"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2682" w:type="dxa"/>
            <w:shd w:val="clear" w:color="auto" w:fill="EAF1DD" w:themeFill="accent3" w:themeFillTint="33"/>
          </w:tcPr>
          <w:p w14:paraId="7A344314"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851" w:type="dxa"/>
            <w:shd w:val="clear" w:color="auto" w:fill="EAF1DD" w:themeFill="accent3" w:themeFillTint="33"/>
          </w:tcPr>
          <w:p w14:paraId="5492FEF3"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992" w:type="dxa"/>
            <w:shd w:val="clear" w:color="auto" w:fill="EAF1DD" w:themeFill="accent3" w:themeFillTint="33"/>
          </w:tcPr>
          <w:p w14:paraId="264BA611"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599" w:type="dxa"/>
            <w:shd w:val="clear" w:color="auto" w:fill="EAF1DD" w:themeFill="accent3" w:themeFillTint="33"/>
          </w:tcPr>
          <w:p w14:paraId="3F2EA255"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526EDA96" w14:textId="77777777" w:rsidTr="0045580B">
        <w:trPr>
          <w:trHeight w:val="364"/>
        </w:trPr>
        <w:tc>
          <w:tcPr>
            <w:tcW w:w="1694" w:type="dxa"/>
            <w:shd w:val="clear" w:color="auto" w:fill="auto"/>
          </w:tcPr>
          <w:p w14:paraId="267939D2"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998" w:type="dxa"/>
            <w:shd w:val="clear" w:color="auto" w:fill="auto"/>
          </w:tcPr>
          <w:p w14:paraId="13ABEFE7"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2682" w:type="dxa"/>
            <w:shd w:val="clear" w:color="auto" w:fill="auto"/>
          </w:tcPr>
          <w:p w14:paraId="461F36C0"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851" w:type="dxa"/>
            <w:shd w:val="clear" w:color="auto" w:fill="auto"/>
          </w:tcPr>
          <w:p w14:paraId="0BE50864" w14:textId="77777777" w:rsidR="0045580B" w:rsidRPr="00D647C6" w:rsidRDefault="0045580B" w:rsidP="00A106DC">
            <w:pPr>
              <w:rPr>
                <w:rFonts w:ascii="Times New Roman" w:hAnsi="Times New Roman" w:cs="Times New Roman"/>
                <w:b w:val="0"/>
                <w:bCs/>
                <w:color w:val="000000" w:themeColor="text1"/>
                <w:sz w:val="22"/>
                <w:szCs w:val="22"/>
              </w:rPr>
            </w:pPr>
          </w:p>
        </w:tc>
        <w:tc>
          <w:tcPr>
            <w:tcW w:w="992" w:type="dxa"/>
            <w:shd w:val="clear" w:color="auto" w:fill="auto"/>
          </w:tcPr>
          <w:p w14:paraId="6C7F9B40" w14:textId="77777777" w:rsidR="0045580B" w:rsidRPr="00D647C6" w:rsidRDefault="0045580B" w:rsidP="00A106DC">
            <w:pPr>
              <w:rPr>
                <w:rFonts w:ascii="Times New Roman" w:hAnsi="Times New Roman" w:cs="Times New Roman"/>
                <w:b w:val="0"/>
                <w:bCs/>
                <w:color w:val="000000" w:themeColor="text1"/>
                <w:sz w:val="22"/>
                <w:szCs w:val="22"/>
              </w:rPr>
            </w:pPr>
          </w:p>
        </w:tc>
        <w:tc>
          <w:tcPr>
            <w:tcW w:w="1599" w:type="dxa"/>
            <w:shd w:val="clear" w:color="auto" w:fill="auto"/>
          </w:tcPr>
          <w:p w14:paraId="7673C58E" w14:textId="77777777" w:rsidR="0045580B" w:rsidRPr="00D647C6" w:rsidRDefault="0045580B" w:rsidP="00A106DC">
            <w:pPr>
              <w:rPr>
                <w:rFonts w:ascii="Times New Roman" w:hAnsi="Times New Roman" w:cs="Times New Roman"/>
                <w:bCs/>
                <w:color w:val="000000" w:themeColor="text1"/>
                <w:sz w:val="22"/>
                <w:szCs w:val="22"/>
              </w:rPr>
            </w:pPr>
          </w:p>
        </w:tc>
      </w:tr>
    </w:tbl>
    <w:p w14:paraId="00000A6C" w14:textId="77777777" w:rsidR="0082651E" w:rsidRPr="00D647C6" w:rsidRDefault="0082651E">
      <w:pPr>
        <w:rPr>
          <w:color w:val="000000" w:themeColor="text1"/>
          <w:sz w:val="22"/>
          <w:szCs w:val="22"/>
        </w:rPr>
      </w:pPr>
    </w:p>
    <w:p w14:paraId="13089B7F" w14:textId="1D7A5C36" w:rsidR="0045580B" w:rsidRPr="00495EEB" w:rsidRDefault="0045580B" w:rsidP="00495EEB">
      <w:pPr>
        <w:shd w:val="clear" w:color="auto" w:fill="FFFFFF"/>
        <w:spacing w:after="80"/>
        <w:outlineLvl w:val="3"/>
        <w:rPr>
          <w:color w:val="000000" w:themeColor="text1"/>
          <w:sz w:val="22"/>
          <w:szCs w:val="22"/>
        </w:rPr>
      </w:pPr>
      <w:bookmarkStart w:id="203" w:name="_Toc67318483"/>
      <w:r w:rsidRPr="00D647C6">
        <w:rPr>
          <w:b/>
          <w:bCs/>
          <w:color w:val="000000" w:themeColor="text1"/>
          <w:sz w:val="22"/>
          <w:szCs w:val="22"/>
        </w:rPr>
        <w:t>Counts stratified by meaning and year (2 or more categories)</w:t>
      </w:r>
      <w:bookmarkEnd w:id="203"/>
    </w:p>
    <w:tbl>
      <w:tblPr>
        <w:tblStyle w:val="afd"/>
        <w:tblW w:w="981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413"/>
        <w:gridCol w:w="1134"/>
        <w:gridCol w:w="1701"/>
        <w:gridCol w:w="1417"/>
        <w:gridCol w:w="1293"/>
        <w:gridCol w:w="843"/>
        <w:gridCol w:w="737"/>
        <w:gridCol w:w="1275"/>
      </w:tblGrid>
      <w:tr w:rsidR="0045580B" w:rsidRPr="00D647C6" w14:paraId="3BF7C2FA" w14:textId="77777777" w:rsidTr="0045580B">
        <w:trPr>
          <w:trHeight w:val="150"/>
        </w:trPr>
        <w:tc>
          <w:tcPr>
            <w:tcW w:w="1413" w:type="dxa"/>
            <w:shd w:val="clear" w:color="auto" w:fill="EAF1DD" w:themeFill="accent3" w:themeFillTint="33"/>
          </w:tcPr>
          <w:p w14:paraId="4C420CDC"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134" w:type="dxa"/>
            <w:shd w:val="clear" w:color="auto" w:fill="EAF1DD" w:themeFill="accent3" w:themeFillTint="33"/>
          </w:tcPr>
          <w:p w14:paraId="1CF436D4"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1701" w:type="dxa"/>
            <w:shd w:val="clear" w:color="auto" w:fill="EAF1DD" w:themeFill="accent3" w:themeFillTint="33"/>
          </w:tcPr>
          <w:p w14:paraId="5FE833DD"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1417" w:type="dxa"/>
            <w:shd w:val="clear" w:color="auto" w:fill="EAF1DD" w:themeFill="accent3" w:themeFillTint="33"/>
          </w:tcPr>
          <w:p w14:paraId="6A1A7EBF"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vocabulary</w:t>
            </w:r>
          </w:p>
        </w:tc>
        <w:tc>
          <w:tcPr>
            <w:tcW w:w="1293" w:type="dxa"/>
            <w:shd w:val="clear" w:color="auto" w:fill="EAF1DD" w:themeFill="accent3" w:themeFillTint="33"/>
          </w:tcPr>
          <w:p w14:paraId="1AD278E9" w14:textId="60C9D130"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year</w:t>
            </w:r>
          </w:p>
        </w:tc>
        <w:tc>
          <w:tcPr>
            <w:tcW w:w="843" w:type="dxa"/>
            <w:shd w:val="clear" w:color="auto" w:fill="EAF1DD" w:themeFill="accent3" w:themeFillTint="33"/>
          </w:tcPr>
          <w:p w14:paraId="157D60F2" w14:textId="00676D23"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737" w:type="dxa"/>
            <w:shd w:val="clear" w:color="auto" w:fill="EAF1DD" w:themeFill="accent3" w:themeFillTint="33"/>
          </w:tcPr>
          <w:p w14:paraId="05FCEB8D"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275" w:type="dxa"/>
            <w:shd w:val="clear" w:color="auto" w:fill="EAF1DD" w:themeFill="accent3" w:themeFillTint="33"/>
          </w:tcPr>
          <w:p w14:paraId="52E52636"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68BE75A6" w14:textId="77777777" w:rsidTr="0045580B">
        <w:trPr>
          <w:trHeight w:val="313"/>
        </w:trPr>
        <w:tc>
          <w:tcPr>
            <w:tcW w:w="1413" w:type="dxa"/>
            <w:shd w:val="clear" w:color="auto" w:fill="auto"/>
          </w:tcPr>
          <w:p w14:paraId="2AFFD719"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134" w:type="dxa"/>
            <w:shd w:val="clear" w:color="auto" w:fill="auto"/>
          </w:tcPr>
          <w:p w14:paraId="33EBB199"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1701" w:type="dxa"/>
            <w:shd w:val="clear" w:color="auto" w:fill="auto"/>
          </w:tcPr>
          <w:p w14:paraId="74091A6A"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1417" w:type="dxa"/>
            <w:shd w:val="clear" w:color="auto" w:fill="auto"/>
          </w:tcPr>
          <w:p w14:paraId="1C473A90"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variable</w:t>
            </w:r>
          </w:p>
        </w:tc>
        <w:tc>
          <w:tcPr>
            <w:tcW w:w="1293" w:type="dxa"/>
            <w:shd w:val="clear" w:color="auto" w:fill="auto"/>
          </w:tcPr>
          <w:p w14:paraId="0959246A" w14:textId="3ABE5801" w:rsidR="0045580B" w:rsidRPr="00D647C6" w:rsidRDefault="0045580B" w:rsidP="00A106DC">
            <w:pPr>
              <w:rPr>
                <w:rFonts w:ascii="Times New Roman" w:hAnsi="Times New Roman" w:cs="Times New Roman"/>
                <w:bCs/>
                <w:color w:val="000000" w:themeColor="text1"/>
                <w:sz w:val="22"/>
                <w:szCs w:val="22"/>
              </w:rPr>
            </w:pPr>
            <w:r w:rsidRPr="00D647C6">
              <w:rPr>
                <w:rFonts w:ascii="Times New Roman" w:hAnsi="Times New Roman" w:cs="Times New Roman"/>
                <w:b w:val="0"/>
                <w:bCs/>
                <w:color w:val="000000" w:themeColor="text1"/>
                <w:sz w:val="22"/>
                <w:szCs w:val="22"/>
              </w:rPr>
              <w:t>year part of date variable</w:t>
            </w:r>
          </w:p>
        </w:tc>
        <w:tc>
          <w:tcPr>
            <w:tcW w:w="843" w:type="dxa"/>
            <w:shd w:val="clear" w:color="auto" w:fill="auto"/>
          </w:tcPr>
          <w:p w14:paraId="739E6912" w14:textId="17754808" w:rsidR="0045580B" w:rsidRPr="00D647C6" w:rsidRDefault="0045580B" w:rsidP="00A106DC">
            <w:pPr>
              <w:rPr>
                <w:rFonts w:ascii="Times New Roman" w:hAnsi="Times New Roman" w:cs="Times New Roman"/>
                <w:b w:val="0"/>
                <w:bCs/>
                <w:color w:val="000000" w:themeColor="text1"/>
                <w:sz w:val="22"/>
                <w:szCs w:val="22"/>
              </w:rPr>
            </w:pPr>
          </w:p>
        </w:tc>
        <w:tc>
          <w:tcPr>
            <w:tcW w:w="737" w:type="dxa"/>
            <w:shd w:val="clear" w:color="auto" w:fill="auto"/>
          </w:tcPr>
          <w:p w14:paraId="1F31D1AD" w14:textId="77777777" w:rsidR="0045580B" w:rsidRPr="00D647C6" w:rsidRDefault="0045580B" w:rsidP="00A106DC">
            <w:pPr>
              <w:rPr>
                <w:rFonts w:ascii="Times New Roman" w:hAnsi="Times New Roman" w:cs="Times New Roman"/>
                <w:b w:val="0"/>
                <w:bCs/>
                <w:color w:val="000000" w:themeColor="text1"/>
                <w:sz w:val="22"/>
                <w:szCs w:val="22"/>
              </w:rPr>
            </w:pPr>
          </w:p>
        </w:tc>
        <w:tc>
          <w:tcPr>
            <w:tcW w:w="1275" w:type="dxa"/>
            <w:shd w:val="clear" w:color="auto" w:fill="auto"/>
          </w:tcPr>
          <w:p w14:paraId="55459052" w14:textId="77777777" w:rsidR="0045580B" w:rsidRPr="00D647C6" w:rsidRDefault="0045580B" w:rsidP="00A106DC">
            <w:pPr>
              <w:rPr>
                <w:rFonts w:ascii="Times New Roman" w:hAnsi="Times New Roman" w:cs="Times New Roman"/>
                <w:bCs/>
                <w:color w:val="000000" w:themeColor="text1"/>
                <w:sz w:val="22"/>
                <w:szCs w:val="22"/>
              </w:rPr>
            </w:pPr>
          </w:p>
        </w:tc>
      </w:tr>
    </w:tbl>
    <w:p w14:paraId="430878E5" w14:textId="77777777" w:rsidR="00495EEB" w:rsidRDefault="00495EEB" w:rsidP="00495EEB">
      <w:pPr>
        <w:shd w:val="clear" w:color="auto" w:fill="FFFFFF"/>
        <w:spacing w:after="80"/>
        <w:outlineLvl w:val="3"/>
        <w:rPr>
          <w:b/>
          <w:bCs/>
          <w:color w:val="000000" w:themeColor="text1"/>
          <w:sz w:val="22"/>
          <w:szCs w:val="22"/>
        </w:rPr>
      </w:pPr>
    </w:p>
    <w:p w14:paraId="3A992C33" w14:textId="5F57B6B0" w:rsidR="0045580B" w:rsidRPr="00495EEB" w:rsidRDefault="0045580B" w:rsidP="00495EEB">
      <w:pPr>
        <w:shd w:val="clear" w:color="auto" w:fill="FFFFFF"/>
        <w:spacing w:after="80"/>
        <w:outlineLvl w:val="3"/>
        <w:rPr>
          <w:color w:val="000000" w:themeColor="text1"/>
          <w:sz w:val="22"/>
          <w:szCs w:val="22"/>
        </w:rPr>
      </w:pPr>
      <w:bookmarkStart w:id="204" w:name="_Toc67318484"/>
      <w:r w:rsidRPr="00D647C6">
        <w:rPr>
          <w:b/>
          <w:bCs/>
          <w:color w:val="000000" w:themeColor="text1"/>
          <w:sz w:val="22"/>
          <w:szCs w:val="22"/>
        </w:rPr>
        <w:t>Counts stratified by meaning and year (other variables)</w:t>
      </w:r>
      <w:bookmarkEnd w:id="204"/>
    </w:p>
    <w:tbl>
      <w:tblPr>
        <w:tblStyle w:val="afd"/>
        <w:tblW w:w="98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77"/>
        <w:gridCol w:w="1624"/>
        <w:gridCol w:w="1850"/>
        <w:gridCol w:w="1850"/>
        <w:gridCol w:w="924"/>
        <w:gridCol w:w="808"/>
        <w:gridCol w:w="1397"/>
      </w:tblGrid>
      <w:tr w:rsidR="0045580B" w:rsidRPr="00D647C6" w14:paraId="7D6099BB" w14:textId="77777777" w:rsidTr="00A106DC">
        <w:trPr>
          <w:trHeight w:val="183"/>
        </w:trPr>
        <w:tc>
          <w:tcPr>
            <w:tcW w:w="1377" w:type="dxa"/>
            <w:shd w:val="clear" w:color="auto" w:fill="EAF1DD" w:themeFill="accent3" w:themeFillTint="33"/>
          </w:tcPr>
          <w:p w14:paraId="21417ABE"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624" w:type="dxa"/>
            <w:shd w:val="clear" w:color="auto" w:fill="EAF1DD" w:themeFill="accent3" w:themeFillTint="33"/>
          </w:tcPr>
          <w:p w14:paraId="680E992C"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1850" w:type="dxa"/>
            <w:shd w:val="clear" w:color="auto" w:fill="EAF1DD" w:themeFill="accent3" w:themeFillTint="33"/>
          </w:tcPr>
          <w:p w14:paraId="13171823"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1850" w:type="dxa"/>
            <w:shd w:val="clear" w:color="auto" w:fill="EAF1DD" w:themeFill="accent3" w:themeFillTint="33"/>
          </w:tcPr>
          <w:p w14:paraId="7805A072" w14:textId="2EA646D8"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year</w:t>
            </w:r>
          </w:p>
        </w:tc>
        <w:tc>
          <w:tcPr>
            <w:tcW w:w="924" w:type="dxa"/>
            <w:shd w:val="clear" w:color="auto" w:fill="EAF1DD" w:themeFill="accent3" w:themeFillTint="33"/>
          </w:tcPr>
          <w:p w14:paraId="0AE93C4A"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808" w:type="dxa"/>
            <w:shd w:val="clear" w:color="auto" w:fill="EAF1DD" w:themeFill="accent3" w:themeFillTint="33"/>
          </w:tcPr>
          <w:p w14:paraId="30BA9490"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397" w:type="dxa"/>
            <w:shd w:val="clear" w:color="auto" w:fill="EAF1DD" w:themeFill="accent3" w:themeFillTint="33"/>
          </w:tcPr>
          <w:p w14:paraId="00E21C34"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2D36A47D" w14:textId="77777777" w:rsidTr="00A106DC">
        <w:trPr>
          <w:trHeight w:val="381"/>
        </w:trPr>
        <w:tc>
          <w:tcPr>
            <w:tcW w:w="1377" w:type="dxa"/>
            <w:shd w:val="clear" w:color="auto" w:fill="auto"/>
          </w:tcPr>
          <w:p w14:paraId="7DF68687"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624" w:type="dxa"/>
            <w:shd w:val="clear" w:color="auto" w:fill="auto"/>
          </w:tcPr>
          <w:p w14:paraId="7593EE7D"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variable</w:t>
            </w:r>
          </w:p>
        </w:tc>
        <w:tc>
          <w:tcPr>
            <w:tcW w:w="1850" w:type="dxa"/>
            <w:shd w:val="clear" w:color="auto" w:fill="auto"/>
          </w:tcPr>
          <w:p w14:paraId="47311E95"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1850" w:type="dxa"/>
            <w:shd w:val="clear" w:color="auto" w:fill="auto"/>
          </w:tcPr>
          <w:p w14:paraId="426F06A2" w14:textId="48DB06DE"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year part of date variable</w:t>
            </w:r>
          </w:p>
        </w:tc>
        <w:tc>
          <w:tcPr>
            <w:tcW w:w="924" w:type="dxa"/>
            <w:shd w:val="clear" w:color="auto" w:fill="auto"/>
          </w:tcPr>
          <w:p w14:paraId="385E39C9" w14:textId="77777777" w:rsidR="0045580B" w:rsidRPr="00D647C6" w:rsidRDefault="0045580B" w:rsidP="00A106DC">
            <w:pPr>
              <w:rPr>
                <w:rFonts w:ascii="Times New Roman" w:hAnsi="Times New Roman" w:cs="Times New Roman"/>
                <w:b w:val="0"/>
                <w:bCs/>
                <w:color w:val="000000" w:themeColor="text1"/>
                <w:sz w:val="22"/>
                <w:szCs w:val="22"/>
              </w:rPr>
            </w:pPr>
          </w:p>
        </w:tc>
        <w:tc>
          <w:tcPr>
            <w:tcW w:w="808" w:type="dxa"/>
            <w:shd w:val="clear" w:color="auto" w:fill="auto"/>
          </w:tcPr>
          <w:p w14:paraId="11DBB20F" w14:textId="77777777" w:rsidR="0045580B" w:rsidRPr="00D647C6" w:rsidRDefault="0045580B" w:rsidP="00A106DC">
            <w:pPr>
              <w:rPr>
                <w:rFonts w:ascii="Times New Roman" w:hAnsi="Times New Roman" w:cs="Times New Roman"/>
                <w:b w:val="0"/>
                <w:bCs/>
                <w:color w:val="000000" w:themeColor="text1"/>
                <w:sz w:val="22"/>
                <w:szCs w:val="22"/>
              </w:rPr>
            </w:pPr>
          </w:p>
        </w:tc>
        <w:tc>
          <w:tcPr>
            <w:tcW w:w="1397" w:type="dxa"/>
            <w:shd w:val="clear" w:color="auto" w:fill="auto"/>
          </w:tcPr>
          <w:p w14:paraId="344A9B5A" w14:textId="77777777" w:rsidR="0045580B" w:rsidRPr="00D647C6" w:rsidRDefault="0045580B" w:rsidP="00A106DC">
            <w:pPr>
              <w:rPr>
                <w:rFonts w:ascii="Times New Roman" w:hAnsi="Times New Roman" w:cs="Times New Roman"/>
                <w:bCs/>
                <w:color w:val="000000" w:themeColor="text1"/>
                <w:sz w:val="22"/>
                <w:szCs w:val="22"/>
              </w:rPr>
            </w:pPr>
          </w:p>
        </w:tc>
      </w:tr>
    </w:tbl>
    <w:p w14:paraId="659C50CA" w14:textId="77777777" w:rsidR="0045580B" w:rsidRPr="00D647C6" w:rsidRDefault="0045580B">
      <w:pPr>
        <w:rPr>
          <w:b/>
          <w:color w:val="000000" w:themeColor="text1"/>
          <w:sz w:val="22"/>
          <w:szCs w:val="22"/>
        </w:rPr>
      </w:pPr>
    </w:p>
    <w:p w14:paraId="40AE3DA9" w14:textId="77777777" w:rsidR="0045580B" w:rsidRPr="00D647C6" w:rsidRDefault="0045580B">
      <w:pPr>
        <w:rPr>
          <w:b/>
          <w:color w:val="000000" w:themeColor="text1"/>
          <w:sz w:val="22"/>
          <w:szCs w:val="22"/>
        </w:rPr>
      </w:pPr>
    </w:p>
    <w:p w14:paraId="00000A6E" w14:textId="4D333B61" w:rsidR="0082651E" w:rsidRPr="00D647C6" w:rsidRDefault="005E1C8C">
      <w:pPr>
        <w:rPr>
          <w:b/>
          <w:color w:val="000000" w:themeColor="text1"/>
          <w:sz w:val="22"/>
          <w:szCs w:val="22"/>
        </w:rPr>
      </w:pPr>
      <w:r w:rsidRPr="00D647C6">
        <w:rPr>
          <w:b/>
          <w:color w:val="000000" w:themeColor="text1"/>
          <w:sz w:val="22"/>
          <w:szCs w:val="22"/>
        </w:rPr>
        <w:t>STEP 5</w:t>
      </w:r>
    </w:p>
    <w:p w14:paraId="7216C73E" w14:textId="3712C5CE" w:rsidR="0045580B" w:rsidRPr="00495EEB" w:rsidRDefault="0045580B" w:rsidP="00495EEB">
      <w:pPr>
        <w:shd w:val="clear" w:color="auto" w:fill="FFFFFF"/>
        <w:spacing w:before="150" w:after="150"/>
        <w:outlineLvl w:val="3"/>
        <w:rPr>
          <w:color w:val="000000" w:themeColor="text1"/>
          <w:sz w:val="22"/>
          <w:szCs w:val="22"/>
        </w:rPr>
      </w:pPr>
      <w:bookmarkStart w:id="205" w:name="_Toc67318485"/>
      <w:r w:rsidRPr="00D647C6">
        <w:rPr>
          <w:b/>
          <w:bCs/>
          <w:color w:val="000000" w:themeColor="text1"/>
          <w:sz w:val="22"/>
          <w:szCs w:val="22"/>
        </w:rPr>
        <w:t>Date counts stratified by meaning</w:t>
      </w:r>
      <w:bookmarkEnd w:id="205"/>
      <w:r w:rsidRPr="00D647C6">
        <w:rPr>
          <w:b/>
          <w:bCs/>
          <w:color w:val="000000" w:themeColor="text1"/>
          <w:sz w:val="22"/>
          <w:szCs w:val="22"/>
        </w:rPr>
        <w:t xml:space="preserve"> </w:t>
      </w:r>
    </w:p>
    <w:tbl>
      <w:tblPr>
        <w:tblStyle w:val="afd"/>
        <w:tblW w:w="98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694"/>
        <w:gridCol w:w="1998"/>
        <w:gridCol w:w="2682"/>
        <w:gridCol w:w="851"/>
        <w:gridCol w:w="992"/>
        <w:gridCol w:w="1599"/>
      </w:tblGrid>
      <w:tr w:rsidR="0045580B" w:rsidRPr="00D647C6" w14:paraId="0D3FE6A2" w14:textId="77777777" w:rsidTr="00A106DC">
        <w:trPr>
          <w:trHeight w:val="175"/>
        </w:trPr>
        <w:tc>
          <w:tcPr>
            <w:tcW w:w="1694" w:type="dxa"/>
            <w:shd w:val="clear" w:color="auto" w:fill="EAF1DD" w:themeFill="accent3" w:themeFillTint="33"/>
          </w:tcPr>
          <w:p w14:paraId="6EE6981F"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998" w:type="dxa"/>
            <w:shd w:val="clear" w:color="auto" w:fill="EAF1DD" w:themeFill="accent3" w:themeFillTint="33"/>
          </w:tcPr>
          <w:p w14:paraId="1F66CE2E"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2682" w:type="dxa"/>
            <w:shd w:val="clear" w:color="auto" w:fill="EAF1DD" w:themeFill="accent3" w:themeFillTint="33"/>
          </w:tcPr>
          <w:p w14:paraId="46008A5C"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851" w:type="dxa"/>
            <w:shd w:val="clear" w:color="auto" w:fill="EAF1DD" w:themeFill="accent3" w:themeFillTint="33"/>
          </w:tcPr>
          <w:p w14:paraId="1DC8C87C"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992" w:type="dxa"/>
            <w:shd w:val="clear" w:color="auto" w:fill="EAF1DD" w:themeFill="accent3" w:themeFillTint="33"/>
          </w:tcPr>
          <w:p w14:paraId="3AC00774"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599" w:type="dxa"/>
            <w:shd w:val="clear" w:color="auto" w:fill="EAF1DD" w:themeFill="accent3" w:themeFillTint="33"/>
          </w:tcPr>
          <w:p w14:paraId="73EAAEC6"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3CB77FBC" w14:textId="77777777" w:rsidTr="00A106DC">
        <w:trPr>
          <w:trHeight w:val="364"/>
        </w:trPr>
        <w:tc>
          <w:tcPr>
            <w:tcW w:w="1694" w:type="dxa"/>
            <w:shd w:val="clear" w:color="auto" w:fill="auto"/>
          </w:tcPr>
          <w:p w14:paraId="677F7C56"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998" w:type="dxa"/>
            <w:shd w:val="clear" w:color="auto" w:fill="auto"/>
          </w:tcPr>
          <w:p w14:paraId="20D1E4E2" w14:textId="7F7B37FE"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date variable</w:t>
            </w:r>
          </w:p>
        </w:tc>
        <w:tc>
          <w:tcPr>
            <w:tcW w:w="2682" w:type="dxa"/>
            <w:shd w:val="clear" w:color="auto" w:fill="auto"/>
          </w:tcPr>
          <w:p w14:paraId="2F466C52"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851" w:type="dxa"/>
            <w:shd w:val="clear" w:color="auto" w:fill="auto"/>
          </w:tcPr>
          <w:p w14:paraId="3BB664CC" w14:textId="77777777" w:rsidR="0045580B" w:rsidRPr="00D647C6" w:rsidRDefault="0045580B" w:rsidP="00A106DC">
            <w:pPr>
              <w:rPr>
                <w:rFonts w:ascii="Times New Roman" w:hAnsi="Times New Roman" w:cs="Times New Roman"/>
                <w:b w:val="0"/>
                <w:bCs/>
                <w:color w:val="000000" w:themeColor="text1"/>
                <w:sz w:val="22"/>
                <w:szCs w:val="22"/>
              </w:rPr>
            </w:pPr>
          </w:p>
        </w:tc>
        <w:tc>
          <w:tcPr>
            <w:tcW w:w="992" w:type="dxa"/>
            <w:shd w:val="clear" w:color="auto" w:fill="auto"/>
          </w:tcPr>
          <w:p w14:paraId="5F45CC3C" w14:textId="77777777" w:rsidR="0045580B" w:rsidRPr="00D647C6" w:rsidRDefault="0045580B" w:rsidP="00A106DC">
            <w:pPr>
              <w:rPr>
                <w:rFonts w:ascii="Times New Roman" w:hAnsi="Times New Roman" w:cs="Times New Roman"/>
                <w:b w:val="0"/>
                <w:bCs/>
                <w:color w:val="000000" w:themeColor="text1"/>
                <w:sz w:val="22"/>
                <w:szCs w:val="22"/>
              </w:rPr>
            </w:pPr>
          </w:p>
        </w:tc>
        <w:tc>
          <w:tcPr>
            <w:tcW w:w="1599" w:type="dxa"/>
            <w:shd w:val="clear" w:color="auto" w:fill="auto"/>
          </w:tcPr>
          <w:p w14:paraId="13B909BE" w14:textId="77777777" w:rsidR="0045580B" w:rsidRPr="00D647C6" w:rsidRDefault="0045580B" w:rsidP="00A106DC">
            <w:pPr>
              <w:rPr>
                <w:rFonts w:ascii="Times New Roman" w:hAnsi="Times New Roman" w:cs="Times New Roman"/>
                <w:bCs/>
                <w:color w:val="000000" w:themeColor="text1"/>
                <w:sz w:val="22"/>
                <w:szCs w:val="22"/>
              </w:rPr>
            </w:pPr>
          </w:p>
        </w:tc>
      </w:tr>
    </w:tbl>
    <w:p w14:paraId="2357EBB9" w14:textId="663B36CB" w:rsidR="0045580B" w:rsidRPr="00495EEB" w:rsidRDefault="0045580B" w:rsidP="0081323E">
      <w:pPr>
        <w:shd w:val="clear" w:color="auto" w:fill="FFFFFF"/>
        <w:spacing w:before="80" w:after="80"/>
        <w:outlineLvl w:val="3"/>
        <w:rPr>
          <w:color w:val="000000" w:themeColor="text1"/>
          <w:sz w:val="22"/>
          <w:szCs w:val="22"/>
        </w:rPr>
      </w:pPr>
      <w:bookmarkStart w:id="206" w:name="_Toc67318486"/>
      <w:r w:rsidRPr="00D647C6">
        <w:rPr>
          <w:b/>
          <w:bCs/>
          <w:color w:val="000000" w:themeColor="text1"/>
          <w:sz w:val="22"/>
          <w:szCs w:val="22"/>
        </w:rPr>
        <w:t>Date counts stratified by meaning and year</w:t>
      </w:r>
      <w:bookmarkEnd w:id="206"/>
    </w:p>
    <w:tbl>
      <w:tblPr>
        <w:tblStyle w:val="afd"/>
        <w:tblW w:w="986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67"/>
        <w:gridCol w:w="1848"/>
        <w:gridCol w:w="2481"/>
        <w:gridCol w:w="787"/>
        <w:gridCol w:w="787"/>
        <w:gridCol w:w="917"/>
        <w:gridCol w:w="1479"/>
      </w:tblGrid>
      <w:tr w:rsidR="0045580B" w:rsidRPr="00D647C6" w14:paraId="1B092BF6" w14:textId="77777777" w:rsidTr="0045580B">
        <w:trPr>
          <w:trHeight w:val="143"/>
        </w:trPr>
        <w:tc>
          <w:tcPr>
            <w:tcW w:w="1567" w:type="dxa"/>
            <w:shd w:val="clear" w:color="auto" w:fill="EAF1DD" w:themeFill="accent3" w:themeFillTint="33"/>
          </w:tcPr>
          <w:p w14:paraId="7EFAD3C6"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table_name</w:t>
            </w:r>
          </w:p>
        </w:tc>
        <w:tc>
          <w:tcPr>
            <w:tcW w:w="1848" w:type="dxa"/>
            <w:shd w:val="clear" w:color="auto" w:fill="EAF1DD" w:themeFill="accent3" w:themeFillTint="33"/>
          </w:tcPr>
          <w:p w14:paraId="779B3C47"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variable_name</w:t>
            </w:r>
          </w:p>
        </w:tc>
        <w:tc>
          <w:tcPr>
            <w:tcW w:w="2481" w:type="dxa"/>
            <w:shd w:val="clear" w:color="auto" w:fill="EAF1DD" w:themeFill="accent3" w:themeFillTint="33"/>
          </w:tcPr>
          <w:p w14:paraId="1964589F"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meaning</w:t>
            </w:r>
          </w:p>
        </w:tc>
        <w:tc>
          <w:tcPr>
            <w:tcW w:w="787" w:type="dxa"/>
            <w:shd w:val="clear" w:color="auto" w:fill="EAF1DD" w:themeFill="accent3" w:themeFillTint="33"/>
          </w:tcPr>
          <w:p w14:paraId="1D45ABAA" w14:textId="257DE7D9"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year</w:t>
            </w:r>
          </w:p>
        </w:tc>
        <w:tc>
          <w:tcPr>
            <w:tcW w:w="787" w:type="dxa"/>
            <w:shd w:val="clear" w:color="auto" w:fill="EAF1DD" w:themeFill="accent3" w:themeFillTint="33"/>
          </w:tcPr>
          <w:p w14:paraId="39A883BC" w14:textId="2D652B95"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count</w:t>
            </w:r>
          </w:p>
        </w:tc>
        <w:tc>
          <w:tcPr>
            <w:tcW w:w="917" w:type="dxa"/>
            <w:shd w:val="clear" w:color="auto" w:fill="EAF1DD" w:themeFill="accent3" w:themeFillTint="33"/>
          </w:tcPr>
          <w:p w14:paraId="10D29113"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total</w:t>
            </w:r>
          </w:p>
        </w:tc>
        <w:tc>
          <w:tcPr>
            <w:tcW w:w="1479" w:type="dxa"/>
            <w:shd w:val="clear" w:color="auto" w:fill="EAF1DD" w:themeFill="accent3" w:themeFillTint="33"/>
          </w:tcPr>
          <w:p w14:paraId="79144E34" w14:textId="77777777" w:rsidR="0045580B" w:rsidRPr="00D647C6" w:rsidRDefault="0045580B" w:rsidP="00A106DC">
            <w:pPr>
              <w:rPr>
                <w:rFonts w:ascii="Times New Roman" w:hAnsi="Times New Roman" w:cs="Times New Roman"/>
                <w:color w:val="000000" w:themeColor="text1"/>
                <w:sz w:val="22"/>
                <w:szCs w:val="22"/>
              </w:rPr>
            </w:pPr>
            <w:r w:rsidRPr="00D647C6">
              <w:rPr>
                <w:rFonts w:ascii="Times New Roman" w:hAnsi="Times New Roman" w:cs="Times New Roman"/>
                <w:color w:val="000000" w:themeColor="text1"/>
                <w:sz w:val="22"/>
                <w:szCs w:val="22"/>
              </w:rPr>
              <w:t>percentage</w:t>
            </w:r>
          </w:p>
        </w:tc>
      </w:tr>
      <w:tr w:rsidR="0045580B" w:rsidRPr="00D647C6" w14:paraId="4E138E6D" w14:textId="77777777" w:rsidTr="0045580B">
        <w:trPr>
          <w:trHeight w:val="299"/>
        </w:trPr>
        <w:tc>
          <w:tcPr>
            <w:tcW w:w="1567" w:type="dxa"/>
            <w:shd w:val="clear" w:color="auto" w:fill="auto"/>
          </w:tcPr>
          <w:p w14:paraId="49E834A3"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CDM table</w:t>
            </w:r>
          </w:p>
        </w:tc>
        <w:tc>
          <w:tcPr>
            <w:tcW w:w="1848" w:type="dxa"/>
            <w:shd w:val="clear" w:color="auto" w:fill="auto"/>
          </w:tcPr>
          <w:p w14:paraId="6C383ADD"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name of date variable</w:t>
            </w:r>
          </w:p>
        </w:tc>
        <w:tc>
          <w:tcPr>
            <w:tcW w:w="2481" w:type="dxa"/>
            <w:shd w:val="clear" w:color="auto" w:fill="auto"/>
          </w:tcPr>
          <w:p w14:paraId="44370E78" w14:textId="77777777" w:rsidR="0045580B" w:rsidRPr="00D647C6" w:rsidRDefault="0045580B" w:rsidP="00A106DC">
            <w:pPr>
              <w:rPr>
                <w:rFonts w:ascii="Times New Roman" w:hAnsi="Times New Roman" w:cs="Times New Roman"/>
                <w:b w:val="0"/>
                <w:bCs/>
                <w:color w:val="000000" w:themeColor="text1"/>
                <w:sz w:val="22"/>
                <w:szCs w:val="22"/>
              </w:rPr>
            </w:pPr>
            <w:r w:rsidRPr="00D647C6">
              <w:rPr>
                <w:rFonts w:ascii="Times New Roman" w:hAnsi="Times New Roman" w:cs="Times New Roman"/>
                <w:b w:val="0"/>
                <w:bCs/>
                <w:color w:val="000000" w:themeColor="text1"/>
                <w:sz w:val="22"/>
                <w:szCs w:val="22"/>
              </w:rPr>
              <w:t>category of meaning variable</w:t>
            </w:r>
          </w:p>
        </w:tc>
        <w:tc>
          <w:tcPr>
            <w:tcW w:w="787" w:type="dxa"/>
            <w:shd w:val="clear" w:color="auto" w:fill="auto"/>
          </w:tcPr>
          <w:p w14:paraId="25BAB732" w14:textId="77777777" w:rsidR="0045580B" w:rsidRPr="00D647C6" w:rsidRDefault="0045580B" w:rsidP="00A106DC">
            <w:pPr>
              <w:rPr>
                <w:rFonts w:ascii="Times New Roman" w:hAnsi="Times New Roman" w:cs="Times New Roman"/>
                <w:bCs/>
                <w:color w:val="000000" w:themeColor="text1"/>
                <w:sz w:val="22"/>
                <w:szCs w:val="22"/>
              </w:rPr>
            </w:pPr>
          </w:p>
        </w:tc>
        <w:tc>
          <w:tcPr>
            <w:tcW w:w="787" w:type="dxa"/>
            <w:shd w:val="clear" w:color="auto" w:fill="auto"/>
          </w:tcPr>
          <w:p w14:paraId="0F32F7E0" w14:textId="14D76141" w:rsidR="0045580B" w:rsidRPr="00D647C6" w:rsidRDefault="0045580B" w:rsidP="00A106DC">
            <w:pPr>
              <w:rPr>
                <w:rFonts w:ascii="Times New Roman" w:hAnsi="Times New Roman" w:cs="Times New Roman"/>
                <w:b w:val="0"/>
                <w:bCs/>
                <w:color w:val="000000" w:themeColor="text1"/>
                <w:sz w:val="22"/>
                <w:szCs w:val="22"/>
              </w:rPr>
            </w:pPr>
          </w:p>
        </w:tc>
        <w:tc>
          <w:tcPr>
            <w:tcW w:w="917" w:type="dxa"/>
            <w:shd w:val="clear" w:color="auto" w:fill="auto"/>
          </w:tcPr>
          <w:p w14:paraId="315BFD87" w14:textId="77777777" w:rsidR="0045580B" w:rsidRPr="00D647C6" w:rsidRDefault="0045580B" w:rsidP="00A106DC">
            <w:pPr>
              <w:rPr>
                <w:rFonts w:ascii="Times New Roman" w:hAnsi="Times New Roman" w:cs="Times New Roman"/>
                <w:b w:val="0"/>
                <w:bCs/>
                <w:color w:val="000000" w:themeColor="text1"/>
                <w:sz w:val="22"/>
                <w:szCs w:val="22"/>
              </w:rPr>
            </w:pPr>
          </w:p>
        </w:tc>
        <w:tc>
          <w:tcPr>
            <w:tcW w:w="1479" w:type="dxa"/>
            <w:shd w:val="clear" w:color="auto" w:fill="auto"/>
          </w:tcPr>
          <w:p w14:paraId="311A03E1" w14:textId="77777777" w:rsidR="0045580B" w:rsidRPr="00D647C6" w:rsidRDefault="0045580B" w:rsidP="00A106DC">
            <w:pPr>
              <w:rPr>
                <w:rFonts w:ascii="Times New Roman" w:hAnsi="Times New Roman" w:cs="Times New Roman"/>
                <w:bCs/>
                <w:color w:val="000000" w:themeColor="text1"/>
                <w:sz w:val="22"/>
                <w:szCs w:val="22"/>
              </w:rPr>
            </w:pPr>
          </w:p>
        </w:tc>
      </w:tr>
    </w:tbl>
    <w:p w14:paraId="00000A7E" w14:textId="77777777" w:rsidR="0082651E" w:rsidRPr="00D647C6" w:rsidRDefault="005E1C8C" w:rsidP="00D03EA0">
      <w:pPr>
        <w:pStyle w:val="Heading2"/>
        <w:rPr>
          <w:rFonts w:cs="Times New Roman"/>
          <w:sz w:val="22"/>
          <w:szCs w:val="22"/>
        </w:rPr>
      </w:pPr>
      <w:bookmarkStart w:id="207" w:name="_Toc67318487"/>
      <w:r w:rsidRPr="00D647C6">
        <w:rPr>
          <w:rFonts w:cs="Times New Roman"/>
          <w:sz w:val="22"/>
          <w:szCs w:val="22"/>
        </w:rPr>
        <w:t>Level 2</w:t>
      </w:r>
      <w:bookmarkEnd w:id="207"/>
    </w:p>
    <w:p w14:paraId="00000A83" w14:textId="77777777" w:rsidR="0082651E" w:rsidRPr="00D647C6" w:rsidRDefault="0082651E">
      <w:pPr>
        <w:rPr>
          <w:b/>
          <w:i/>
          <w:color w:val="000000" w:themeColor="text1"/>
          <w:sz w:val="22"/>
          <w:szCs w:val="22"/>
        </w:rPr>
      </w:pPr>
    </w:p>
    <w:p w14:paraId="00000A84" w14:textId="77777777" w:rsidR="0082651E" w:rsidRPr="00D647C6" w:rsidRDefault="005E1C8C">
      <w:pPr>
        <w:rPr>
          <w:b/>
          <w:i/>
          <w:color w:val="000000" w:themeColor="text1"/>
          <w:sz w:val="22"/>
          <w:szCs w:val="22"/>
        </w:rPr>
      </w:pPr>
      <w:r w:rsidRPr="00D647C6">
        <w:rPr>
          <w:b/>
          <w:i/>
          <w:color w:val="000000" w:themeColor="text1"/>
          <w:sz w:val="22"/>
          <w:szCs w:val="22"/>
        </w:rPr>
        <w:t>Results Data Sets</w:t>
      </w:r>
    </w:p>
    <w:p w14:paraId="00000A85" w14:textId="77777777" w:rsidR="0082651E" w:rsidRPr="00D647C6" w:rsidRDefault="0082651E">
      <w:pPr>
        <w:rPr>
          <w:b/>
          <w:i/>
          <w:color w:val="000000" w:themeColor="text1"/>
          <w:sz w:val="22"/>
          <w:szCs w:val="22"/>
        </w:rPr>
      </w:pPr>
    </w:p>
    <w:p w14:paraId="00000A86" w14:textId="77777777" w:rsidR="0082651E" w:rsidRPr="00D647C6" w:rsidRDefault="00D03EA0">
      <w:pPr>
        <w:rPr>
          <w:b/>
          <w:i/>
          <w:color w:val="000000" w:themeColor="text1"/>
          <w:sz w:val="22"/>
          <w:szCs w:val="22"/>
        </w:rPr>
      </w:pPr>
      <w:sdt>
        <w:sdtPr>
          <w:rPr>
            <w:color w:val="000000" w:themeColor="text1"/>
            <w:sz w:val="22"/>
            <w:szCs w:val="22"/>
          </w:rPr>
          <w:tag w:val="goog_rdk_47"/>
          <w:id w:val="-506974244"/>
        </w:sdtPr>
        <w:sdtContent/>
      </w:sdt>
      <w:r w:rsidR="005E1C8C" w:rsidRPr="00D647C6">
        <w:rPr>
          <w:i/>
          <w:color w:val="000000" w:themeColor="text1"/>
          <w:sz w:val="22"/>
          <w:szCs w:val="22"/>
          <w:highlight w:val="yellow"/>
        </w:rPr>
        <w:t>To be added</w:t>
      </w:r>
    </w:p>
    <w:p w14:paraId="00000A88" w14:textId="4BAD4F41" w:rsidR="0082651E" w:rsidRPr="00D647C6" w:rsidRDefault="005E1C8C" w:rsidP="000F03DA">
      <w:pPr>
        <w:pStyle w:val="Heading1"/>
        <w:rPr>
          <w:sz w:val="22"/>
          <w:szCs w:val="22"/>
        </w:rPr>
      </w:pPr>
      <w:bookmarkStart w:id="208" w:name="_Toc65767191"/>
      <w:bookmarkStart w:id="209" w:name="_Toc67318488"/>
      <w:r w:rsidRPr="00D647C6">
        <w:rPr>
          <w:sz w:val="22"/>
          <w:szCs w:val="22"/>
        </w:rPr>
        <w:t>Annex 6: Mock report tables and graphics</w:t>
      </w:r>
      <w:bookmarkEnd w:id="208"/>
      <w:r w:rsidR="003C408A" w:rsidRPr="00D647C6">
        <w:rPr>
          <w:sz w:val="22"/>
          <w:szCs w:val="22"/>
        </w:rPr>
        <w:t xml:space="preserve"> (html markdown report)</w:t>
      </w:r>
      <w:bookmarkEnd w:id="209"/>
    </w:p>
    <w:p w14:paraId="60F90417" w14:textId="53E2F4D9" w:rsidR="000F03DA" w:rsidRPr="00D647C6" w:rsidRDefault="000F03DA" w:rsidP="000F03DA">
      <w:pPr>
        <w:pStyle w:val="Heading2"/>
        <w:rPr>
          <w:rFonts w:cs="Times New Roman"/>
          <w:sz w:val="22"/>
          <w:szCs w:val="22"/>
        </w:rPr>
      </w:pPr>
      <w:bookmarkStart w:id="210" w:name="_Toc67318489"/>
      <w:r w:rsidRPr="00D647C6">
        <w:rPr>
          <w:rFonts w:cs="Times New Roman"/>
          <w:sz w:val="22"/>
          <w:szCs w:val="22"/>
        </w:rPr>
        <w:t>Level 1</w:t>
      </w:r>
      <w:bookmarkEnd w:id="210"/>
    </w:p>
    <w:p w14:paraId="39927B3C" w14:textId="3AA06FD5" w:rsidR="00F908D4" w:rsidRPr="00D647C6" w:rsidRDefault="00F908D4">
      <w:pPr>
        <w:rPr>
          <w:b/>
          <w:i/>
          <w:color w:val="000000" w:themeColor="text1"/>
          <w:sz w:val="22"/>
          <w:szCs w:val="22"/>
        </w:rPr>
      </w:pPr>
    </w:p>
    <w:p w14:paraId="37EF0E07" w14:textId="4D890300" w:rsidR="00F908D4" w:rsidRPr="00D647C6" w:rsidRDefault="00F908D4" w:rsidP="000F03DA">
      <w:pPr>
        <w:pStyle w:val="BodytextAgency"/>
        <w:rPr>
          <w:b/>
          <w:bCs/>
          <w:sz w:val="22"/>
          <w:szCs w:val="22"/>
        </w:rPr>
      </w:pPr>
      <w:r w:rsidRPr="00D647C6">
        <w:rPr>
          <w:b/>
          <w:bCs/>
          <w:sz w:val="22"/>
          <w:szCs w:val="22"/>
        </w:rPr>
        <w:t>Step 1 to 3</w:t>
      </w:r>
    </w:p>
    <w:p w14:paraId="5338C48D" w14:textId="5C8464FC" w:rsidR="0061185B" w:rsidRPr="00D647C6" w:rsidRDefault="0061185B">
      <w:pPr>
        <w:rPr>
          <w:b/>
          <w:i/>
          <w:color w:val="000000" w:themeColor="text1"/>
          <w:sz w:val="22"/>
          <w:szCs w:val="22"/>
        </w:rPr>
      </w:pPr>
    </w:p>
    <w:p w14:paraId="5E22FEB9" w14:textId="0E44CCEB" w:rsidR="0061185B" w:rsidRPr="00D647C6" w:rsidRDefault="00F908D4">
      <w:pPr>
        <w:rPr>
          <w:b/>
          <w:i/>
          <w:color w:val="000000" w:themeColor="text1"/>
          <w:sz w:val="22"/>
          <w:szCs w:val="22"/>
        </w:rPr>
      </w:pPr>
      <w:r w:rsidRPr="00D647C6">
        <w:rPr>
          <w:b/>
          <w:i/>
          <w:noProof/>
          <w:color w:val="000000" w:themeColor="text1"/>
          <w:sz w:val="22"/>
          <w:szCs w:val="22"/>
          <w:lang w:val="nl-NL" w:eastAsia="nl-NL"/>
        </w:rPr>
        <w:lastRenderedPageBreak/>
        <w:drawing>
          <wp:anchor distT="0" distB="0" distL="114300" distR="114300" simplePos="0" relativeHeight="251659264" behindDoc="0" locked="0" layoutInCell="1" allowOverlap="1" wp14:anchorId="41D4BA8B" wp14:editId="29493717">
            <wp:simplePos x="914400" y="3988106"/>
            <wp:positionH relativeFrom="column">
              <wp:align>left</wp:align>
            </wp:positionH>
            <wp:positionV relativeFrom="paragraph">
              <wp:align>top</wp:align>
            </wp:positionV>
            <wp:extent cx="5486400" cy="46901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cstate="print">
                      <a:extLst>
                        <a:ext uri="{28A0092B-C50C-407E-A947-70E740481C1C}">
                          <a14:useLocalDpi xmlns:a14="http://schemas.microsoft.com/office/drawing/2010/main" val="0"/>
                        </a:ext>
                      </a:extLst>
                    </a:blip>
                    <a:srcRect l="1483" t="2200" r="2131"/>
                    <a:stretch/>
                  </pic:blipFill>
                  <pic:spPr bwMode="auto">
                    <a:xfrm>
                      <a:off x="0" y="0"/>
                      <a:ext cx="5492636" cy="4695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B6" w:rsidRPr="00D647C6">
        <w:rPr>
          <w:b/>
          <w:i/>
          <w:color w:val="000000" w:themeColor="text1"/>
          <w:sz w:val="22"/>
          <w:szCs w:val="22"/>
        </w:rPr>
        <w:br w:type="textWrapping" w:clear="all"/>
      </w:r>
    </w:p>
    <w:p w14:paraId="24FC342F" w14:textId="1AB4AA6F" w:rsidR="00F908D4" w:rsidRPr="00D647C6" w:rsidRDefault="00F908D4">
      <w:pPr>
        <w:rPr>
          <w:b/>
          <w:i/>
          <w:color w:val="000000" w:themeColor="text1"/>
          <w:sz w:val="22"/>
          <w:szCs w:val="22"/>
        </w:rPr>
      </w:pPr>
      <w:r w:rsidRPr="00D647C6">
        <w:rPr>
          <w:b/>
          <w:i/>
          <w:noProof/>
          <w:color w:val="000000" w:themeColor="text1"/>
          <w:sz w:val="22"/>
          <w:szCs w:val="22"/>
          <w:lang w:val="nl-NL" w:eastAsia="nl-NL"/>
        </w:rPr>
        <w:drawing>
          <wp:inline distT="0" distB="0" distL="0" distR="0" wp14:anchorId="5886C800" wp14:editId="74798DD8">
            <wp:extent cx="5529871" cy="29746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cstate="print">
                      <a:extLst>
                        <a:ext uri="{28A0092B-C50C-407E-A947-70E740481C1C}">
                          <a14:useLocalDpi xmlns:a14="http://schemas.microsoft.com/office/drawing/2010/main" val="0"/>
                        </a:ext>
                      </a:extLst>
                    </a:blip>
                    <a:srcRect l="2409" r="4542"/>
                    <a:stretch/>
                  </pic:blipFill>
                  <pic:spPr bwMode="auto">
                    <a:xfrm>
                      <a:off x="0" y="0"/>
                      <a:ext cx="5530453" cy="2974975"/>
                    </a:xfrm>
                    <a:prstGeom prst="rect">
                      <a:avLst/>
                    </a:prstGeom>
                    <a:ln>
                      <a:noFill/>
                    </a:ln>
                    <a:extLst>
                      <a:ext uri="{53640926-AAD7-44D8-BBD7-CCE9431645EC}">
                        <a14:shadowObscured xmlns:a14="http://schemas.microsoft.com/office/drawing/2010/main"/>
                      </a:ext>
                    </a:extLst>
                  </pic:spPr>
                </pic:pic>
              </a:graphicData>
            </a:graphic>
          </wp:inline>
        </w:drawing>
      </w:r>
    </w:p>
    <w:p w14:paraId="62BFEBB0" w14:textId="0CB256FF" w:rsidR="00F908D4" w:rsidRPr="00D647C6" w:rsidRDefault="00F908D4">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60A425DD" wp14:editId="4F4F312E">
            <wp:extent cx="5541270" cy="51121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2966" r="3800"/>
                    <a:stretch/>
                  </pic:blipFill>
                  <pic:spPr bwMode="auto">
                    <a:xfrm>
                      <a:off x="0" y="0"/>
                      <a:ext cx="5541477" cy="5112385"/>
                    </a:xfrm>
                    <a:prstGeom prst="rect">
                      <a:avLst/>
                    </a:prstGeom>
                    <a:ln>
                      <a:noFill/>
                    </a:ln>
                    <a:extLst>
                      <a:ext uri="{53640926-AAD7-44D8-BBD7-CCE9431645EC}">
                        <a14:shadowObscured xmlns:a14="http://schemas.microsoft.com/office/drawing/2010/main"/>
                      </a:ext>
                    </a:extLst>
                  </pic:spPr>
                </pic:pic>
              </a:graphicData>
            </a:graphic>
          </wp:inline>
        </w:drawing>
      </w:r>
    </w:p>
    <w:p w14:paraId="30C02138" w14:textId="1DF6C52C" w:rsidR="00180F59" w:rsidRPr="00D647C6" w:rsidRDefault="00180F59">
      <w:pPr>
        <w:rPr>
          <w:b/>
          <w:i/>
          <w:color w:val="000000" w:themeColor="text1"/>
          <w:sz w:val="22"/>
          <w:szCs w:val="22"/>
        </w:rPr>
      </w:pPr>
      <w:r w:rsidRPr="00D647C6">
        <w:rPr>
          <w:b/>
          <w:i/>
          <w:noProof/>
          <w:color w:val="000000" w:themeColor="text1"/>
          <w:sz w:val="22"/>
          <w:szCs w:val="22"/>
          <w:lang w:val="nl-NL" w:eastAsia="nl-NL"/>
        </w:rPr>
        <w:drawing>
          <wp:inline distT="0" distB="0" distL="0" distR="0" wp14:anchorId="1EF6E7B4" wp14:editId="40426ED5">
            <wp:extent cx="5177928" cy="2724389"/>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l="2781" r="3428"/>
                    <a:stretch/>
                  </pic:blipFill>
                  <pic:spPr bwMode="auto">
                    <a:xfrm>
                      <a:off x="0" y="0"/>
                      <a:ext cx="5185227" cy="2728229"/>
                    </a:xfrm>
                    <a:prstGeom prst="rect">
                      <a:avLst/>
                    </a:prstGeom>
                    <a:ln>
                      <a:noFill/>
                    </a:ln>
                    <a:extLst>
                      <a:ext uri="{53640926-AAD7-44D8-BBD7-CCE9431645EC}">
                        <a14:shadowObscured xmlns:a14="http://schemas.microsoft.com/office/drawing/2010/main"/>
                      </a:ext>
                    </a:extLst>
                  </pic:spPr>
                </pic:pic>
              </a:graphicData>
            </a:graphic>
          </wp:inline>
        </w:drawing>
      </w:r>
    </w:p>
    <w:p w14:paraId="3D18F9EB" w14:textId="03D0591F" w:rsidR="00F908D4" w:rsidRPr="00D647C6" w:rsidRDefault="00F908D4">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0C8F80C7" wp14:editId="477836A6">
            <wp:extent cx="5155894" cy="537287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2780" r="4533" b="1390"/>
                    <a:stretch/>
                  </pic:blipFill>
                  <pic:spPr bwMode="auto">
                    <a:xfrm>
                      <a:off x="0" y="0"/>
                      <a:ext cx="5161981" cy="5379218"/>
                    </a:xfrm>
                    <a:prstGeom prst="rect">
                      <a:avLst/>
                    </a:prstGeom>
                    <a:ln>
                      <a:noFill/>
                    </a:ln>
                    <a:extLst>
                      <a:ext uri="{53640926-AAD7-44D8-BBD7-CCE9431645EC}">
                        <a14:shadowObscured xmlns:a14="http://schemas.microsoft.com/office/drawing/2010/main"/>
                      </a:ext>
                    </a:extLst>
                  </pic:spPr>
                </pic:pic>
              </a:graphicData>
            </a:graphic>
          </wp:inline>
        </w:drawing>
      </w:r>
    </w:p>
    <w:p w14:paraId="762E1D2C" w14:textId="2801297E" w:rsidR="00F908D4" w:rsidRPr="00D647C6" w:rsidRDefault="00F908D4">
      <w:pPr>
        <w:rPr>
          <w:b/>
          <w:i/>
          <w:color w:val="000000" w:themeColor="text1"/>
          <w:sz w:val="22"/>
          <w:szCs w:val="22"/>
        </w:rPr>
      </w:pPr>
      <w:r w:rsidRPr="00D647C6">
        <w:rPr>
          <w:b/>
          <w:i/>
          <w:noProof/>
          <w:color w:val="000000" w:themeColor="text1"/>
          <w:sz w:val="22"/>
          <w:szCs w:val="22"/>
          <w:lang w:val="nl-NL" w:eastAsia="nl-NL"/>
        </w:rPr>
        <w:drawing>
          <wp:inline distT="0" distB="0" distL="0" distR="0" wp14:anchorId="1517C910" wp14:editId="5DC7E255">
            <wp:extent cx="5330919" cy="2599981"/>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cstate="print">
                      <a:extLst>
                        <a:ext uri="{28A0092B-C50C-407E-A947-70E740481C1C}">
                          <a14:useLocalDpi xmlns:a14="http://schemas.microsoft.com/office/drawing/2010/main" val="0"/>
                        </a:ext>
                      </a:extLst>
                    </a:blip>
                    <a:srcRect l="4264" r="6024" b="4669"/>
                    <a:stretch/>
                  </pic:blipFill>
                  <pic:spPr bwMode="auto">
                    <a:xfrm>
                      <a:off x="0" y="0"/>
                      <a:ext cx="5332160" cy="2600586"/>
                    </a:xfrm>
                    <a:prstGeom prst="rect">
                      <a:avLst/>
                    </a:prstGeom>
                    <a:ln>
                      <a:noFill/>
                    </a:ln>
                    <a:extLst>
                      <a:ext uri="{53640926-AAD7-44D8-BBD7-CCE9431645EC}">
                        <a14:shadowObscured xmlns:a14="http://schemas.microsoft.com/office/drawing/2010/main"/>
                      </a:ext>
                    </a:extLst>
                  </pic:spPr>
                </pic:pic>
              </a:graphicData>
            </a:graphic>
          </wp:inline>
        </w:drawing>
      </w:r>
    </w:p>
    <w:p w14:paraId="7B58EFA0" w14:textId="77777777" w:rsidR="00F908D4" w:rsidRPr="00D647C6" w:rsidRDefault="00F908D4">
      <w:pPr>
        <w:rPr>
          <w:b/>
          <w:i/>
          <w:color w:val="000000" w:themeColor="text1"/>
          <w:sz w:val="22"/>
          <w:szCs w:val="22"/>
        </w:rPr>
      </w:pPr>
    </w:p>
    <w:p w14:paraId="00000A89" w14:textId="32475BE0" w:rsidR="0082651E" w:rsidRPr="00D647C6" w:rsidRDefault="00F908D4" w:rsidP="000F03DA">
      <w:pPr>
        <w:pStyle w:val="BodytextAgency"/>
        <w:rPr>
          <w:b/>
          <w:bCs/>
          <w:sz w:val="22"/>
          <w:szCs w:val="22"/>
        </w:rPr>
      </w:pPr>
      <w:r w:rsidRPr="00D647C6">
        <w:rPr>
          <w:b/>
          <w:bCs/>
          <w:sz w:val="22"/>
          <w:szCs w:val="22"/>
        </w:rPr>
        <w:lastRenderedPageBreak/>
        <w:t>Step 4 to 5</w:t>
      </w:r>
    </w:p>
    <w:p w14:paraId="769C6DEC" w14:textId="2E2443A0" w:rsidR="00F908D4" w:rsidRPr="00D647C6" w:rsidRDefault="00F908D4">
      <w:pPr>
        <w:rPr>
          <w:b/>
          <w:i/>
          <w:color w:val="000000" w:themeColor="text1"/>
          <w:sz w:val="22"/>
          <w:szCs w:val="22"/>
        </w:rPr>
      </w:pPr>
    </w:p>
    <w:p w14:paraId="40432379" w14:textId="4F882DA5" w:rsidR="00F908D4" w:rsidRPr="00D647C6" w:rsidRDefault="00F908D4">
      <w:pPr>
        <w:rPr>
          <w:b/>
          <w:i/>
          <w:color w:val="000000" w:themeColor="text1"/>
          <w:sz w:val="22"/>
          <w:szCs w:val="22"/>
        </w:rPr>
      </w:pPr>
    </w:p>
    <w:p w14:paraId="57A8767C" w14:textId="5C5950C1" w:rsidR="00F908D4" w:rsidRPr="00D647C6" w:rsidRDefault="00F908D4">
      <w:pPr>
        <w:rPr>
          <w:b/>
          <w:i/>
          <w:color w:val="000000" w:themeColor="text1"/>
          <w:sz w:val="22"/>
          <w:szCs w:val="22"/>
        </w:rPr>
      </w:pPr>
      <w:r w:rsidRPr="00D647C6">
        <w:rPr>
          <w:b/>
          <w:i/>
          <w:noProof/>
          <w:color w:val="000000" w:themeColor="text1"/>
          <w:sz w:val="22"/>
          <w:szCs w:val="22"/>
          <w:lang w:val="nl-NL" w:eastAsia="nl-NL"/>
        </w:rPr>
        <w:drawing>
          <wp:inline distT="0" distB="0" distL="0" distR="0" wp14:anchorId="487D953B" wp14:editId="5285DE0A">
            <wp:extent cx="5453349" cy="4248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927" r="1019"/>
                    <a:stretch/>
                  </pic:blipFill>
                  <pic:spPr bwMode="auto">
                    <a:xfrm>
                      <a:off x="0" y="0"/>
                      <a:ext cx="5459057" cy="4252887"/>
                    </a:xfrm>
                    <a:prstGeom prst="rect">
                      <a:avLst/>
                    </a:prstGeom>
                    <a:ln>
                      <a:noFill/>
                    </a:ln>
                    <a:extLst>
                      <a:ext uri="{53640926-AAD7-44D8-BBD7-CCE9431645EC}">
                        <a14:shadowObscured xmlns:a14="http://schemas.microsoft.com/office/drawing/2010/main"/>
                      </a:ext>
                    </a:extLst>
                  </pic:spPr>
                </pic:pic>
              </a:graphicData>
            </a:graphic>
          </wp:inline>
        </w:drawing>
      </w:r>
    </w:p>
    <w:p w14:paraId="7D16F55E" w14:textId="77777777" w:rsidR="004378B6" w:rsidRPr="00D647C6" w:rsidRDefault="004378B6">
      <w:pPr>
        <w:rPr>
          <w:b/>
          <w:i/>
          <w:color w:val="000000" w:themeColor="text1"/>
          <w:sz w:val="22"/>
          <w:szCs w:val="22"/>
        </w:rPr>
      </w:pPr>
    </w:p>
    <w:p w14:paraId="4F537C9B" w14:textId="2CC23B43" w:rsidR="004378B6" w:rsidRPr="00D647C6" w:rsidRDefault="00180F59">
      <w:pPr>
        <w:rPr>
          <w:b/>
          <w:i/>
          <w:color w:val="000000" w:themeColor="text1"/>
          <w:sz w:val="22"/>
          <w:szCs w:val="22"/>
        </w:rPr>
      </w:pPr>
      <w:r w:rsidRPr="00D647C6">
        <w:rPr>
          <w:b/>
          <w:i/>
          <w:noProof/>
          <w:color w:val="000000" w:themeColor="text1"/>
          <w:sz w:val="22"/>
          <w:szCs w:val="22"/>
          <w:lang w:val="nl-NL" w:eastAsia="nl-NL"/>
        </w:rPr>
        <w:lastRenderedPageBreak/>
        <w:drawing>
          <wp:anchor distT="0" distB="0" distL="114300" distR="114300" simplePos="0" relativeHeight="251658240" behindDoc="0" locked="0" layoutInCell="1" allowOverlap="1" wp14:anchorId="6E3BCBAD" wp14:editId="7DBDA089">
            <wp:simplePos x="0" y="0"/>
            <wp:positionH relativeFrom="column">
              <wp:posOffset>-11430</wp:posOffset>
            </wp:positionH>
            <wp:positionV relativeFrom="paragraph">
              <wp:posOffset>0</wp:posOffset>
            </wp:positionV>
            <wp:extent cx="4362450" cy="2312035"/>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1112" r="1391"/>
                    <a:stretch/>
                  </pic:blipFill>
                  <pic:spPr bwMode="auto">
                    <a:xfrm>
                      <a:off x="0" y="0"/>
                      <a:ext cx="4362450" cy="2312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8B6" w:rsidRPr="00D647C6">
        <w:rPr>
          <w:b/>
          <w:i/>
          <w:noProof/>
          <w:color w:val="000000" w:themeColor="text1"/>
          <w:sz w:val="22"/>
          <w:szCs w:val="22"/>
          <w:lang w:val="nl-NL" w:eastAsia="nl-NL"/>
        </w:rPr>
        <w:drawing>
          <wp:inline distT="0" distB="0" distL="0" distR="0" wp14:anchorId="0612D085" wp14:editId="479A1407">
            <wp:extent cx="5541010" cy="252423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cstate="print">
                      <a:extLst>
                        <a:ext uri="{28A0092B-C50C-407E-A947-70E740481C1C}">
                          <a14:useLocalDpi xmlns:a14="http://schemas.microsoft.com/office/drawing/2010/main" val="0"/>
                        </a:ext>
                      </a:extLst>
                    </a:blip>
                    <a:srcRect l="927" r="1019"/>
                    <a:stretch/>
                  </pic:blipFill>
                  <pic:spPr bwMode="auto">
                    <a:xfrm>
                      <a:off x="0" y="0"/>
                      <a:ext cx="5544316" cy="2525738"/>
                    </a:xfrm>
                    <a:prstGeom prst="rect">
                      <a:avLst/>
                    </a:prstGeom>
                    <a:ln>
                      <a:noFill/>
                    </a:ln>
                    <a:extLst>
                      <a:ext uri="{53640926-AAD7-44D8-BBD7-CCE9431645EC}">
                        <a14:shadowObscured xmlns:a14="http://schemas.microsoft.com/office/drawing/2010/main"/>
                      </a:ext>
                    </a:extLst>
                  </pic:spPr>
                </pic:pic>
              </a:graphicData>
            </a:graphic>
          </wp:inline>
        </w:drawing>
      </w:r>
      <w:r w:rsidR="004378B6" w:rsidRPr="00D647C6">
        <w:rPr>
          <w:b/>
          <w:i/>
          <w:color w:val="000000" w:themeColor="text1"/>
          <w:sz w:val="22"/>
          <w:szCs w:val="22"/>
        </w:rPr>
        <w:br w:type="textWrapping" w:clear="all"/>
      </w:r>
    </w:p>
    <w:p w14:paraId="33E4AA31" w14:textId="59B7EE30" w:rsidR="004378B6" w:rsidRPr="00D647C6" w:rsidRDefault="004378B6">
      <w:pPr>
        <w:rPr>
          <w:b/>
          <w:i/>
          <w:color w:val="000000" w:themeColor="text1"/>
          <w:sz w:val="22"/>
          <w:szCs w:val="22"/>
        </w:rPr>
      </w:pPr>
      <w:r w:rsidRPr="00D647C6">
        <w:rPr>
          <w:b/>
          <w:i/>
          <w:noProof/>
          <w:color w:val="000000" w:themeColor="text1"/>
          <w:sz w:val="22"/>
          <w:szCs w:val="22"/>
          <w:lang w:val="nl-NL" w:eastAsia="nl-NL"/>
        </w:rPr>
        <w:drawing>
          <wp:inline distT="0" distB="0" distL="0" distR="0" wp14:anchorId="18D0ECFA" wp14:editId="4C67BA76">
            <wp:extent cx="4208443" cy="301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cstate="print">
                      <a:extLst>
                        <a:ext uri="{28A0092B-C50C-407E-A947-70E740481C1C}">
                          <a14:useLocalDpi xmlns:a14="http://schemas.microsoft.com/office/drawing/2010/main" val="0"/>
                        </a:ext>
                      </a:extLst>
                    </a:blip>
                    <a:srcRect l="1297"/>
                    <a:stretch/>
                  </pic:blipFill>
                  <pic:spPr bwMode="auto">
                    <a:xfrm>
                      <a:off x="0" y="0"/>
                      <a:ext cx="4214592" cy="3014999"/>
                    </a:xfrm>
                    <a:prstGeom prst="rect">
                      <a:avLst/>
                    </a:prstGeom>
                    <a:ln>
                      <a:noFill/>
                    </a:ln>
                    <a:extLst>
                      <a:ext uri="{53640926-AAD7-44D8-BBD7-CCE9431645EC}">
                        <a14:shadowObscured xmlns:a14="http://schemas.microsoft.com/office/drawing/2010/main"/>
                      </a:ext>
                    </a:extLst>
                  </pic:spPr>
                </pic:pic>
              </a:graphicData>
            </a:graphic>
          </wp:inline>
        </w:drawing>
      </w:r>
    </w:p>
    <w:p w14:paraId="0039864D" w14:textId="56DFE794" w:rsidR="004378B6" w:rsidRPr="00D647C6" w:rsidRDefault="004378B6">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209EDD95" wp14:editId="23CCD3A4">
            <wp:extent cx="5816906" cy="42975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cstate="print">
                      <a:extLst>
                        <a:ext uri="{28A0092B-C50C-407E-A947-70E740481C1C}">
                          <a14:useLocalDpi xmlns:a14="http://schemas.microsoft.com/office/drawing/2010/main" val="0"/>
                        </a:ext>
                      </a:extLst>
                    </a:blip>
                    <a:srcRect l="928" r="1202"/>
                    <a:stretch/>
                  </pic:blipFill>
                  <pic:spPr bwMode="auto">
                    <a:xfrm>
                      <a:off x="0" y="0"/>
                      <a:ext cx="5817065" cy="4297680"/>
                    </a:xfrm>
                    <a:prstGeom prst="rect">
                      <a:avLst/>
                    </a:prstGeom>
                    <a:ln>
                      <a:noFill/>
                    </a:ln>
                    <a:extLst>
                      <a:ext uri="{53640926-AAD7-44D8-BBD7-CCE9431645EC}">
                        <a14:shadowObscured xmlns:a14="http://schemas.microsoft.com/office/drawing/2010/main"/>
                      </a:ext>
                    </a:extLst>
                  </pic:spPr>
                </pic:pic>
              </a:graphicData>
            </a:graphic>
          </wp:inline>
        </w:drawing>
      </w:r>
    </w:p>
    <w:p w14:paraId="66C40E7A" w14:textId="089B8CD2" w:rsidR="004378B6" w:rsidRPr="00D647C6" w:rsidRDefault="004378B6">
      <w:pPr>
        <w:rPr>
          <w:b/>
          <w:i/>
          <w:color w:val="000000" w:themeColor="text1"/>
          <w:sz w:val="22"/>
          <w:szCs w:val="22"/>
        </w:rPr>
      </w:pPr>
      <w:r w:rsidRPr="00D647C6">
        <w:rPr>
          <w:b/>
          <w:i/>
          <w:noProof/>
          <w:color w:val="000000" w:themeColor="text1"/>
          <w:sz w:val="22"/>
          <w:szCs w:val="22"/>
          <w:lang w:val="nl-NL" w:eastAsia="nl-NL"/>
        </w:rPr>
        <w:drawing>
          <wp:inline distT="0" distB="0" distL="0" distR="0" wp14:anchorId="610B8476" wp14:editId="4436A7CD">
            <wp:extent cx="4913523" cy="255288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2" cstate="print">
                      <a:extLst>
                        <a:ext uri="{28A0092B-C50C-407E-A947-70E740481C1C}">
                          <a14:useLocalDpi xmlns:a14="http://schemas.microsoft.com/office/drawing/2010/main" val="0"/>
                        </a:ext>
                      </a:extLst>
                    </a:blip>
                    <a:srcRect l="1483"/>
                    <a:stretch/>
                  </pic:blipFill>
                  <pic:spPr bwMode="auto">
                    <a:xfrm>
                      <a:off x="0" y="0"/>
                      <a:ext cx="4918571" cy="2555509"/>
                    </a:xfrm>
                    <a:prstGeom prst="rect">
                      <a:avLst/>
                    </a:prstGeom>
                    <a:ln>
                      <a:noFill/>
                    </a:ln>
                    <a:extLst>
                      <a:ext uri="{53640926-AAD7-44D8-BBD7-CCE9431645EC}">
                        <a14:shadowObscured xmlns:a14="http://schemas.microsoft.com/office/drawing/2010/main"/>
                      </a:ext>
                    </a:extLst>
                  </pic:spPr>
                </pic:pic>
              </a:graphicData>
            </a:graphic>
          </wp:inline>
        </w:drawing>
      </w:r>
    </w:p>
    <w:p w14:paraId="527608AA" w14:textId="2A137C4C" w:rsidR="004378B6" w:rsidRPr="00D647C6" w:rsidRDefault="004378B6">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397A02CD" wp14:editId="32B05B63">
            <wp:extent cx="5816906" cy="47791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cstate="print">
                      <a:extLst>
                        <a:ext uri="{28A0092B-C50C-407E-A947-70E740481C1C}">
                          <a14:useLocalDpi xmlns:a14="http://schemas.microsoft.com/office/drawing/2010/main" val="0"/>
                        </a:ext>
                      </a:extLst>
                    </a:blip>
                    <a:srcRect l="1111" r="1010"/>
                    <a:stretch/>
                  </pic:blipFill>
                  <pic:spPr bwMode="auto">
                    <a:xfrm>
                      <a:off x="0" y="0"/>
                      <a:ext cx="5817474" cy="4779645"/>
                    </a:xfrm>
                    <a:prstGeom prst="rect">
                      <a:avLst/>
                    </a:prstGeom>
                    <a:ln>
                      <a:noFill/>
                    </a:ln>
                    <a:extLst>
                      <a:ext uri="{53640926-AAD7-44D8-BBD7-CCE9431645EC}">
                        <a14:shadowObscured xmlns:a14="http://schemas.microsoft.com/office/drawing/2010/main"/>
                      </a:ext>
                    </a:extLst>
                  </pic:spPr>
                </pic:pic>
              </a:graphicData>
            </a:graphic>
          </wp:inline>
        </w:drawing>
      </w:r>
    </w:p>
    <w:p w14:paraId="48944939" w14:textId="475DF425" w:rsidR="004378B6" w:rsidRPr="00D647C6" w:rsidRDefault="004378B6">
      <w:pPr>
        <w:rPr>
          <w:b/>
          <w:i/>
          <w:color w:val="000000" w:themeColor="text1"/>
          <w:sz w:val="22"/>
          <w:szCs w:val="22"/>
        </w:rPr>
      </w:pPr>
      <w:r w:rsidRPr="00D647C6">
        <w:rPr>
          <w:b/>
          <w:i/>
          <w:noProof/>
          <w:color w:val="000000" w:themeColor="text1"/>
          <w:sz w:val="22"/>
          <w:szCs w:val="22"/>
          <w:lang w:val="nl-NL" w:eastAsia="nl-NL"/>
        </w:rPr>
        <w:drawing>
          <wp:inline distT="0" distB="0" distL="0" distR="0" wp14:anchorId="7A6BFBA4" wp14:editId="0D976D9F">
            <wp:extent cx="4946573" cy="2581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4" cstate="print">
                      <a:extLst>
                        <a:ext uri="{28A0092B-C50C-407E-A947-70E740481C1C}">
                          <a14:useLocalDpi xmlns:a14="http://schemas.microsoft.com/office/drawing/2010/main" val="0"/>
                        </a:ext>
                      </a:extLst>
                    </a:blip>
                    <a:srcRect l="1297"/>
                    <a:stretch/>
                  </pic:blipFill>
                  <pic:spPr bwMode="auto">
                    <a:xfrm>
                      <a:off x="0" y="0"/>
                      <a:ext cx="4957592" cy="2587581"/>
                    </a:xfrm>
                    <a:prstGeom prst="rect">
                      <a:avLst/>
                    </a:prstGeom>
                    <a:ln>
                      <a:noFill/>
                    </a:ln>
                    <a:extLst>
                      <a:ext uri="{53640926-AAD7-44D8-BBD7-CCE9431645EC}">
                        <a14:shadowObscured xmlns:a14="http://schemas.microsoft.com/office/drawing/2010/main"/>
                      </a:ext>
                    </a:extLst>
                  </pic:spPr>
                </pic:pic>
              </a:graphicData>
            </a:graphic>
          </wp:inline>
        </w:drawing>
      </w:r>
    </w:p>
    <w:p w14:paraId="515AE09C" w14:textId="734BD8AF" w:rsidR="004378B6" w:rsidRPr="00D647C6" w:rsidRDefault="004378B6">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4800C6A5" wp14:editId="0BE849DA">
            <wp:extent cx="5009098" cy="475928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l="1111" r="1195"/>
                    <a:stretch/>
                  </pic:blipFill>
                  <pic:spPr bwMode="auto">
                    <a:xfrm>
                      <a:off x="0" y="0"/>
                      <a:ext cx="5032535" cy="4781555"/>
                    </a:xfrm>
                    <a:prstGeom prst="rect">
                      <a:avLst/>
                    </a:prstGeom>
                    <a:ln>
                      <a:noFill/>
                    </a:ln>
                    <a:extLst>
                      <a:ext uri="{53640926-AAD7-44D8-BBD7-CCE9431645EC}">
                        <a14:shadowObscured xmlns:a14="http://schemas.microsoft.com/office/drawing/2010/main"/>
                      </a:ext>
                    </a:extLst>
                  </pic:spPr>
                </pic:pic>
              </a:graphicData>
            </a:graphic>
          </wp:inline>
        </w:drawing>
      </w:r>
    </w:p>
    <w:p w14:paraId="3FC4A0EB" w14:textId="753BBACA" w:rsidR="004378B6" w:rsidRPr="00D647C6" w:rsidRDefault="004378B6">
      <w:pPr>
        <w:rPr>
          <w:b/>
          <w:i/>
          <w:color w:val="000000" w:themeColor="text1"/>
          <w:sz w:val="22"/>
          <w:szCs w:val="22"/>
        </w:rPr>
      </w:pPr>
      <w:r w:rsidRPr="00D647C6">
        <w:rPr>
          <w:b/>
          <w:i/>
          <w:noProof/>
          <w:color w:val="000000" w:themeColor="text1"/>
          <w:sz w:val="22"/>
          <w:szCs w:val="22"/>
          <w:lang w:val="nl-NL" w:eastAsia="nl-NL"/>
        </w:rPr>
        <w:drawing>
          <wp:inline distT="0" distB="0" distL="0" distR="0" wp14:anchorId="5B49A39C" wp14:editId="6D05D0AE">
            <wp:extent cx="5321147" cy="326545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cstate="print">
                      <a:extLst>
                        <a:ext uri="{28A0092B-C50C-407E-A947-70E740481C1C}">
                          <a14:useLocalDpi xmlns:a14="http://schemas.microsoft.com/office/drawing/2010/main" val="0"/>
                        </a:ext>
                      </a:extLst>
                    </a:blip>
                    <a:srcRect l="927" b="4932"/>
                    <a:stretch/>
                  </pic:blipFill>
                  <pic:spPr bwMode="auto">
                    <a:xfrm>
                      <a:off x="0" y="0"/>
                      <a:ext cx="5326081" cy="3268480"/>
                    </a:xfrm>
                    <a:prstGeom prst="rect">
                      <a:avLst/>
                    </a:prstGeom>
                    <a:ln>
                      <a:noFill/>
                    </a:ln>
                    <a:extLst>
                      <a:ext uri="{53640926-AAD7-44D8-BBD7-CCE9431645EC}">
                        <a14:shadowObscured xmlns:a14="http://schemas.microsoft.com/office/drawing/2010/main"/>
                      </a:ext>
                    </a:extLst>
                  </pic:spPr>
                </pic:pic>
              </a:graphicData>
            </a:graphic>
          </wp:inline>
        </w:drawing>
      </w:r>
    </w:p>
    <w:p w14:paraId="64088DC4" w14:textId="350A9158" w:rsidR="004378B6" w:rsidRPr="00D647C6" w:rsidRDefault="004378B6">
      <w:pPr>
        <w:rPr>
          <w:b/>
          <w:i/>
          <w:color w:val="000000" w:themeColor="text1"/>
          <w:sz w:val="22"/>
          <w:szCs w:val="22"/>
        </w:rPr>
      </w:pPr>
      <w:r w:rsidRPr="00D647C6">
        <w:rPr>
          <w:b/>
          <w:i/>
          <w:noProof/>
          <w:color w:val="000000" w:themeColor="text1"/>
          <w:sz w:val="22"/>
          <w:szCs w:val="22"/>
          <w:lang w:val="nl-NL" w:eastAsia="nl-NL"/>
        </w:rPr>
        <w:lastRenderedPageBreak/>
        <w:drawing>
          <wp:inline distT="0" distB="0" distL="0" distR="0" wp14:anchorId="3531BC67" wp14:editId="3CE0B7E7">
            <wp:extent cx="4858439" cy="2573266"/>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7" cstate="print">
                      <a:extLst>
                        <a:ext uri="{28A0092B-C50C-407E-A947-70E740481C1C}">
                          <a14:useLocalDpi xmlns:a14="http://schemas.microsoft.com/office/drawing/2010/main" val="0"/>
                        </a:ext>
                      </a:extLst>
                    </a:blip>
                    <a:srcRect l="1483"/>
                    <a:stretch/>
                  </pic:blipFill>
                  <pic:spPr bwMode="auto">
                    <a:xfrm>
                      <a:off x="0" y="0"/>
                      <a:ext cx="4862059" cy="2575183"/>
                    </a:xfrm>
                    <a:prstGeom prst="rect">
                      <a:avLst/>
                    </a:prstGeom>
                    <a:ln>
                      <a:noFill/>
                    </a:ln>
                    <a:extLst>
                      <a:ext uri="{53640926-AAD7-44D8-BBD7-CCE9431645EC}">
                        <a14:shadowObscured xmlns:a14="http://schemas.microsoft.com/office/drawing/2010/main"/>
                      </a:ext>
                    </a:extLst>
                  </pic:spPr>
                </pic:pic>
              </a:graphicData>
            </a:graphic>
          </wp:inline>
        </w:drawing>
      </w:r>
    </w:p>
    <w:p w14:paraId="7176B621" w14:textId="4D69AE05" w:rsidR="004378B6" w:rsidRPr="00D647C6" w:rsidRDefault="004378B6">
      <w:pPr>
        <w:rPr>
          <w:b/>
          <w:i/>
          <w:color w:val="000000" w:themeColor="text1"/>
          <w:sz w:val="22"/>
          <w:szCs w:val="22"/>
        </w:rPr>
      </w:pPr>
      <w:r w:rsidRPr="00D647C6">
        <w:rPr>
          <w:b/>
          <w:i/>
          <w:noProof/>
          <w:color w:val="000000" w:themeColor="text1"/>
          <w:sz w:val="22"/>
          <w:szCs w:val="22"/>
          <w:lang w:val="nl-NL" w:eastAsia="nl-NL"/>
        </w:rPr>
        <w:drawing>
          <wp:inline distT="0" distB="0" distL="0" distR="0" wp14:anchorId="6A45D2A6" wp14:editId="4AA03E47">
            <wp:extent cx="6185092" cy="5398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8" cstate="print">
                      <a:extLst>
                        <a:ext uri="{28A0092B-C50C-407E-A947-70E740481C1C}">
                          <a14:useLocalDpi xmlns:a14="http://schemas.microsoft.com/office/drawing/2010/main" val="0"/>
                        </a:ext>
                      </a:extLst>
                    </a:blip>
                    <a:srcRect r="1019"/>
                    <a:stretch/>
                  </pic:blipFill>
                  <pic:spPr bwMode="auto">
                    <a:xfrm>
                      <a:off x="0" y="0"/>
                      <a:ext cx="6216938" cy="5426060"/>
                    </a:xfrm>
                    <a:prstGeom prst="rect">
                      <a:avLst/>
                    </a:prstGeom>
                    <a:ln>
                      <a:noFill/>
                    </a:ln>
                    <a:extLst>
                      <a:ext uri="{53640926-AAD7-44D8-BBD7-CCE9431645EC}">
                        <a14:shadowObscured xmlns:a14="http://schemas.microsoft.com/office/drawing/2010/main"/>
                      </a:ext>
                    </a:extLst>
                  </pic:spPr>
                </pic:pic>
              </a:graphicData>
            </a:graphic>
          </wp:inline>
        </w:drawing>
      </w:r>
    </w:p>
    <w:p w14:paraId="63B4B1BB" w14:textId="77777777" w:rsidR="00F908D4" w:rsidRPr="00D647C6" w:rsidRDefault="00F908D4">
      <w:pPr>
        <w:rPr>
          <w:b/>
          <w:i/>
          <w:color w:val="000000" w:themeColor="text1"/>
          <w:sz w:val="22"/>
          <w:szCs w:val="22"/>
        </w:rPr>
      </w:pPr>
    </w:p>
    <w:p w14:paraId="00000A8A" w14:textId="5D2D8CC6" w:rsidR="0082651E" w:rsidRPr="00D647C6" w:rsidRDefault="00D03EA0" w:rsidP="000F03DA">
      <w:pPr>
        <w:pStyle w:val="Heading2"/>
        <w:rPr>
          <w:rFonts w:cs="Times New Roman"/>
          <w:sz w:val="22"/>
          <w:szCs w:val="22"/>
        </w:rPr>
      </w:pPr>
      <w:sdt>
        <w:sdtPr>
          <w:rPr>
            <w:rFonts w:cs="Times New Roman"/>
            <w:sz w:val="22"/>
            <w:szCs w:val="22"/>
          </w:rPr>
          <w:tag w:val="goog_rdk_49"/>
          <w:id w:val="-184370984"/>
          <w:showingPlcHdr/>
        </w:sdtPr>
        <w:sdtContent>
          <w:r w:rsidR="00180F59" w:rsidRPr="00D647C6">
            <w:rPr>
              <w:rFonts w:cs="Times New Roman"/>
              <w:sz w:val="22"/>
              <w:szCs w:val="22"/>
            </w:rPr>
            <w:t xml:space="preserve">    </w:t>
          </w:r>
          <w:bookmarkStart w:id="211" w:name="_Toc67318490"/>
          <w:r w:rsidR="00180F59" w:rsidRPr="00D647C6">
            <w:rPr>
              <w:rFonts w:cs="Times New Roman"/>
              <w:sz w:val="22"/>
              <w:szCs w:val="22"/>
            </w:rPr>
            <w:t xml:space="preserve"> </w:t>
          </w:r>
        </w:sdtContent>
      </w:sdt>
      <w:r w:rsidR="005E1C8C" w:rsidRPr="00D647C6">
        <w:rPr>
          <w:rFonts w:cs="Times New Roman"/>
          <w:sz w:val="22"/>
          <w:szCs w:val="22"/>
        </w:rPr>
        <w:t>Level 2</w:t>
      </w:r>
      <w:bookmarkEnd w:id="211"/>
    </w:p>
    <w:p w14:paraId="00000A8C" w14:textId="092FEFF0" w:rsidR="0082651E" w:rsidRDefault="00C32EE7">
      <w:pPr>
        <w:rPr>
          <w:sz w:val="22"/>
          <w:szCs w:val="22"/>
        </w:rPr>
      </w:pPr>
      <w:r w:rsidRPr="00C32EE7">
        <w:rPr>
          <w:b/>
          <w:bCs/>
          <w:color w:val="000000" w:themeColor="text1"/>
          <w:sz w:val="22"/>
          <w:szCs w:val="22"/>
          <w:lang w:val="en-US"/>
        </w:rPr>
        <w:t>Example</w:t>
      </w:r>
      <w:r>
        <w:rPr>
          <w:color w:val="000000" w:themeColor="text1"/>
          <w:sz w:val="22"/>
          <w:szCs w:val="22"/>
          <w:lang w:val="en-US"/>
        </w:rPr>
        <w:t xml:space="preserve"> Check 2.4 </w:t>
      </w:r>
      <w:r w:rsidRPr="00D647C6">
        <w:rPr>
          <w:sz w:val="22"/>
          <w:szCs w:val="22"/>
        </w:rPr>
        <w:t>Observations in a table of interest without a corresponding record in the PERSONS</w:t>
      </w:r>
    </w:p>
    <w:p w14:paraId="0F147FBA" w14:textId="2074C0E0" w:rsidR="00C32EE7" w:rsidRDefault="00C32EE7">
      <w:pPr>
        <w:rPr>
          <w:sz w:val="22"/>
          <w:szCs w:val="22"/>
        </w:rPr>
      </w:pPr>
    </w:p>
    <w:p w14:paraId="3A181958" w14:textId="2B73F64E" w:rsidR="00C32EE7" w:rsidRDefault="00C32EE7">
      <w:pPr>
        <w:rPr>
          <w:color w:val="000000" w:themeColor="text1"/>
          <w:sz w:val="22"/>
          <w:szCs w:val="22"/>
          <w:lang w:val="en-US"/>
        </w:rPr>
      </w:pPr>
      <w:r>
        <w:rPr>
          <w:noProof/>
          <w:color w:val="000000" w:themeColor="text1"/>
          <w:sz w:val="22"/>
          <w:szCs w:val="22"/>
          <w:lang w:val="en-US"/>
        </w:rPr>
        <w:drawing>
          <wp:inline distT="0" distB="0" distL="0" distR="0" wp14:anchorId="3A23E361" wp14:editId="1685F3D0">
            <wp:extent cx="5065059" cy="4035636"/>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9" cstate="print">
                      <a:extLst>
                        <a:ext uri="{28A0092B-C50C-407E-A947-70E740481C1C}">
                          <a14:useLocalDpi xmlns:a14="http://schemas.microsoft.com/office/drawing/2010/main" val="0"/>
                        </a:ext>
                      </a:extLst>
                    </a:blip>
                    <a:srcRect r="7089"/>
                    <a:stretch/>
                  </pic:blipFill>
                  <pic:spPr bwMode="auto">
                    <a:xfrm>
                      <a:off x="0" y="0"/>
                      <a:ext cx="5074062" cy="4042809"/>
                    </a:xfrm>
                    <a:prstGeom prst="rect">
                      <a:avLst/>
                    </a:prstGeom>
                    <a:ln>
                      <a:noFill/>
                    </a:ln>
                    <a:extLst>
                      <a:ext uri="{53640926-AAD7-44D8-BBD7-CCE9431645EC}">
                        <a14:shadowObscured xmlns:a14="http://schemas.microsoft.com/office/drawing/2010/main"/>
                      </a:ext>
                    </a:extLst>
                  </pic:spPr>
                </pic:pic>
              </a:graphicData>
            </a:graphic>
          </wp:inline>
        </w:drawing>
      </w:r>
    </w:p>
    <w:p w14:paraId="1ABCE328" w14:textId="22D0C078" w:rsidR="00C32EE7" w:rsidRDefault="00C32EE7">
      <w:pPr>
        <w:rPr>
          <w:color w:val="000000" w:themeColor="text1"/>
          <w:sz w:val="22"/>
          <w:szCs w:val="22"/>
          <w:lang w:val="en-US"/>
        </w:rPr>
      </w:pPr>
      <w:r>
        <w:rPr>
          <w:noProof/>
          <w:color w:val="000000" w:themeColor="text1"/>
          <w:sz w:val="22"/>
          <w:szCs w:val="22"/>
          <w:lang w:val="en-US"/>
        </w:rPr>
        <w:drawing>
          <wp:inline distT="0" distB="0" distL="0" distR="0" wp14:anchorId="09DCFA4C" wp14:editId="36043FC6">
            <wp:extent cx="4751294" cy="3003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cstate="print">
                      <a:extLst>
                        <a:ext uri="{28A0092B-C50C-407E-A947-70E740481C1C}">
                          <a14:useLocalDpi xmlns:a14="http://schemas.microsoft.com/office/drawing/2010/main" val="0"/>
                        </a:ext>
                      </a:extLst>
                    </a:blip>
                    <a:srcRect l="755" r="900"/>
                    <a:stretch/>
                  </pic:blipFill>
                  <pic:spPr bwMode="auto">
                    <a:xfrm>
                      <a:off x="0" y="0"/>
                      <a:ext cx="4763617" cy="3010797"/>
                    </a:xfrm>
                    <a:prstGeom prst="rect">
                      <a:avLst/>
                    </a:prstGeom>
                    <a:ln>
                      <a:noFill/>
                    </a:ln>
                    <a:extLst>
                      <a:ext uri="{53640926-AAD7-44D8-BBD7-CCE9431645EC}">
                        <a14:shadowObscured xmlns:a14="http://schemas.microsoft.com/office/drawing/2010/main"/>
                      </a:ext>
                    </a:extLst>
                  </pic:spPr>
                </pic:pic>
              </a:graphicData>
            </a:graphic>
          </wp:inline>
        </w:drawing>
      </w:r>
    </w:p>
    <w:p w14:paraId="3D7490CA" w14:textId="4FC563FC" w:rsidR="00C32EE7" w:rsidRDefault="00C32EE7">
      <w:pPr>
        <w:rPr>
          <w:color w:val="000000" w:themeColor="text1"/>
          <w:sz w:val="22"/>
          <w:szCs w:val="22"/>
          <w:lang w:val="en-US"/>
        </w:rPr>
      </w:pPr>
      <w:r>
        <w:rPr>
          <w:noProof/>
          <w:color w:val="000000" w:themeColor="text1"/>
          <w:sz w:val="22"/>
          <w:szCs w:val="22"/>
          <w:lang w:val="en-US"/>
        </w:rPr>
        <w:lastRenderedPageBreak/>
        <w:drawing>
          <wp:inline distT="0" distB="0" distL="0" distR="0" wp14:anchorId="2D444683" wp14:editId="4DA032EE">
            <wp:extent cx="4849906" cy="19822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1" cstate="print">
                      <a:extLst>
                        <a:ext uri="{28A0092B-C50C-407E-A947-70E740481C1C}">
                          <a14:useLocalDpi xmlns:a14="http://schemas.microsoft.com/office/drawing/2010/main" val="0"/>
                        </a:ext>
                      </a:extLst>
                    </a:blip>
                    <a:srcRect l="1057" r="608"/>
                    <a:stretch/>
                  </pic:blipFill>
                  <pic:spPr bwMode="auto">
                    <a:xfrm>
                      <a:off x="0" y="0"/>
                      <a:ext cx="4868172" cy="1989756"/>
                    </a:xfrm>
                    <a:prstGeom prst="rect">
                      <a:avLst/>
                    </a:prstGeom>
                    <a:ln>
                      <a:noFill/>
                    </a:ln>
                    <a:extLst>
                      <a:ext uri="{53640926-AAD7-44D8-BBD7-CCE9431645EC}">
                        <a14:shadowObscured xmlns:a14="http://schemas.microsoft.com/office/drawing/2010/main"/>
                      </a:ext>
                    </a:extLst>
                  </pic:spPr>
                </pic:pic>
              </a:graphicData>
            </a:graphic>
          </wp:inline>
        </w:drawing>
      </w:r>
    </w:p>
    <w:p w14:paraId="629987CC" w14:textId="69B1205F" w:rsidR="00C32EE7" w:rsidRPr="00C32EE7" w:rsidRDefault="00C32EE7">
      <w:pPr>
        <w:rPr>
          <w:color w:val="000000" w:themeColor="text1"/>
          <w:sz w:val="22"/>
          <w:szCs w:val="22"/>
          <w:lang w:val="en-US"/>
        </w:rPr>
      </w:pPr>
      <w:r>
        <w:rPr>
          <w:noProof/>
          <w:color w:val="000000" w:themeColor="text1"/>
          <w:sz w:val="22"/>
          <w:szCs w:val="22"/>
          <w:lang w:val="en-US"/>
        </w:rPr>
        <w:drawing>
          <wp:inline distT="0" distB="0" distL="0" distR="0" wp14:anchorId="4B33DBF7" wp14:editId="4062E9CD">
            <wp:extent cx="4795914" cy="208089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2" cstate="print">
                      <a:extLst>
                        <a:ext uri="{28A0092B-C50C-407E-A947-70E740481C1C}">
                          <a14:useLocalDpi xmlns:a14="http://schemas.microsoft.com/office/drawing/2010/main" val="0"/>
                        </a:ext>
                      </a:extLst>
                    </a:blip>
                    <a:srcRect l="755" r="900"/>
                    <a:stretch/>
                  </pic:blipFill>
                  <pic:spPr bwMode="auto">
                    <a:xfrm>
                      <a:off x="0" y="0"/>
                      <a:ext cx="4815761" cy="2089506"/>
                    </a:xfrm>
                    <a:prstGeom prst="rect">
                      <a:avLst/>
                    </a:prstGeom>
                    <a:ln>
                      <a:noFill/>
                    </a:ln>
                    <a:extLst>
                      <a:ext uri="{53640926-AAD7-44D8-BBD7-CCE9431645EC}">
                        <a14:shadowObscured xmlns:a14="http://schemas.microsoft.com/office/drawing/2010/main"/>
                      </a:ext>
                    </a:extLst>
                  </pic:spPr>
                </pic:pic>
              </a:graphicData>
            </a:graphic>
          </wp:inline>
        </w:drawing>
      </w:r>
    </w:p>
    <w:sectPr w:rsidR="00C32EE7" w:rsidRPr="00C32EE7">
      <w:headerReference w:type="default" r:id="rId43"/>
      <w:footerReference w:type="default" r:id="rId44"/>
      <w:headerReference w:type="first" r:id="rId45"/>
      <w:footerReference w:type="first" r:id="rId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6" w:author="Vjola Hoxhaj" w:date="2021-03-22T12:31:00Z" w:initials="VH">
    <w:p w14:paraId="232C41A6" w14:textId="6548A127" w:rsidR="00127842" w:rsidRDefault="00127842">
      <w:pPr>
        <w:pStyle w:val="CommentText"/>
      </w:pPr>
      <w:r>
        <w:rPr>
          <w:rStyle w:val="CommentReference"/>
        </w:rPr>
        <w:annotationRef/>
      </w:r>
      <w:r>
        <w:t xml:space="preserve">to be updated after the migration of </w:t>
      </w:r>
      <w:proofErr w:type="spellStart"/>
      <w:r>
        <w:t>anDREa</w:t>
      </w:r>
      <w:proofErr w:type="spellEnd"/>
      <w:r>
        <w:t xml:space="preserve"> has finished</w:t>
      </w:r>
    </w:p>
  </w:comment>
  <w:comment w:id="97" w:author="Vjola Hoxhaj" w:date="2021-02-28T18:12:00Z" w:initials="VH">
    <w:p w14:paraId="3C9B19C3" w14:textId="07D02FFA" w:rsidR="00127842" w:rsidRDefault="00127842">
      <w:pPr>
        <w:pStyle w:val="CommentText"/>
      </w:pPr>
      <w:r>
        <w:rPr>
          <w:rStyle w:val="CommentReference"/>
        </w:rPr>
        <w:annotationRef/>
      </w:r>
      <w:r>
        <w:t>to be added</w:t>
      </w:r>
    </w:p>
  </w:comment>
  <w:comment w:id="118" w:author="Vjola Hoxhaj" w:date="2021-03-22T10:49:00Z" w:initials="VH">
    <w:p w14:paraId="31BF6353" w14:textId="0E92FBA2" w:rsidR="00127842" w:rsidRDefault="00127842">
      <w:pPr>
        <w:pStyle w:val="CommentText"/>
      </w:pPr>
      <w:r>
        <w:rPr>
          <w:rStyle w:val="CommentReference"/>
        </w:rPr>
        <w:annotationRef/>
      </w:r>
      <w:r>
        <w:t>change</w:t>
      </w:r>
    </w:p>
  </w:comment>
  <w:comment w:id="119" w:author="Vjola Hoxhaj" w:date="2021-03-22T15:04:00Z" w:initials="VH">
    <w:p w14:paraId="0F2120DF" w14:textId="1E1FB7D5" w:rsidR="00127842" w:rsidRDefault="00127842">
      <w:pPr>
        <w:pStyle w:val="CommentText"/>
      </w:pPr>
      <w:r>
        <w:rPr>
          <w:rStyle w:val="CommentReference"/>
        </w:rPr>
        <w:annotationRef/>
      </w:r>
      <w:r>
        <w:t>to be added to the code</w:t>
      </w:r>
    </w:p>
  </w:comment>
  <w:comment w:id="163" w:author="Vjola Hoxhaj" w:date="2021-03-21T20:33:00Z" w:initials="VH">
    <w:p w14:paraId="0757EBCC" w14:textId="14C445E0" w:rsidR="00127842" w:rsidRDefault="00127842">
      <w:pPr>
        <w:pStyle w:val="CommentText"/>
      </w:pPr>
      <w:r>
        <w:rPr>
          <w:rStyle w:val="CommentReference"/>
        </w:rPr>
        <w:annotationRef/>
      </w:r>
      <w:r>
        <w:t xml:space="preserve">can you look this </w:t>
      </w:r>
      <w:proofErr w:type="gramStart"/>
      <w:r>
        <w:t>up</w:t>
      </w:r>
      <w:proofErr w:type="gramEnd"/>
    </w:p>
  </w:comment>
  <w:comment w:id="168" w:author="Vjola Hoxhaj" w:date="2021-03-21T21:38:00Z" w:initials="VH">
    <w:p w14:paraId="60B44F02" w14:textId="1EE091CC" w:rsidR="00127842" w:rsidRDefault="00127842">
      <w:pPr>
        <w:pStyle w:val="CommentText"/>
      </w:pPr>
      <w:r>
        <w:rPr>
          <w:rStyle w:val="CommentReference"/>
        </w:rPr>
        <w:annotationRef/>
      </w:r>
      <w:r>
        <w:t>true?</w:t>
      </w:r>
    </w:p>
  </w:comment>
  <w:comment w:id="171" w:author="Vjola Hoxhaj" w:date="2021-03-21T22:06:00Z" w:initials="VH">
    <w:p w14:paraId="7B5B1486" w14:textId="5E7EE05A" w:rsidR="00127842" w:rsidRDefault="00127842">
      <w:pPr>
        <w:pStyle w:val="CommentText"/>
      </w:pPr>
      <w:r>
        <w:rPr>
          <w:rStyle w:val="CommentReference"/>
        </w:rPr>
        <w:annotationRef/>
      </w:r>
      <w:r>
        <w:t>is anything reported in the warnings here? I assume not right? since you are comparing only person_id</w:t>
      </w:r>
    </w:p>
  </w:comment>
  <w:comment w:id="172" w:author="Vjola Hoxhaj" w:date="2021-03-21T22:10:00Z" w:initials="VH">
    <w:p w14:paraId="571AD27F" w14:textId="77777777" w:rsidR="00127842" w:rsidRDefault="00127842" w:rsidP="00EB1104">
      <w:pPr>
        <w:pStyle w:val="CommentText"/>
      </w:pPr>
      <w:r>
        <w:rPr>
          <w:rStyle w:val="CommentReference"/>
        </w:rPr>
        <w:annotationRef/>
      </w:r>
      <w:r>
        <w:t>are you keeping both person_id variable from both tables right?</w:t>
      </w:r>
    </w:p>
    <w:p w14:paraId="11B497A2" w14:textId="3B0A47B3" w:rsidR="00127842" w:rsidRDefault="00127842">
      <w:pPr>
        <w:pStyle w:val="CommentText"/>
      </w:pPr>
    </w:p>
  </w:comment>
  <w:comment w:id="175" w:author="Vjola Hoxhaj" w:date="2021-03-21T22:27:00Z" w:initials="VH">
    <w:p w14:paraId="7B0285FB" w14:textId="05221A50" w:rsidR="00127842" w:rsidRDefault="00127842">
      <w:pPr>
        <w:pStyle w:val="CommentText"/>
      </w:pPr>
      <w:r>
        <w:rPr>
          <w:rStyle w:val="CommentReference"/>
        </w:rPr>
        <w:annotationRef/>
      </w:r>
      <w:r>
        <w:t>true?</w:t>
      </w:r>
    </w:p>
  </w:comment>
  <w:comment w:id="178" w:author="Vjola Hoxhaj" w:date="2021-03-21T22:27:00Z" w:initials="VH">
    <w:p w14:paraId="21259A44" w14:textId="77777777" w:rsidR="00127842" w:rsidRDefault="00127842" w:rsidP="00A906F7">
      <w:pPr>
        <w:pStyle w:val="CommentText"/>
      </w:pPr>
      <w:r>
        <w:rPr>
          <w:rStyle w:val="CommentReference"/>
        </w:rPr>
        <w:annotationRef/>
      </w:r>
      <w:r>
        <w:t>true?</w:t>
      </w:r>
    </w:p>
  </w:comment>
  <w:comment w:id="181" w:author="Vjola Hoxhaj" w:date="2021-03-21T22:27:00Z" w:initials="VH">
    <w:p w14:paraId="17E5CF64" w14:textId="77777777" w:rsidR="00127842" w:rsidRDefault="00127842" w:rsidP="002C7F60">
      <w:pPr>
        <w:pStyle w:val="CommentText"/>
      </w:pPr>
      <w:r>
        <w:rPr>
          <w:rStyle w:val="CommentReference"/>
        </w:rPr>
        <w:annotationRef/>
      </w:r>
      <w:r>
        <w:t>true?</w:t>
      </w:r>
    </w:p>
  </w:comment>
  <w:comment w:id="182" w:author="Vjola Hoxhaj" w:date="2021-03-21T22:41:00Z" w:initials="VH">
    <w:p w14:paraId="60D635A6" w14:textId="1981DA46" w:rsidR="00127842" w:rsidRDefault="00127842">
      <w:pPr>
        <w:pStyle w:val="CommentText"/>
      </w:pPr>
      <w:r>
        <w:rPr>
          <w:rStyle w:val="CommentReference"/>
        </w:rPr>
        <w:annotationRef/>
      </w:r>
      <w:r>
        <w:t>is this correct?</w:t>
      </w:r>
    </w:p>
  </w:comment>
  <w:comment w:id="186" w:author="Vjola Hoxhaj" w:date="2021-03-22T14:53:00Z" w:initials="VH">
    <w:p w14:paraId="7364F545" w14:textId="1C3F729E" w:rsidR="00127842" w:rsidRDefault="00127842">
      <w:pPr>
        <w:pStyle w:val="CommentText"/>
      </w:pPr>
      <w:r>
        <w:rPr>
          <w:rStyle w:val="CommentReference"/>
        </w:rPr>
        <w:annotationRef/>
      </w:r>
      <w:r>
        <w:t>I am not sure how you merge here for the person_id and related_id</w:t>
      </w:r>
    </w:p>
  </w:comment>
  <w:comment w:id="187" w:author="Vjola Hoxhaj" w:date="2021-03-22T12:33:00Z" w:initials="VH">
    <w:p w14:paraId="3EFFDF57" w14:textId="0AEBC0F5" w:rsidR="00127842" w:rsidRDefault="00127842">
      <w:pPr>
        <w:pStyle w:val="CommentText"/>
      </w:pPr>
      <w:r>
        <w:rPr>
          <w:rStyle w:val="CommentReference"/>
        </w:rPr>
        <w:annotationRef/>
      </w:r>
      <w:r>
        <w:t>@Rutger can you add the structure of the output folder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2C41A6" w15:done="0"/>
  <w15:commentEx w15:paraId="3C9B19C3" w15:done="0"/>
  <w15:commentEx w15:paraId="31BF6353" w15:done="0"/>
  <w15:commentEx w15:paraId="0F2120DF" w15:done="0"/>
  <w15:commentEx w15:paraId="0757EBCC" w15:done="0"/>
  <w15:commentEx w15:paraId="60B44F02" w15:done="0"/>
  <w15:commentEx w15:paraId="7B5B1486" w15:done="0"/>
  <w15:commentEx w15:paraId="11B497A2" w15:done="0"/>
  <w15:commentEx w15:paraId="7B0285FB" w15:done="0"/>
  <w15:commentEx w15:paraId="21259A44" w15:done="0"/>
  <w15:commentEx w15:paraId="17E5CF64" w15:done="0"/>
  <w15:commentEx w15:paraId="60D635A6" w15:done="0"/>
  <w15:commentEx w15:paraId="7364F545" w15:done="0"/>
  <w15:commentEx w15:paraId="3EFFDF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30CBF" w16cex:dateUtc="2021-03-22T11:31:00Z"/>
  <w16cex:commentExtensible w16cex:durableId="23E65BA0" w16cex:dateUtc="2021-02-28T17:12:00Z"/>
  <w16cex:commentExtensible w16cex:durableId="2402F4B5" w16cex:dateUtc="2021-03-22T09:49:00Z"/>
  <w16cex:commentExtensible w16cex:durableId="24033072" w16cex:dateUtc="2021-03-22T14:04:00Z"/>
  <w16cex:commentExtensible w16cex:durableId="24022C1F" w16cex:dateUtc="2021-03-21T19:33:00Z"/>
  <w16cex:commentExtensible w16cex:durableId="24023B3D" w16cex:dateUtc="2021-03-21T20:38:00Z"/>
  <w16cex:commentExtensible w16cex:durableId="240241D0" w16cex:dateUtc="2021-03-21T21:06:00Z"/>
  <w16cex:commentExtensible w16cex:durableId="240242E8" w16cex:dateUtc="2021-03-21T21:10:00Z"/>
  <w16cex:commentExtensible w16cex:durableId="240246C9" w16cex:dateUtc="2021-03-21T21:27:00Z"/>
  <w16cex:commentExtensible w16cex:durableId="240247CD" w16cex:dateUtc="2021-03-21T21:27:00Z"/>
  <w16cex:commentExtensible w16cex:durableId="240248EE" w16cex:dateUtc="2021-03-21T21:27:00Z"/>
  <w16cex:commentExtensible w16cex:durableId="24024A20" w16cex:dateUtc="2021-03-21T21:41:00Z"/>
  <w16cex:commentExtensible w16cex:durableId="24032DFF" w16cex:dateUtc="2021-03-22T13:53:00Z"/>
  <w16cex:commentExtensible w16cex:durableId="24030D37" w16cex:dateUtc="2021-03-22T1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2C41A6" w16cid:durableId="24030CBF"/>
  <w16cid:commentId w16cid:paraId="3C9B19C3" w16cid:durableId="23E65BA0"/>
  <w16cid:commentId w16cid:paraId="31BF6353" w16cid:durableId="2402F4B5"/>
  <w16cid:commentId w16cid:paraId="0F2120DF" w16cid:durableId="24033072"/>
  <w16cid:commentId w16cid:paraId="0757EBCC" w16cid:durableId="24022C1F"/>
  <w16cid:commentId w16cid:paraId="60B44F02" w16cid:durableId="24023B3D"/>
  <w16cid:commentId w16cid:paraId="7B5B1486" w16cid:durableId="240241D0"/>
  <w16cid:commentId w16cid:paraId="11B497A2" w16cid:durableId="240242E8"/>
  <w16cid:commentId w16cid:paraId="7B0285FB" w16cid:durableId="240246C9"/>
  <w16cid:commentId w16cid:paraId="21259A44" w16cid:durableId="240247CD"/>
  <w16cid:commentId w16cid:paraId="17E5CF64" w16cid:durableId="240248EE"/>
  <w16cid:commentId w16cid:paraId="60D635A6" w16cid:durableId="24024A20"/>
  <w16cid:commentId w16cid:paraId="7364F545" w16cid:durableId="24032DFF"/>
  <w16cid:commentId w16cid:paraId="3EFFDF57" w16cid:durableId="24030D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77E41" w14:textId="77777777" w:rsidR="001E0092" w:rsidRDefault="001E0092">
      <w:r>
        <w:separator/>
      </w:r>
    </w:p>
  </w:endnote>
  <w:endnote w:type="continuationSeparator" w:id="0">
    <w:p w14:paraId="5A271E17" w14:textId="77777777" w:rsidR="001E0092" w:rsidRDefault="001E0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Open Sans">
    <w:altName w:val="Segoe UI"/>
    <w:panose1 w:val="020B0604020202020204"/>
    <w:charset w:val="00"/>
    <w:family w:val="roman"/>
    <w:notTrueType/>
    <w:pitch w:val="default"/>
  </w:font>
  <w:font w:name="Arial Narrow">
    <w:altName w:val="﷽﷽﷽﷽﷽﷽﷽﷽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A94" w14:textId="70BD364A" w:rsidR="00127842" w:rsidRDefault="0012784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0000A95" w14:textId="77777777" w:rsidR="00127842" w:rsidRDefault="001278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A92" w14:textId="77777777" w:rsidR="00127842" w:rsidRDefault="0012784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00000A93" w14:textId="77777777" w:rsidR="00127842" w:rsidRDefault="0012784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F274E" w14:textId="77777777" w:rsidR="001E0092" w:rsidRDefault="001E0092">
      <w:r>
        <w:separator/>
      </w:r>
    </w:p>
  </w:footnote>
  <w:footnote w:type="continuationSeparator" w:id="0">
    <w:p w14:paraId="0B3363B6" w14:textId="77777777" w:rsidR="001E0092" w:rsidRDefault="001E00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A8F" w14:textId="77777777" w:rsidR="00127842" w:rsidRDefault="00127842">
    <w:pPr>
      <w:pBdr>
        <w:top w:val="nil"/>
        <w:left w:val="nil"/>
        <w:bottom w:val="nil"/>
        <w:right w:val="nil"/>
        <w:between w:val="nil"/>
      </w:pBdr>
      <w:tabs>
        <w:tab w:val="center" w:pos="4680"/>
        <w:tab w:val="right" w:pos="9360"/>
      </w:tabs>
      <w:jc w:val="right"/>
      <w:rPr>
        <w:color w:val="000000"/>
      </w:rPr>
    </w:pPr>
    <w:r>
      <w:rPr>
        <w:color w:val="000000"/>
      </w:rPr>
      <w:t>Confidential</w:t>
    </w:r>
    <w:r>
      <w:rPr>
        <w:color w:val="000000"/>
      </w:rPr>
      <w:tab/>
      <w:t>IMI ConcePTION SAP, Version 0.7</w:t>
    </w:r>
  </w:p>
  <w:p w14:paraId="00000A90" w14:textId="77777777" w:rsidR="00127842" w:rsidRDefault="00127842">
    <w:pPr>
      <w:pBdr>
        <w:top w:val="nil"/>
        <w:left w:val="nil"/>
        <w:bottom w:val="nil"/>
        <w:right w:val="nil"/>
        <w:between w:val="nil"/>
      </w:pBdr>
      <w:tabs>
        <w:tab w:val="center" w:pos="4680"/>
        <w:tab w:val="right" w:pos="9360"/>
      </w:tabs>
      <w:rPr>
        <w:color w:val="000000"/>
      </w:rPr>
    </w:pPr>
  </w:p>
  <w:p w14:paraId="00000A91" w14:textId="77777777" w:rsidR="00127842" w:rsidRDefault="0012784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A8D" w14:textId="77777777" w:rsidR="00127842" w:rsidRDefault="00127842">
    <w:pPr>
      <w:pBdr>
        <w:top w:val="nil"/>
        <w:left w:val="nil"/>
        <w:bottom w:val="nil"/>
        <w:right w:val="nil"/>
        <w:between w:val="nil"/>
      </w:pBdr>
      <w:tabs>
        <w:tab w:val="center" w:pos="4680"/>
        <w:tab w:val="right" w:pos="9360"/>
      </w:tabs>
      <w:rPr>
        <w:color w:val="000000"/>
      </w:rPr>
    </w:pPr>
    <w:r>
      <w:rPr>
        <w:color w:val="000000"/>
      </w:rPr>
      <w:tab/>
      <w:t>Confidential</w:t>
    </w:r>
    <w:r>
      <w:rPr>
        <w:color w:val="000000"/>
      </w:rPr>
      <w:tab/>
      <w:t>EMA/2017/09/PE (Lot 4) SAP, Version 0.1</w:t>
    </w:r>
  </w:p>
  <w:p w14:paraId="00000A8E" w14:textId="77777777" w:rsidR="00127842" w:rsidRDefault="0012784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4357E"/>
    <w:multiLevelType w:val="hybridMultilevel"/>
    <w:tmpl w:val="C3A2A8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FB3999"/>
    <w:multiLevelType w:val="hybridMultilevel"/>
    <w:tmpl w:val="D3AC1A4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473D9C"/>
    <w:multiLevelType w:val="hybridMultilevel"/>
    <w:tmpl w:val="74960F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815AB"/>
    <w:multiLevelType w:val="hybridMultilevel"/>
    <w:tmpl w:val="D820F0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3">
      <w:start w:val="1"/>
      <w:numFmt w:val="bullet"/>
      <w:lvlText w:val="o"/>
      <w:lvlJc w:val="left"/>
      <w:pPr>
        <w:ind w:left="720" w:hanging="360"/>
      </w:pPr>
      <w:rPr>
        <w:rFonts w:ascii="Courier New" w:hAnsi="Courier New" w:cs="Courier New"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DC5158"/>
    <w:multiLevelType w:val="hybridMultilevel"/>
    <w:tmpl w:val="A8846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06A1B"/>
    <w:multiLevelType w:val="hybridMultilevel"/>
    <w:tmpl w:val="BF2A64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3">
      <w:start w:val="1"/>
      <w:numFmt w:val="bullet"/>
      <w:lvlText w:val="o"/>
      <w:lvlJc w:val="left"/>
      <w:pPr>
        <w:ind w:left="720" w:hanging="360"/>
      </w:pPr>
      <w:rPr>
        <w:rFonts w:ascii="Courier New" w:hAnsi="Courier New" w:cs="Courier New"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9F6334"/>
    <w:multiLevelType w:val="hybridMultilevel"/>
    <w:tmpl w:val="2E1684E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3387B3D"/>
    <w:multiLevelType w:val="hybridMultilevel"/>
    <w:tmpl w:val="38A2E8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7446BB"/>
    <w:multiLevelType w:val="multilevel"/>
    <w:tmpl w:val="70F85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E85F5A"/>
    <w:multiLevelType w:val="hybridMultilevel"/>
    <w:tmpl w:val="AF6067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8F036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CF63A8E"/>
    <w:multiLevelType w:val="multilevel"/>
    <w:tmpl w:val="469C41F8"/>
    <w:lvl w:ilvl="0">
      <w:start w:val="1"/>
      <w:numFmt w:val="lowerRoman"/>
      <w:pStyle w:val="listindentbull"/>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DE64845"/>
    <w:multiLevelType w:val="hybridMultilevel"/>
    <w:tmpl w:val="B88C56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1536DB"/>
    <w:multiLevelType w:val="hybridMultilevel"/>
    <w:tmpl w:val="6782628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EF22C3"/>
    <w:multiLevelType w:val="multilevel"/>
    <w:tmpl w:val="A55EA4E2"/>
    <w:lvl w:ilvl="0">
      <w:start w:val="1"/>
      <w:numFmt w:val="bullet"/>
      <w:pStyle w:val="Number12-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4A07D6"/>
    <w:multiLevelType w:val="hybridMultilevel"/>
    <w:tmpl w:val="8A2676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540B5E"/>
    <w:multiLevelType w:val="hybridMultilevel"/>
    <w:tmpl w:val="A6A81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6734EBD"/>
    <w:multiLevelType w:val="hybridMultilevel"/>
    <w:tmpl w:val="FA9AA78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4C82353"/>
    <w:multiLevelType w:val="multilevel"/>
    <w:tmpl w:val="C8782F76"/>
    <w:lvl w:ilvl="0">
      <w:start w:val="1"/>
      <w:numFmt w:val="decimal"/>
      <w:pStyle w:val="NoSpacing"/>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AC3E06"/>
    <w:multiLevelType w:val="multilevel"/>
    <w:tmpl w:val="5274AF4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6C44853"/>
    <w:multiLevelType w:val="multilevel"/>
    <w:tmpl w:val="98404048"/>
    <w:lvl w:ilvl="0">
      <w:start w:val="1"/>
      <w:numFmt w:val="bullet"/>
      <w:lvlText w:val="o"/>
      <w:lvlJc w:val="left"/>
      <w:pPr>
        <w:ind w:left="720" w:hanging="360"/>
      </w:pPr>
      <w:rPr>
        <w:rFonts w:ascii="Courier New" w:hAnsi="Courier New" w:cs="Courier New" w:hint="default"/>
      </w:rPr>
    </w:lvl>
    <w:lvl w:ilvl="1">
      <w:start w:val="1"/>
      <w:numFmt w:val="none"/>
      <w:lvlText w:val="3.1"/>
      <w:lvlJc w:val="left"/>
      <w:pPr>
        <w:ind w:left="576" w:hanging="576"/>
      </w:pPr>
      <w:rPr>
        <w:rFonts w:hint="default"/>
      </w:rPr>
    </w:lvl>
    <w:lvl w:ilvl="2">
      <w:start w:val="1"/>
      <w:numFmt w:val="none"/>
      <w:lvlText w:val="6.5.1"/>
      <w:lvlJc w:val="left"/>
      <w:pPr>
        <w:ind w:left="567" w:hanging="567"/>
      </w:pPr>
      <w:rPr>
        <w:rFonts w:hint="default"/>
        <w:b/>
        <w:i/>
        <w:smallCaps w:val="0"/>
        <w:strike w:val="0"/>
        <w:color w:val="000000"/>
        <w:sz w:val="20"/>
        <w:szCs w:val="20"/>
        <w:u w:val="none"/>
        <w:vertAlign w:val="baseline"/>
      </w:rPr>
    </w:lvl>
    <w:lvl w:ilvl="3">
      <w:start w:val="1"/>
      <w:numFmt w:val="decimal"/>
      <w:lvlText w:val="%1.%2.%3.%4"/>
      <w:lvlJc w:val="left"/>
      <w:pPr>
        <w:ind w:left="864" w:hanging="864"/>
      </w:pPr>
      <w:rPr>
        <w:rFonts w:hint="default"/>
        <w:sz w:val="22"/>
        <w:szCs w:val="22"/>
      </w:rPr>
    </w:lvl>
    <w:lvl w:ilvl="4">
      <w:start w:val="1"/>
      <w:numFmt w:val="none"/>
      <w:lvlRestart w:val="0"/>
      <w:lvlText w:val="6.5.3.4.5"/>
      <w:lvlJc w:val="left"/>
      <w:pPr>
        <w:ind w:left="567" w:hanging="567"/>
      </w:pPr>
      <w:rPr>
        <w:rFonts w:hint="default"/>
        <w:color w:val="000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6D3728F"/>
    <w:multiLevelType w:val="multilevel"/>
    <w:tmpl w:val="63FC2546"/>
    <w:lvl w:ilvl="0">
      <w:start w:val="1"/>
      <w:numFmt w:val="lowerRoman"/>
      <w:pStyle w:val="Bullet12-1"/>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3848584E"/>
    <w:multiLevelType w:val="hybridMultilevel"/>
    <w:tmpl w:val="DAE4DE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20164D3"/>
    <w:multiLevelType w:val="hybridMultilevel"/>
    <w:tmpl w:val="96F22C5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BD33AA"/>
    <w:multiLevelType w:val="multilevel"/>
    <w:tmpl w:val="72BAB4A6"/>
    <w:lvl w:ilvl="0">
      <w:start w:val="1"/>
      <w:numFmt w:val="lowerRoman"/>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63C3631"/>
    <w:multiLevelType w:val="hybridMultilevel"/>
    <w:tmpl w:val="572CC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C1A15"/>
    <w:multiLevelType w:val="hybridMultilevel"/>
    <w:tmpl w:val="8006CC1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6C652D"/>
    <w:multiLevelType w:val="hybridMultilevel"/>
    <w:tmpl w:val="5FD035C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8B2FFE"/>
    <w:multiLevelType w:val="multilevel"/>
    <w:tmpl w:val="D90C4C8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54CC5A0E"/>
    <w:multiLevelType w:val="multilevel"/>
    <w:tmpl w:val="231AFFC6"/>
    <w:lvl w:ilvl="0">
      <w:start w:val="1"/>
      <w:numFmt w:val="bullet"/>
      <w:pStyle w:val="ReferenceLis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64FD1098"/>
    <w:multiLevelType w:val="hybridMultilevel"/>
    <w:tmpl w:val="74AA3D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6FE65E7"/>
    <w:multiLevelType w:val="hybridMultilevel"/>
    <w:tmpl w:val="14B25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086B18"/>
    <w:multiLevelType w:val="hybridMultilevel"/>
    <w:tmpl w:val="73141F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B741895"/>
    <w:multiLevelType w:val="hybridMultilevel"/>
    <w:tmpl w:val="A43055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D92F2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60F644A"/>
    <w:multiLevelType w:val="hybridMultilevel"/>
    <w:tmpl w:val="5608E3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7007D40"/>
    <w:multiLevelType w:val="hybridMultilevel"/>
    <w:tmpl w:val="B5A88E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7943FCA"/>
    <w:multiLevelType w:val="multilevel"/>
    <w:tmpl w:val="E9AE75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418" w:hanging="1021"/>
      </w:pPr>
      <w:rPr>
        <w:rFonts w:hint="default"/>
        <w:color w:val="000000" w:themeColor="text1"/>
      </w:rPr>
    </w:lvl>
    <w:lvl w:ilvl="4">
      <w:start w:val="1"/>
      <w:numFmt w:val="decimal"/>
      <w:lvlText w:val="%1.%2.%3.%4.%5."/>
      <w:lvlJc w:val="left"/>
      <w:pPr>
        <w:ind w:left="2232" w:hanging="792"/>
      </w:pPr>
      <w:rPr>
        <w:rFonts w:ascii="Times New Roman" w:hAnsi="Times New Roman" w:hint="default"/>
        <w:b/>
        <w:bCs/>
        <w:i w:val="0"/>
        <w:sz w:val="22"/>
        <w:u w:val="none"/>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A6651E"/>
    <w:multiLevelType w:val="multilevel"/>
    <w:tmpl w:val="D4EE303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8"/>
  </w:num>
  <w:num w:numId="2">
    <w:abstractNumId w:val="21"/>
  </w:num>
  <w:num w:numId="3">
    <w:abstractNumId w:val="11"/>
  </w:num>
  <w:num w:numId="4">
    <w:abstractNumId w:val="14"/>
  </w:num>
  <w:num w:numId="5">
    <w:abstractNumId w:val="29"/>
  </w:num>
  <w:num w:numId="6">
    <w:abstractNumId w:val="37"/>
  </w:num>
  <w:num w:numId="7">
    <w:abstractNumId w:val="24"/>
  </w:num>
  <w:num w:numId="8">
    <w:abstractNumId w:val="38"/>
  </w:num>
  <w:num w:numId="9">
    <w:abstractNumId w:val="8"/>
  </w:num>
  <w:num w:numId="10">
    <w:abstractNumId w:val="25"/>
  </w:num>
  <w:num w:numId="11">
    <w:abstractNumId w:val="10"/>
  </w:num>
  <w:num w:numId="12">
    <w:abstractNumId w:val="2"/>
  </w:num>
  <w:num w:numId="13">
    <w:abstractNumId w:val="16"/>
  </w:num>
  <w:num w:numId="14">
    <w:abstractNumId w:val="35"/>
  </w:num>
  <w:num w:numId="15">
    <w:abstractNumId w:val="17"/>
  </w:num>
  <w:num w:numId="16">
    <w:abstractNumId w:val="22"/>
  </w:num>
  <w:num w:numId="17">
    <w:abstractNumId w:val="32"/>
  </w:num>
  <w:num w:numId="18">
    <w:abstractNumId w:val="30"/>
  </w:num>
  <w:num w:numId="19">
    <w:abstractNumId w:val="15"/>
  </w:num>
  <w:num w:numId="20">
    <w:abstractNumId w:val="4"/>
  </w:num>
  <w:num w:numId="21">
    <w:abstractNumId w:val="5"/>
  </w:num>
  <w:num w:numId="22">
    <w:abstractNumId w:val="3"/>
  </w:num>
  <w:num w:numId="23">
    <w:abstractNumId w:val="19"/>
  </w:num>
  <w:num w:numId="24">
    <w:abstractNumId w:val="27"/>
  </w:num>
  <w:num w:numId="25">
    <w:abstractNumId w:val="12"/>
  </w:num>
  <w:num w:numId="26">
    <w:abstractNumId w:val="20"/>
  </w:num>
  <w:num w:numId="27">
    <w:abstractNumId w:val="13"/>
  </w:num>
  <w:num w:numId="28">
    <w:abstractNumId w:val="33"/>
  </w:num>
  <w:num w:numId="29">
    <w:abstractNumId w:val="7"/>
  </w:num>
  <w:num w:numId="30">
    <w:abstractNumId w:val="23"/>
  </w:num>
  <w:num w:numId="31">
    <w:abstractNumId w:val="9"/>
  </w:num>
  <w:num w:numId="32">
    <w:abstractNumId w:val="26"/>
  </w:num>
  <w:num w:numId="33">
    <w:abstractNumId w:val="1"/>
  </w:num>
  <w:num w:numId="34">
    <w:abstractNumId w:val="0"/>
  </w:num>
  <w:num w:numId="35">
    <w:abstractNumId w:val="36"/>
  </w:num>
  <w:num w:numId="36">
    <w:abstractNumId w:val="34"/>
  </w:num>
  <w:num w:numId="37">
    <w:abstractNumId w:val="28"/>
  </w:num>
  <w:num w:numId="38">
    <w:abstractNumId w:val="6"/>
  </w:num>
  <w:num w:numId="39">
    <w:abstractNumId w:val="31"/>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jola Hoxhaj">
    <w15:presenceInfo w15:providerId="Windows Live" w15:userId="97f01fb1f2f0eb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51E"/>
    <w:rsid w:val="00005962"/>
    <w:rsid w:val="000177DC"/>
    <w:rsid w:val="00022529"/>
    <w:rsid w:val="0002554C"/>
    <w:rsid w:val="000275AD"/>
    <w:rsid w:val="00051E8C"/>
    <w:rsid w:val="00053C9C"/>
    <w:rsid w:val="000665A1"/>
    <w:rsid w:val="00086E39"/>
    <w:rsid w:val="000952D0"/>
    <w:rsid w:val="000A5532"/>
    <w:rsid w:val="000B1288"/>
    <w:rsid w:val="000D7294"/>
    <w:rsid w:val="000F03DA"/>
    <w:rsid w:val="000F2313"/>
    <w:rsid w:val="00105F0A"/>
    <w:rsid w:val="00127842"/>
    <w:rsid w:val="00180F59"/>
    <w:rsid w:val="001B730F"/>
    <w:rsid w:val="001C0154"/>
    <w:rsid w:val="001C5DBB"/>
    <w:rsid w:val="001D21D7"/>
    <w:rsid w:val="001D2A25"/>
    <w:rsid w:val="001D67AB"/>
    <w:rsid w:val="001E0092"/>
    <w:rsid w:val="001E0739"/>
    <w:rsid w:val="001E7096"/>
    <w:rsid w:val="001F3708"/>
    <w:rsid w:val="00200750"/>
    <w:rsid w:val="00204D9F"/>
    <w:rsid w:val="00212CD6"/>
    <w:rsid w:val="0022669D"/>
    <w:rsid w:val="00233C58"/>
    <w:rsid w:val="00236674"/>
    <w:rsid w:val="00274378"/>
    <w:rsid w:val="00277838"/>
    <w:rsid w:val="002B3E94"/>
    <w:rsid w:val="002C7F60"/>
    <w:rsid w:val="002D078C"/>
    <w:rsid w:val="002E0EE6"/>
    <w:rsid w:val="0031148E"/>
    <w:rsid w:val="00317CE3"/>
    <w:rsid w:val="003379FD"/>
    <w:rsid w:val="00346567"/>
    <w:rsid w:val="0036201F"/>
    <w:rsid w:val="00364668"/>
    <w:rsid w:val="00364DE3"/>
    <w:rsid w:val="003C408A"/>
    <w:rsid w:val="003C6423"/>
    <w:rsid w:val="003D246B"/>
    <w:rsid w:val="003D6E72"/>
    <w:rsid w:val="003F139A"/>
    <w:rsid w:val="00403EEA"/>
    <w:rsid w:val="00427C6D"/>
    <w:rsid w:val="004378B6"/>
    <w:rsid w:val="00441A15"/>
    <w:rsid w:val="00441B61"/>
    <w:rsid w:val="0045580B"/>
    <w:rsid w:val="004676AB"/>
    <w:rsid w:val="0047174B"/>
    <w:rsid w:val="004828D6"/>
    <w:rsid w:val="00492FF7"/>
    <w:rsid w:val="00495EEB"/>
    <w:rsid w:val="004C2B75"/>
    <w:rsid w:val="004C48E5"/>
    <w:rsid w:val="004C75AE"/>
    <w:rsid w:val="004D08D6"/>
    <w:rsid w:val="004E1E87"/>
    <w:rsid w:val="0051103A"/>
    <w:rsid w:val="005151C7"/>
    <w:rsid w:val="00562C11"/>
    <w:rsid w:val="0056563A"/>
    <w:rsid w:val="005723F6"/>
    <w:rsid w:val="00573241"/>
    <w:rsid w:val="0058453E"/>
    <w:rsid w:val="005C636F"/>
    <w:rsid w:val="005E1C8C"/>
    <w:rsid w:val="005F1A6C"/>
    <w:rsid w:val="005F5EEF"/>
    <w:rsid w:val="0061185B"/>
    <w:rsid w:val="00621C66"/>
    <w:rsid w:val="00677A0B"/>
    <w:rsid w:val="00693AC2"/>
    <w:rsid w:val="006A0FE4"/>
    <w:rsid w:val="006A2957"/>
    <w:rsid w:val="006A4DE8"/>
    <w:rsid w:val="006A5D52"/>
    <w:rsid w:val="006C0B68"/>
    <w:rsid w:val="006E1301"/>
    <w:rsid w:val="00717D50"/>
    <w:rsid w:val="00725B4B"/>
    <w:rsid w:val="00737C19"/>
    <w:rsid w:val="007527F6"/>
    <w:rsid w:val="00771895"/>
    <w:rsid w:val="00773061"/>
    <w:rsid w:val="007B789F"/>
    <w:rsid w:val="007C26FC"/>
    <w:rsid w:val="007D525F"/>
    <w:rsid w:val="007F22DA"/>
    <w:rsid w:val="007F4533"/>
    <w:rsid w:val="007F7B17"/>
    <w:rsid w:val="00801D03"/>
    <w:rsid w:val="0080400D"/>
    <w:rsid w:val="0081323E"/>
    <w:rsid w:val="0082651E"/>
    <w:rsid w:val="008324D3"/>
    <w:rsid w:val="00836B3E"/>
    <w:rsid w:val="00865799"/>
    <w:rsid w:val="008808EF"/>
    <w:rsid w:val="008A305E"/>
    <w:rsid w:val="008C640B"/>
    <w:rsid w:val="008D7B04"/>
    <w:rsid w:val="009077E8"/>
    <w:rsid w:val="00932563"/>
    <w:rsid w:val="00937DD5"/>
    <w:rsid w:val="00962D29"/>
    <w:rsid w:val="00970B6B"/>
    <w:rsid w:val="009803FB"/>
    <w:rsid w:val="00983949"/>
    <w:rsid w:val="009900EC"/>
    <w:rsid w:val="00992024"/>
    <w:rsid w:val="009A585A"/>
    <w:rsid w:val="009C49A7"/>
    <w:rsid w:val="009E5AF3"/>
    <w:rsid w:val="00A03595"/>
    <w:rsid w:val="00A106DC"/>
    <w:rsid w:val="00A254D0"/>
    <w:rsid w:val="00A537A0"/>
    <w:rsid w:val="00A63F79"/>
    <w:rsid w:val="00A906F7"/>
    <w:rsid w:val="00AC2E85"/>
    <w:rsid w:val="00AC3CF7"/>
    <w:rsid w:val="00AC77E1"/>
    <w:rsid w:val="00AD011E"/>
    <w:rsid w:val="00B10FEA"/>
    <w:rsid w:val="00B11414"/>
    <w:rsid w:val="00B1397E"/>
    <w:rsid w:val="00B268E3"/>
    <w:rsid w:val="00B26D14"/>
    <w:rsid w:val="00B56751"/>
    <w:rsid w:val="00B65C5F"/>
    <w:rsid w:val="00B736DF"/>
    <w:rsid w:val="00B827FE"/>
    <w:rsid w:val="00B86C38"/>
    <w:rsid w:val="00B87C72"/>
    <w:rsid w:val="00BB0193"/>
    <w:rsid w:val="00BB25FD"/>
    <w:rsid w:val="00BB57A3"/>
    <w:rsid w:val="00BC7311"/>
    <w:rsid w:val="00C00EBA"/>
    <w:rsid w:val="00C10D30"/>
    <w:rsid w:val="00C217B4"/>
    <w:rsid w:val="00C32EE7"/>
    <w:rsid w:val="00C41B60"/>
    <w:rsid w:val="00C50DEA"/>
    <w:rsid w:val="00C5243E"/>
    <w:rsid w:val="00C56B3B"/>
    <w:rsid w:val="00C656B4"/>
    <w:rsid w:val="00C663DA"/>
    <w:rsid w:val="00C67E57"/>
    <w:rsid w:val="00C73D81"/>
    <w:rsid w:val="00C95D62"/>
    <w:rsid w:val="00CB5667"/>
    <w:rsid w:val="00CC0CA0"/>
    <w:rsid w:val="00CC7540"/>
    <w:rsid w:val="00CD465C"/>
    <w:rsid w:val="00D03EA0"/>
    <w:rsid w:val="00D155D9"/>
    <w:rsid w:val="00D446BA"/>
    <w:rsid w:val="00D647C6"/>
    <w:rsid w:val="00DB4B98"/>
    <w:rsid w:val="00E031BE"/>
    <w:rsid w:val="00E118D3"/>
    <w:rsid w:val="00E177FE"/>
    <w:rsid w:val="00E32491"/>
    <w:rsid w:val="00E42147"/>
    <w:rsid w:val="00E82135"/>
    <w:rsid w:val="00E848EE"/>
    <w:rsid w:val="00E9224C"/>
    <w:rsid w:val="00EA29F1"/>
    <w:rsid w:val="00EB1104"/>
    <w:rsid w:val="00EE61B0"/>
    <w:rsid w:val="00EE6C5F"/>
    <w:rsid w:val="00EF2C80"/>
    <w:rsid w:val="00F03442"/>
    <w:rsid w:val="00F11149"/>
    <w:rsid w:val="00F11230"/>
    <w:rsid w:val="00F2544D"/>
    <w:rsid w:val="00F27C96"/>
    <w:rsid w:val="00F535A2"/>
    <w:rsid w:val="00F54A26"/>
    <w:rsid w:val="00F90178"/>
    <w:rsid w:val="00F908D4"/>
    <w:rsid w:val="00FB63EC"/>
    <w:rsid w:val="00FC724E"/>
    <w:rsid w:val="00FD063B"/>
    <w:rsid w:val="00FE44A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E9AD2"/>
  <w15:docId w15:val="{31895380-2B9B-F84C-BF19-60E278B44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D9F"/>
    <w:rPr>
      <w:lang w:val="en-NL"/>
    </w:rPr>
  </w:style>
  <w:style w:type="paragraph" w:styleId="Heading1">
    <w:name w:val="heading 1"/>
    <w:basedOn w:val="Normal"/>
    <w:next w:val="Normal"/>
    <w:link w:val="Heading1Char"/>
    <w:uiPriority w:val="9"/>
    <w:qFormat/>
    <w:rsid w:val="00C72986"/>
    <w:pPr>
      <w:keepNext/>
      <w:keepLines/>
      <w:numPr>
        <w:numId w:val="36"/>
      </w:numPr>
      <w:spacing w:before="480" w:after="200"/>
      <w:outlineLvl w:val="0"/>
    </w:pPr>
    <w:rPr>
      <w:b/>
      <w:bCs/>
      <w:kern w:val="32"/>
      <w:sz w:val="32"/>
      <w:szCs w:val="32"/>
      <w:lang w:val="en-US"/>
    </w:rPr>
  </w:style>
  <w:style w:type="paragraph" w:styleId="Heading2">
    <w:name w:val="heading 2"/>
    <w:basedOn w:val="Normal"/>
    <w:next w:val="Normal"/>
    <w:link w:val="Heading2Char"/>
    <w:uiPriority w:val="9"/>
    <w:unhideWhenUsed/>
    <w:qFormat/>
    <w:rsid w:val="00D3007B"/>
    <w:pPr>
      <w:keepNext/>
      <w:numPr>
        <w:ilvl w:val="1"/>
        <w:numId w:val="36"/>
      </w:numPr>
      <w:spacing w:before="240" w:after="60"/>
      <w:outlineLvl w:val="1"/>
    </w:pPr>
    <w:rPr>
      <w:rFonts w:cs="Arial"/>
      <w:b/>
      <w:bCs/>
      <w:i/>
      <w:iCs/>
      <w:sz w:val="28"/>
      <w:szCs w:val="28"/>
      <w:lang w:val="en-US"/>
    </w:rPr>
  </w:style>
  <w:style w:type="paragraph" w:styleId="Heading3">
    <w:name w:val="heading 3"/>
    <w:basedOn w:val="Heading2"/>
    <w:next w:val="Normal"/>
    <w:link w:val="Heading3Char"/>
    <w:uiPriority w:val="9"/>
    <w:unhideWhenUsed/>
    <w:qFormat/>
    <w:rsid w:val="00F520E6"/>
    <w:pPr>
      <w:numPr>
        <w:ilvl w:val="2"/>
      </w:numPr>
      <w:outlineLvl w:val="2"/>
    </w:pPr>
    <w:rPr>
      <w:rFonts w:eastAsiaTheme="minorHAnsi"/>
      <w:sz w:val="26"/>
      <w:szCs w:val="26"/>
    </w:rPr>
  </w:style>
  <w:style w:type="paragraph" w:styleId="Heading4">
    <w:name w:val="heading 4"/>
    <w:basedOn w:val="Normal"/>
    <w:next w:val="Normal"/>
    <w:link w:val="Heading4Char"/>
    <w:uiPriority w:val="9"/>
    <w:unhideWhenUsed/>
    <w:qFormat/>
    <w:rsid w:val="00F520E6"/>
    <w:pPr>
      <w:keepNext/>
      <w:keepLines/>
      <w:numPr>
        <w:ilvl w:val="3"/>
        <w:numId w:val="36"/>
      </w:numPr>
      <w:spacing w:before="200"/>
      <w:outlineLvl w:val="3"/>
    </w:pPr>
    <w:rPr>
      <w:rFonts w:eastAsiaTheme="minorHAnsi" w:cstheme="majorBidi"/>
      <w:b/>
      <w:bCs/>
      <w:i/>
      <w:iCs/>
      <w:lang w:val="en-US"/>
    </w:rPr>
  </w:style>
  <w:style w:type="paragraph" w:styleId="Heading5">
    <w:name w:val="heading 5"/>
    <w:basedOn w:val="Normal"/>
    <w:next w:val="Normal"/>
    <w:link w:val="Heading5Char"/>
    <w:uiPriority w:val="9"/>
    <w:unhideWhenUsed/>
    <w:qFormat/>
    <w:rsid w:val="007342D2"/>
    <w:pPr>
      <w:keepNext/>
      <w:keepLines/>
      <w:numPr>
        <w:ilvl w:val="4"/>
        <w:numId w:val="36"/>
      </w:numPr>
      <w:spacing w:before="200"/>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unhideWhenUsed/>
    <w:qFormat/>
    <w:rsid w:val="00083522"/>
    <w:pPr>
      <w:keepNext/>
      <w:keepLines/>
      <w:numPr>
        <w:ilvl w:val="5"/>
        <w:numId w:val="36"/>
      </w:numPr>
      <w:spacing w:before="200"/>
      <w:outlineLvl w:val="5"/>
    </w:pPr>
    <w:rPr>
      <w:rFonts w:ascii="Arial" w:eastAsiaTheme="minorHAnsi" w:hAnsi="Arial" w:cs="Arial"/>
      <w:b/>
      <w:i/>
      <w:iCs/>
      <w:szCs w:val="22"/>
      <w:lang w:val="en-US"/>
    </w:rPr>
  </w:style>
  <w:style w:type="paragraph" w:styleId="Heading7">
    <w:name w:val="heading 7"/>
    <w:basedOn w:val="Normal"/>
    <w:next w:val="Normal"/>
    <w:link w:val="Heading7Char"/>
    <w:uiPriority w:val="9"/>
    <w:unhideWhenUsed/>
    <w:qFormat/>
    <w:rsid w:val="00EB1752"/>
    <w:pPr>
      <w:keepNext/>
      <w:keepLines/>
      <w:numPr>
        <w:ilvl w:val="6"/>
        <w:numId w:val="36"/>
      </w:numPr>
      <w:spacing w:before="200"/>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unhideWhenUsed/>
    <w:qFormat/>
    <w:rsid w:val="00EB1752"/>
    <w:pPr>
      <w:keepNext/>
      <w:keepLines/>
      <w:numPr>
        <w:ilvl w:val="7"/>
        <w:numId w:val="36"/>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EB1752"/>
    <w:pPr>
      <w:keepNext/>
      <w:keepLines/>
      <w:numPr>
        <w:ilvl w:val="8"/>
        <w:numId w:val="36"/>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102ED"/>
    <w:pPr>
      <w:keepNext/>
      <w:spacing w:before="720" w:after="1320"/>
      <w:jc w:val="center"/>
    </w:pPr>
    <w:rPr>
      <w:rFonts w:ascii="Arial" w:eastAsia="MS Gothic" w:hAnsi="Arial"/>
      <w:b/>
      <w:sz w:val="32"/>
      <w:szCs w:val="20"/>
      <w:lang w:val="en-US" w:eastAsia="ja-JP"/>
    </w:rPr>
  </w:style>
  <w:style w:type="character" w:customStyle="1" w:styleId="Heading1Char">
    <w:name w:val="Heading 1 Char"/>
    <w:basedOn w:val="DefaultParagraphFont"/>
    <w:link w:val="Heading1"/>
    <w:uiPriority w:val="9"/>
    <w:rsid w:val="00C72986"/>
    <w:rPr>
      <w:b/>
      <w:bCs/>
      <w:kern w:val="32"/>
      <w:sz w:val="32"/>
      <w:szCs w:val="32"/>
    </w:rPr>
  </w:style>
  <w:style w:type="character" w:customStyle="1" w:styleId="Heading2Char">
    <w:name w:val="Heading 2 Char"/>
    <w:basedOn w:val="DefaultParagraphFont"/>
    <w:link w:val="Heading2"/>
    <w:uiPriority w:val="9"/>
    <w:rsid w:val="00D3007B"/>
    <w:rPr>
      <w:rFonts w:cs="Arial"/>
      <w:b/>
      <w:bCs/>
      <w:i/>
      <w:iCs/>
      <w:sz w:val="28"/>
      <w:szCs w:val="28"/>
    </w:rPr>
  </w:style>
  <w:style w:type="character" w:styleId="Hyperlink">
    <w:name w:val="Hyperlink"/>
    <w:uiPriority w:val="99"/>
    <w:rsid w:val="00A750D7"/>
    <w:rPr>
      <w:color w:val="0000FF"/>
      <w:u w:val="single"/>
    </w:rPr>
  </w:style>
  <w:style w:type="paragraph" w:styleId="TOC1">
    <w:name w:val="toc 1"/>
    <w:basedOn w:val="Normal"/>
    <w:next w:val="Normal"/>
    <w:autoRedefine/>
    <w:uiPriority w:val="39"/>
    <w:rsid w:val="00CD465C"/>
    <w:pPr>
      <w:tabs>
        <w:tab w:val="left" w:pos="410"/>
        <w:tab w:val="right" w:pos="9350"/>
      </w:tabs>
      <w:spacing w:before="360" w:after="360"/>
    </w:pPr>
    <w:rPr>
      <w:b/>
      <w:bCs/>
      <w:caps/>
      <w:noProof/>
      <w:sz w:val="22"/>
      <w:szCs w:val="22"/>
      <w:u w:val="single"/>
      <w:lang w:val="en-US"/>
    </w:rPr>
  </w:style>
  <w:style w:type="character" w:styleId="CommentReference">
    <w:name w:val="annotation reference"/>
    <w:uiPriority w:val="99"/>
    <w:rsid w:val="00A750D7"/>
    <w:rPr>
      <w:sz w:val="16"/>
      <w:szCs w:val="16"/>
    </w:rPr>
  </w:style>
  <w:style w:type="paragraph" w:styleId="CommentText">
    <w:name w:val="annotation text"/>
    <w:basedOn w:val="Normal"/>
    <w:link w:val="CommentTextChar"/>
    <w:uiPriority w:val="99"/>
    <w:rsid w:val="00A750D7"/>
    <w:rPr>
      <w:sz w:val="20"/>
      <w:szCs w:val="20"/>
      <w:lang w:val="en-US"/>
    </w:rPr>
  </w:style>
  <w:style w:type="character" w:customStyle="1" w:styleId="CommentTextChar">
    <w:name w:val="Comment Text Char"/>
    <w:basedOn w:val="DefaultParagraphFont"/>
    <w:link w:val="CommentText"/>
    <w:uiPriority w:val="99"/>
    <w:rsid w:val="00A750D7"/>
    <w:rPr>
      <w:rFonts w:ascii="Times New Roman" w:eastAsia="Times New Roman" w:hAnsi="Times New Roman" w:cs="Times New Roman"/>
      <w:sz w:val="20"/>
      <w:szCs w:val="20"/>
    </w:rPr>
  </w:style>
  <w:style w:type="paragraph" w:styleId="ListParagraph">
    <w:name w:val="List Paragraph"/>
    <w:basedOn w:val="Normal"/>
    <w:link w:val="ListParagraphChar"/>
    <w:uiPriority w:val="34"/>
    <w:qFormat/>
    <w:rsid w:val="00A750D7"/>
    <w:pPr>
      <w:ind w:left="720"/>
    </w:pPr>
    <w:rPr>
      <w:rFonts w:ascii="Calibri" w:eastAsia="Calibri" w:hAnsi="Calibri"/>
      <w:szCs w:val="22"/>
      <w:lang w:val="en-US"/>
    </w:rPr>
  </w:style>
  <w:style w:type="paragraph" w:customStyle="1" w:styleId="BodytextAgency">
    <w:name w:val="Body text (Agency)"/>
    <w:basedOn w:val="Normal"/>
    <w:link w:val="BodytextAgencyChar"/>
    <w:qFormat/>
    <w:rsid w:val="004C0CCD"/>
    <w:rPr>
      <w:lang w:val="en-US"/>
    </w:rPr>
  </w:style>
  <w:style w:type="character" w:customStyle="1" w:styleId="BodytextAgencyChar">
    <w:name w:val="Body text (Agency) Char"/>
    <w:link w:val="BodytextAgency"/>
    <w:rsid w:val="004C0CCD"/>
    <w:rPr>
      <w:rFonts w:ascii="Times New Roman" w:eastAsia="Times New Roman" w:hAnsi="Times New Roman" w:cs="Times New Roman"/>
      <w:sz w:val="24"/>
      <w:szCs w:val="24"/>
    </w:rPr>
  </w:style>
  <w:style w:type="paragraph" w:styleId="BalloonText">
    <w:name w:val="Balloon Text"/>
    <w:basedOn w:val="Normal"/>
    <w:link w:val="BalloonTextChar"/>
    <w:uiPriority w:val="99"/>
    <w:unhideWhenUsed/>
    <w:rsid w:val="00A750D7"/>
    <w:rPr>
      <w:rFonts w:ascii="Tahoma" w:hAnsi="Tahoma" w:cs="Tahoma"/>
      <w:sz w:val="16"/>
      <w:szCs w:val="16"/>
      <w:lang w:val="en-US"/>
    </w:rPr>
  </w:style>
  <w:style w:type="character" w:customStyle="1" w:styleId="BalloonTextChar">
    <w:name w:val="Balloon Text Char"/>
    <w:basedOn w:val="DefaultParagraphFont"/>
    <w:link w:val="BalloonText"/>
    <w:uiPriority w:val="99"/>
    <w:rsid w:val="00A750D7"/>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unhideWhenUsed/>
    <w:rsid w:val="00F7014E"/>
    <w:rPr>
      <w:b/>
      <w:bCs/>
    </w:rPr>
  </w:style>
  <w:style w:type="character" w:customStyle="1" w:styleId="CommentSubjectChar">
    <w:name w:val="Comment Subject Char"/>
    <w:basedOn w:val="CommentTextChar"/>
    <w:link w:val="CommentSubject"/>
    <w:uiPriority w:val="99"/>
    <w:rsid w:val="00F7014E"/>
    <w:rPr>
      <w:rFonts w:ascii="Times New Roman" w:eastAsia="Times New Roman" w:hAnsi="Times New Roman" w:cs="Times New Roman"/>
      <w:b/>
      <w:bCs/>
      <w:sz w:val="20"/>
      <w:szCs w:val="20"/>
    </w:rPr>
  </w:style>
  <w:style w:type="paragraph" w:customStyle="1" w:styleId="Default">
    <w:name w:val="Default"/>
    <w:rsid w:val="00A36349"/>
    <w:pPr>
      <w:autoSpaceDE w:val="0"/>
      <w:autoSpaceDN w:val="0"/>
      <w:adjustRightInd w:val="0"/>
    </w:pPr>
    <w:rPr>
      <w:color w:val="000000"/>
    </w:rPr>
  </w:style>
  <w:style w:type="paragraph" w:styleId="Header">
    <w:name w:val="header"/>
    <w:basedOn w:val="Normal"/>
    <w:link w:val="HeaderChar"/>
    <w:uiPriority w:val="99"/>
    <w:unhideWhenUsed/>
    <w:rsid w:val="00CA7748"/>
    <w:pPr>
      <w:tabs>
        <w:tab w:val="center" w:pos="4680"/>
        <w:tab w:val="right" w:pos="9360"/>
      </w:tabs>
    </w:pPr>
    <w:rPr>
      <w:lang w:val="en-US"/>
    </w:rPr>
  </w:style>
  <w:style w:type="character" w:customStyle="1" w:styleId="HeaderChar">
    <w:name w:val="Header Char"/>
    <w:basedOn w:val="DefaultParagraphFont"/>
    <w:link w:val="Header"/>
    <w:uiPriority w:val="99"/>
    <w:rsid w:val="00CA774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A7748"/>
    <w:pPr>
      <w:tabs>
        <w:tab w:val="center" w:pos="4680"/>
        <w:tab w:val="right" w:pos="9360"/>
      </w:tabs>
    </w:pPr>
    <w:rPr>
      <w:lang w:val="en-US"/>
    </w:rPr>
  </w:style>
  <w:style w:type="character" w:customStyle="1" w:styleId="FooterChar">
    <w:name w:val="Footer Char"/>
    <w:basedOn w:val="DefaultParagraphFont"/>
    <w:link w:val="Footer"/>
    <w:uiPriority w:val="99"/>
    <w:rsid w:val="00CA7748"/>
    <w:rPr>
      <w:rFonts w:ascii="Times New Roman" w:eastAsia="Times New Roman" w:hAnsi="Times New Roman" w:cs="Times New Roman"/>
      <w:sz w:val="24"/>
      <w:szCs w:val="24"/>
    </w:rPr>
  </w:style>
  <w:style w:type="paragraph" w:customStyle="1" w:styleId="paragraph">
    <w:name w:val="paragraph"/>
    <w:basedOn w:val="BodyText"/>
    <w:link w:val="paragraphChar"/>
    <w:rsid w:val="00460218"/>
    <w:pPr>
      <w:spacing w:before="200" w:after="0"/>
    </w:pPr>
    <w:rPr>
      <w:lang w:val="en-GB"/>
    </w:rPr>
  </w:style>
  <w:style w:type="character" w:customStyle="1" w:styleId="paragraphChar">
    <w:name w:val="paragraph Char"/>
    <w:link w:val="paragraph"/>
    <w:rsid w:val="00460218"/>
    <w:rPr>
      <w:rFonts w:ascii="Times New Roman" w:eastAsia="Times New Roman" w:hAnsi="Times New Roman" w:cs="Times New Roman"/>
      <w:sz w:val="24"/>
      <w:szCs w:val="24"/>
      <w:lang w:val="en-GB"/>
    </w:rPr>
  </w:style>
  <w:style w:type="paragraph" w:styleId="BodyText">
    <w:name w:val="Body Text"/>
    <w:basedOn w:val="Normal"/>
    <w:link w:val="BodyTextChar"/>
    <w:uiPriority w:val="99"/>
    <w:unhideWhenUsed/>
    <w:qFormat/>
    <w:rsid w:val="00460218"/>
    <w:pPr>
      <w:spacing w:after="120"/>
    </w:pPr>
    <w:rPr>
      <w:lang w:val="en-US"/>
    </w:rPr>
  </w:style>
  <w:style w:type="character" w:customStyle="1" w:styleId="BodyTextChar">
    <w:name w:val="Body Text Char"/>
    <w:basedOn w:val="DefaultParagraphFont"/>
    <w:link w:val="BodyText"/>
    <w:uiPriority w:val="99"/>
    <w:rsid w:val="00460218"/>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520E6"/>
    <w:rPr>
      <w:rFonts w:eastAsiaTheme="minorHAnsi" w:cs="Arial"/>
      <w:b/>
      <w:bCs/>
      <w:i/>
      <w:iCs/>
      <w:sz w:val="26"/>
      <w:szCs w:val="26"/>
    </w:rPr>
  </w:style>
  <w:style w:type="paragraph" w:styleId="TOC2">
    <w:name w:val="toc 2"/>
    <w:basedOn w:val="Normal"/>
    <w:next w:val="Normal"/>
    <w:autoRedefine/>
    <w:uiPriority w:val="39"/>
    <w:unhideWhenUsed/>
    <w:rsid w:val="005550EB"/>
    <w:rPr>
      <w:rFonts w:asciiTheme="minorHAnsi" w:hAnsiTheme="minorHAnsi"/>
      <w:b/>
      <w:bCs/>
      <w:smallCaps/>
      <w:sz w:val="22"/>
      <w:szCs w:val="22"/>
      <w:lang w:val="en-US"/>
    </w:rPr>
  </w:style>
  <w:style w:type="paragraph" w:styleId="Revision">
    <w:name w:val="Revision"/>
    <w:hidden/>
    <w:uiPriority w:val="99"/>
    <w:semiHidden/>
    <w:rsid w:val="007B77B5"/>
  </w:style>
  <w:style w:type="character" w:customStyle="1" w:styleId="Heading5Char">
    <w:name w:val="Heading 5 Char"/>
    <w:basedOn w:val="DefaultParagraphFont"/>
    <w:link w:val="Heading5"/>
    <w:uiPriority w:val="9"/>
    <w:rsid w:val="007342D2"/>
    <w:rPr>
      <w:rFonts w:asciiTheme="majorHAnsi" w:eastAsiaTheme="majorEastAsia" w:hAnsiTheme="majorHAnsi" w:cstheme="majorBidi"/>
      <w:color w:val="243F60" w:themeColor="accent1" w:themeShade="7F"/>
    </w:rPr>
  </w:style>
  <w:style w:type="paragraph" w:customStyle="1" w:styleId="Synopsis">
    <w:name w:val="Synopsis"/>
    <w:basedOn w:val="Normal"/>
    <w:link w:val="SynopsisChar"/>
    <w:rsid w:val="00AA55AC"/>
    <w:pPr>
      <w:spacing w:before="120"/>
    </w:pPr>
    <w:rPr>
      <w:rFonts w:ascii="Arial" w:eastAsia="MS Gothic" w:hAnsi="Arial"/>
      <w:sz w:val="20"/>
      <w:szCs w:val="20"/>
      <w:lang w:val="en-US" w:eastAsia="ja-JP"/>
    </w:rPr>
  </w:style>
  <w:style w:type="character" w:customStyle="1" w:styleId="SynopsisChar">
    <w:name w:val="Synopsis Char"/>
    <w:link w:val="Synopsis"/>
    <w:rsid w:val="00AA55AC"/>
    <w:rPr>
      <w:rFonts w:ascii="Arial" w:eastAsia="MS Gothic" w:hAnsi="Arial" w:cs="Times New Roman"/>
      <w:sz w:val="20"/>
      <w:szCs w:val="20"/>
      <w:lang w:eastAsia="ja-JP"/>
    </w:rPr>
  </w:style>
  <w:style w:type="paragraph" w:customStyle="1" w:styleId="Text">
    <w:name w:val="Text"/>
    <w:aliases w:val="Graphic"/>
    <w:basedOn w:val="Normal"/>
    <w:link w:val="TextChar1"/>
    <w:rsid w:val="00AA55AC"/>
    <w:pPr>
      <w:spacing w:before="120"/>
    </w:pPr>
    <w:rPr>
      <w:rFonts w:eastAsia="MS Mincho"/>
      <w:szCs w:val="20"/>
      <w:lang w:val="en-US" w:eastAsia="ja-JP"/>
    </w:rPr>
  </w:style>
  <w:style w:type="paragraph" w:customStyle="1" w:styleId="Listlevel1">
    <w:name w:val="List level 1"/>
    <w:basedOn w:val="Normal"/>
    <w:link w:val="Listlevel1Char"/>
    <w:rsid w:val="00AA55AC"/>
    <w:pPr>
      <w:spacing w:before="40" w:after="20"/>
      <w:ind w:left="425" w:hanging="425"/>
    </w:pPr>
    <w:rPr>
      <w:rFonts w:eastAsia="MS Mincho"/>
      <w:szCs w:val="20"/>
      <w:lang w:val="en-US" w:eastAsia="ja-JP"/>
    </w:rPr>
  </w:style>
  <w:style w:type="character" w:customStyle="1" w:styleId="TextChar1">
    <w:name w:val="Text Char1"/>
    <w:link w:val="Text"/>
    <w:rsid w:val="00AA55AC"/>
    <w:rPr>
      <w:rFonts w:ascii="Times New Roman" w:eastAsia="MS Mincho" w:hAnsi="Times New Roman" w:cs="Times New Roman"/>
      <w:sz w:val="24"/>
      <w:szCs w:val="20"/>
      <w:lang w:eastAsia="ja-JP"/>
    </w:rPr>
  </w:style>
  <w:style w:type="character" w:customStyle="1" w:styleId="Listlevel1Char">
    <w:name w:val="List level 1 Char"/>
    <w:link w:val="Listlevel1"/>
    <w:locked/>
    <w:rsid w:val="00AA55AC"/>
    <w:rPr>
      <w:rFonts w:ascii="Times New Roman" w:eastAsia="MS Mincho" w:hAnsi="Times New Roman" w:cs="Times New Roman"/>
      <w:sz w:val="24"/>
      <w:szCs w:val="20"/>
      <w:lang w:eastAsia="ja-JP"/>
    </w:rPr>
  </w:style>
  <w:style w:type="character" w:customStyle="1" w:styleId="Heading6Char">
    <w:name w:val="Heading 6 Char"/>
    <w:basedOn w:val="DefaultParagraphFont"/>
    <w:link w:val="Heading6"/>
    <w:uiPriority w:val="9"/>
    <w:rsid w:val="00083522"/>
    <w:rPr>
      <w:rFonts w:ascii="Arial" w:eastAsiaTheme="minorHAnsi" w:hAnsi="Arial" w:cs="Arial"/>
      <w:b/>
      <w:i/>
      <w:iCs/>
      <w:szCs w:val="22"/>
    </w:rPr>
  </w:style>
  <w:style w:type="character" w:customStyle="1" w:styleId="Heading4Char">
    <w:name w:val="Heading 4 Char"/>
    <w:basedOn w:val="DefaultParagraphFont"/>
    <w:link w:val="Heading4"/>
    <w:uiPriority w:val="9"/>
    <w:rsid w:val="00F520E6"/>
    <w:rPr>
      <w:rFonts w:eastAsiaTheme="minorHAnsi" w:cstheme="majorBidi"/>
      <w:b/>
      <w:bCs/>
      <w:i/>
      <w:iCs/>
    </w:rPr>
  </w:style>
  <w:style w:type="character" w:customStyle="1" w:styleId="Heading7Char">
    <w:name w:val="Heading 7 Char"/>
    <w:basedOn w:val="DefaultParagraphFont"/>
    <w:link w:val="Heading7"/>
    <w:uiPriority w:val="9"/>
    <w:rsid w:val="00EB175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B175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B1752"/>
    <w:rPr>
      <w:rFonts w:asciiTheme="majorHAnsi" w:eastAsiaTheme="majorEastAsia" w:hAnsiTheme="majorHAnsi" w:cstheme="majorBidi"/>
      <w:i/>
      <w:iCs/>
      <w:color w:val="404040" w:themeColor="text1" w:themeTint="BF"/>
      <w:sz w:val="20"/>
      <w:szCs w:val="20"/>
    </w:rPr>
  </w:style>
  <w:style w:type="numbering" w:styleId="ArticleSection">
    <w:name w:val="Outline List 3"/>
    <w:basedOn w:val="NoList"/>
    <w:semiHidden/>
    <w:rsid w:val="00EB1752"/>
  </w:style>
  <w:style w:type="paragraph" w:customStyle="1" w:styleId="Table">
    <w:name w:val="Table"/>
    <w:aliases w:val="10 pt,10 pt  Bold,9 pt,Normal + Courier New,table text 10 pt + Arial,Bold,Normal + (Latin) Arial,(Complex) Arial,9pt,9"/>
    <w:basedOn w:val="Normal"/>
    <w:link w:val="TableChar"/>
    <w:rsid w:val="00EB1752"/>
    <w:pPr>
      <w:keepLines/>
      <w:tabs>
        <w:tab w:val="left" w:pos="284"/>
      </w:tabs>
      <w:spacing w:before="40" w:after="20"/>
    </w:pPr>
    <w:rPr>
      <w:rFonts w:ascii="Arial" w:eastAsia="MS Mincho" w:hAnsi="Arial"/>
      <w:sz w:val="20"/>
      <w:lang w:val="en-US" w:eastAsia="ja-JP"/>
    </w:rPr>
  </w:style>
  <w:style w:type="character" w:customStyle="1" w:styleId="TableChar">
    <w:name w:val="Table Char"/>
    <w:aliases w:val="10 pt Char,10 pt  Bold Char,9 pt Char,9pt Char,9 Char"/>
    <w:link w:val="Table"/>
    <w:rsid w:val="00EB1752"/>
    <w:rPr>
      <w:rFonts w:ascii="Arial" w:eastAsia="MS Mincho" w:hAnsi="Arial" w:cs="Times New Roman"/>
      <w:sz w:val="20"/>
      <w:szCs w:val="24"/>
      <w:lang w:eastAsia="ja-JP"/>
    </w:rPr>
  </w:style>
  <w:style w:type="character" w:customStyle="1" w:styleId="TextChar">
    <w:name w:val="Text Char"/>
    <w:basedOn w:val="DefaultParagraphFont"/>
    <w:rsid w:val="00DE5D82"/>
    <w:rPr>
      <w:rFonts w:ascii="Times New Roman" w:eastAsia="MS Mincho" w:hAnsi="Times New Roman" w:cs="Times New Roman"/>
      <w:sz w:val="24"/>
      <w:szCs w:val="20"/>
      <w:lang w:eastAsia="zh-CN"/>
    </w:rPr>
  </w:style>
  <w:style w:type="paragraph" w:customStyle="1" w:styleId="Legend">
    <w:name w:val="Legend"/>
    <w:basedOn w:val="Table"/>
    <w:rsid w:val="008E4AA3"/>
  </w:style>
  <w:style w:type="paragraph" w:styleId="BodyText2">
    <w:name w:val="Body Text 2"/>
    <w:basedOn w:val="Normal"/>
    <w:link w:val="BodyText2Char"/>
    <w:semiHidden/>
    <w:rsid w:val="002F332C"/>
    <w:pPr>
      <w:keepLines/>
      <w:spacing w:before="40" w:after="120" w:line="480" w:lineRule="auto"/>
    </w:pPr>
    <w:rPr>
      <w:rFonts w:eastAsia="MS Mincho"/>
      <w:szCs w:val="20"/>
      <w:lang w:val="en-US" w:eastAsia="zh-CN"/>
    </w:rPr>
  </w:style>
  <w:style w:type="character" w:customStyle="1" w:styleId="BodyText2Char">
    <w:name w:val="Body Text 2 Char"/>
    <w:basedOn w:val="DefaultParagraphFont"/>
    <w:link w:val="BodyText2"/>
    <w:semiHidden/>
    <w:rsid w:val="002F332C"/>
    <w:rPr>
      <w:rFonts w:ascii="Times New Roman" w:eastAsia="MS Mincho" w:hAnsi="Times New Roman" w:cs="Times New Roman"/>
      <w:sz w:val="24"/>
      <w:szCs w:val="20"/>
      <w:lang w:eastAsia="zh-CN"/>
    </w:rPr>
  </w:style>
  <w:style w:type="paragraph" w:customStyle="1" w:styleId="Listlevel2">
    <w:name w:val="List level 2"/>
    <w:basedOn w:val="Listlevel1"/>
    <w:rsid w:val="00047E10"/>
    <w:pPr>
      <w:keepLines/>
      <w:spacing w:after="0"/>
      <w:ind w:left="850"/>
    </w:pPr>
    <w:rPr>
      <w:lang w:eastAsia="zh-CN"/>
    </w:rPr>
  </w:style>
  <w:style w:type="paragraph" w:customStyle="1" w:styleId="Listlevel3">
    <w:name w:val="List level 3"/>
    <w:basedOn w:val="Listlevel2"/>
    <w:rsid w:val="00047E10"/>
    <w:pPr>
      <w:ind w:left="1296" w:hanging="432"/>
    </w:pPr>
  </w:style>
  <w:style w:type="table" w:styleId="TableGrid">
    <w:name w:val="Table Grid"/>
    <w:basedOn w:val="TableNormal"/>
    <w:uiPriority w:val="59"/>
    <w:rsid w:val="006618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01D03"/>
    <w:pPr>
      <w:tabs>
        <w:tab w:val="left" w:pos="741"/>
        <w:tab w:val="right" w:pos="9350"/>
      </w:tabs>
    </w:pPr>
    <w:rPr>
      <w:rFonts w:asciiTheme="minorHAnsi" w:hAnsiTheme="minorHAnsi"/>
      <w:i/>
      <w:iCs/>
      <w:smallCaps/>
      <w:noProof/>
      <w:sz w:val="22"/>
      <w:szCs w:val="22"/>
      <w:lang w:val="en-US"/>
    </w:rPr>
  </w:style>
  <w:style w:type="paragraph" w:styleId="BodyTextIndent2">
    <w:name w:val="Body Text Indent 2"/>
    <w:basedOn w:val="Normal"/>
    <w:link w:val="BodyTextIndent2Char"/>
    <w:semiHidden/>
    <w:rsid w:val="003D2009"/>
    <w:pPr>
      <w:keepLines/>
      <w:spacing w:before="40" w:after="120" w:line="480" w:lineRule="auto"/>
      <w:ind w:left="360"/>
    </w:pPr>
    <w:rPr>
      <w:rFonts w:eastAsia="MS Mincho"/>
      <w:szCs w:val="20"/>
      <w:lang w:val="en-US" w:eastAsia="zh-CN"/>
    </w:rPr>
  </w:style>
  <w:style w:type="character" w:customStyle="1" w:styleId="BodyTextIndent2Char">
    <w:name w:val="Body Text Indent 2 Char"/>
    <w:basedOn w:val="DefaultParagraphFont"/>
    <w:link w:val="BodyTextIndent2"/>
    <w:semiHidden/>
    <w:rsid w:val="003D2009"/>
    <w:rPr>
      <w:rFonts w:ascii="Times New Roman" w:eastAsia="MS Mincho" w:hAnsi="Times New Roman" w:cs="Times New Roman"/>
      <w:sz w:val="24"/>
      <w:szCs w:val="20"/>
      <w:lang w:eastAsia="zh-CN"/>
    </w:rPr>
  </w:style>
  <w:style w:type="character" w:styleId="PlaceholderText">
    <w:name w:val="Placeholder Text"/>
    <w:basedOn w:val="DefaultParagraphFont"/>
    <w:uiPriority w:val="99"/>
    <w:rsid w:val="00A142FC"/>
    <w:rPr>
      <w:color w:val="808080"/>
    </w:rPr>
  </w:style>
  <w:style w:type="paragraph" w:styleId="NoSpacing">
    <w:name w:val="No Spacing"/>
    <w:aliases w:val="My bullet list"/>
    <w:basedOn w:val="Normal"/>
    <w:next w:val="Default"/>
    <w:uiPriority w:val="1"/>
    <w:qFormat/>
    <w:rsid w:val="00FD4E1C"/>
    <w:pPr>
      <w:numPr>
        <w:numId w:val="1"/>
      </w:numPr>
    </w:pPr>
    <w:rPr>
      <w:lang w:val="en-US"/>
    </w:rPr>
  </w:style>
  <w:style w:type="paragraph" w:styleId="NormalWeb">
    <w:name w:val="Normal (Web)"/>
    <w:basedOn w:val="Normal"/>
    <w:uiPriority w:val="99"/>
    <w:unhideWhenUsed/>
    <w:rsid w:val="002923C7"/>
    <w:pPr>
      <w:spacing w:before="100" w:beforeAutospacing="1" w:after="100" w:afterAutospacing="1"/>
    </w:pPr>
    <w:rPr>
      <w:rFonts w:eastAsiaTheme="minorEastAsia"/>
      <w:lang w:val="en-US"/>
    </w:rPr>
  </w:style>
  <w:style w:type="paragraph" w:customStyle="1" w:styleId="Authors">
    <w:name w:val="Authors"/>
    <w:basedOn w:val="Normal"/>
    <w:rsid w:val="004102ED"/>
    <w:pPr>
      <w:keepNext/>
      <w:spacing w:before="240"/>
    </w:pPr>
    <w:rPr>
      <w:rFonts w:ascii="Arial" w:eastAsia="MS Gothic" w:hAnsi="Arial"/>
      <w:szCs w:val="20"/>
      <w:lang w:val="en-US" w:eastAsia="ja-JP"/>
    </w:rPr>
  </w:style>
  <w:style w:type="paragraph" w:customStyle="1" w:styleId="Compound">
    <w:name w:val="Compound"/>
    <w:basedOn w:val="Normal"/>
    <w:rsid w:val="004102ED"/>
    <w:pPr>
      <w:keepNext/>
      <w:spacing w:before="720"/>
      <w:jc w:val="center"/>
    </w:pPr>
    <w:rPr>
      <w:rFonts w:ascii="Arial" w:eastAsia="MS Gothic" w:hAnsi="Arial"/>
      <w:sz w:val="32"/>
      <w:szCs w:val="20"/>
      <w:lang w:val="en-US" w:eastAsia="ja-JP"/>
    </w:rPr>
  </w:style>
  <w:style w:type="paragraph" w:customStyle="1" w:styleId="Dedicatednumber">
    <w:name w:val="Dedicatednumber"/>
    <w:basedOn w:val="Normal"/>
    <w:rsid w:val="004102ED"/>
    <w:pPr>
      <w:keepNext/>
      <w:spacing w:before="720"/>
      <w:jc w:val="center"/>
    </w:pPr>
    <w:rPr>
      <w:rFonts w:ascii="Arial" w:eastAsia="MS Gothic" w:hAnsi="Arial"/>
      <w:sz w:val="28"/>
      <w:szCs w:val="20"/>
      <w:lang w:val="en-US" w:eastAsia="ja-JP"/>
    </w:rPr>
  </w:style>
  <w:style w:type="paragraph" w:customStyle="1" w:styleId="Department">
    <w:name w:val="Department"/>
    <w:basedOn w:val="Normal"/>
    <w:link w:val="DepartmentChar"/>
    <w:rsid w:val="004102ED"/>
    <w:pPr>
      <w:keepNext/>
      <w:spacing w:before="360"/>
      <w:jc w:val="center"/>
    </w:pPr>
    <w:rPr>
      <w:rFonts w:ascii="Arial" w:eastAsia="MS Gothic" w:hAnsi="Arial"/>
      <w:sz w:val="28"/>
      <w:szCs w:val="20"/>
      <w:lang w:val="en-US" w:eastAsia="ja-JP"/>
    </w:rPr>
  </w:style>
  <w:style w:type="paragraph" w:customStyle="1" w:styleId="Docstatus">
    <w:name w:val="Docstatus"/>
    <w:basedOn w:val="Normal"/>
    <w:rsid w:val="004102ED"/>
    <w:pPr>
      <w:keepNext/>
      <w:spacing w:before="240"/>
    </w:pPr>
    <w:rPr>
      <w:rFonts w:ascii="Arial" w:eastAsia="MS Gothic" w:hAnsi="Arial"/>
      <w:szCs w:val="20"/>
      <w:lang w:val="en-US" w:eastAsia="ja-JP"/>
    </w:rPr>
  </w:style>
  <w:style w:type="paragraph" w:customStyle="1" w:styleId="Doctype">
    <w:name w:val="Doctype"/>
    <w:basedOn w:val="Dedicatednumber"/>
    <w:rsid w:val="004102ED"/>
    <w:pPr>
      <w:spacing w:before="240"/>
      <w:jc w:val="left"/>
    </w:pPr>
    <w:rPr>
      <w:sz w:val="24"/>
    </w:rPr>
  </w:style>
  <w:style w:type="paragraph" w:customStyle="1" w:styleId="Firstpageinfo">
    <w:name w:val="Firstpageinfo"/>
    <w:basedOn w:val="Heading5"/>
    <w:link w:val="FirstpageinfoChar"/>
    <w:rsid w:val="004102ED"/>
    <w:pPr>
      <w:spacing w:before="240"/>
      <w:outlineLvl w:val="9"/>
    </w:pPr>
    <w:rPr>
      <w:rFonts w:ascii="Arial" w:eastAsia="MS Gothic" w:hAnsi="Arial" w:cs="Times New Roman"/>
      <w:color w:val="auto"/>
      <w:szCs w:val="20"/>
      <w:lang w:eastAsia="ja-JP"/>
    </w:rPr>
  </w:style>
  <w:style w:type="paragraph" w:customStyle="1" w:styleId="Propertystatement">
    <w:name w:val="Propertystatement"/>
    <w:basedOn w:val="Numberofpages"/>
    <w:rsid w:val="004102ED"/>
    <w:pPr>
      <w:keepNext w:val="0"/>
      <w:spacing w:before="1200"/>
      <w:jc w:val="center"/>
    </w:pPr>
    <w:rPr>
      <w:sz w:val="20"/>
    </w:rPr>
  </w:style>
  <w:style w:type="paragraph" w:customStyle="1" w:styleId="Releasedate">
    <w:name w:val="Releasedate"/>
    <w:basedOn w:val="Docstatus"/>
    <w:rsid w:val="004102ED"/>
  </w:style>
  <w:style w:type="character" w:customStyle="1" w:styleId="TitleChar">
    <w:name w:val="Title Char"/>
    <w:basedOn w:val="DefaultParagraphFont"/>
    <w:link w:val="Title"/>
    <w:uiPriority w:val="99"/>
    <w:rsid w:val="004102ED"/>
    <w:rPr>
      <w:rFonts w:ascii="Arial" w:eastAsia="MS Gothic" w:hAnsi="Arial" w:cs="Times New Roman"/>
      <w:b/>
      <w:sz w:val="32"/>
      <w:szCs w:val="20"/>
      <w:lang w:eastAsia="ja-JP"/>
    </w:rPr>
  </w:style>
  <w:style w:type="numbering" w:styleId="111111">
    <w:name w:val="Outline List 2"/>
    <w:basedOn w:val="NoList"/>
    <w:semiHidden/>
    <w:rsid w:val="004102ED"/>
  </w:style>
  <w:style w:type="numbering" w:styleId="1ai">
    <w:name w:val="Outline List 1"/>
    <w:basedOn w:val="NoList"/>
    <w:semiHidden/>
    <w:rsid w:val="004102ED"/>
  </w:style>
  <w:style w:type="paragraph" w:customStyle="1" w:styleId="BalloonText1">
    <w:name w:val="Balloon Text1"/>
    <w:basedOn w:val="Normal"/>
    <w:semiHidden/>
    <w:rsid w:val="004102ED"/>
    <w:rPr>
      <w:rFonts w:ascii="Tahoma" w:eastAsia="MS Mincho" w:hAnsi="Tahoma" w:cs="Tahoma"/>
      <w:sz w:val="16"/>
      <w:szCs w:val="16"/>
      <w:lang w:val="en-US" w:eastAsia="ja-JP"/>
    </w:rPr>
  </w:style>
  <w:style w:type="paragraph" w:styleId="BlockText">
    <w:name w:val="Block Text"/>
    <w:basedOn w:val="Normal"/>
    <w:semiHidden/>
    <w:rsid w:val="004102ED"/>
    <w:pPr>
      <w:spacing w:after="120"/>
      <w:ind w:left="1440" w:right="1440"/>
    </w:pPr>
    <w:rPr>
      <w:rFonts w:eastAsia="MS Mincho"/>
      <w:szCs w:val="20"/>
      <w:lang w:val="en-US" w:eastAsia="ja-JP"/>
    </w:rPr>
  </w:style>
  <w:style w:type="paragraph" w:styleId="BodyText3">
    <w:name w:val="Body Text 3"/>
    <w:basedOn w:val="Normal"/>
    <w:link w:val="BodyText3Char"/>
    <w:semiHidden/>
    <w:rsid w:val="004102ED"/>
    <w:pPr>
      <w:spacing w:after="120"/>
    </w:pPr>
    <w:rPr>
      <w:rFonts w:eastAsia="MS Mincho"/>
      <w:sz w:val="16"/>
      <w:szCs w:val="16"/>
      <w:lang w:val="en-US" w:eastAsia="ja-JP"/>
    </w:rPr>
  </w:style>
  <w:style w:type="character" w:customStyle="1" w:styleId="BodyText3Char">
    <w:name w:val="Body Text 3 Char"/>
    <w:basedOn w:val="DefaultParagraphFont"/>
    <w:link w:val="BodyText3"/>
    <w:semiHidden/>
    <w:rsid w:val="004102ED"/>
    <w:rPr>
      <w:rFonts w:ascii="Times New Roman" w:eastAsia="MS Mincho" w:hAnsi="Times New Roman" w:cs="Times New Roman"/>
      <w:sz w:val="16"/>
      <w:szCs w:val="16"/>
      <w:lang w:eastAsia="ja-JP"/>
    </w:rPr>
  </w:style>
  <w:style w:type="paragraph" w:styleId="BodyTextFirstIndent">
    <w:name w:val="Body Text First Indent"/>
    <w:basedOn w:val="BodyText"/>
    <w:link w:val="BodyTextFirstIndentChar"/>
    <w:rsid w:val="004102ED"/>
    <w:pPr>
      <w:ind w:firstLine="210"/>
    </w:pPr>
    <w:rPr>
      <w:rFonts w:eastAsia="MS Mincho"/>
      <w:szCs w:val="20"/>
      <w:lang w:eastAsia="ja-JP"/>
    </w:rPr>
  </w:style>
  <w:style w:type="character" w:customStyle="1" w:styleId="BodyTextFirstIndentChar">
    <w:name w:val="Body Text First Indent Char"/>
    <w:basedOn w:val="BodyTextChar"/>
    <w:link w:val="BodyTextFirstIndent"/>
    <w:rsid w:val="004102ED"/>
    <w:rPr>
      <w:rFonts w:ascii="Times New Roman" w:eastAsia="MS Mincho" w:hAnsi="Times New Roman" w:cs="Times New Roman"/>
      <w:sz w:val="24"/>
      <w:szCs w:val="20"/>
      <w:lang w:eastAsia="ja-JP"/>
    </w:rPr>
  </w:style>
  <w:style w:type="paragraph" w:styleId="BodyTextIndent">
    <w:name w:val="Body Text Indent"/>
    <w:basedOn w:val="Normal"/>
    <w:link w:val="BodyTextIndentChar"/>
    <w:semiHidden/>
    <w:rsid w:val="004102ED"/>
    <w:pPr>
      <w:spacing w:after="120"/>
      <w:ind w:left="360"/>
    </w:pPr>
    <w:rPr>
      <w:rFonts w:eastAsia="MS Mincho"/>
      <w:szCs w:val="20"/>
      <w:lang w:val="en-US" w:eastAsia="ja-JP"/>
    </w:rPr>
  </w:style>
  <w:style w:type="character" w:customStyle="1" w:styleId="BodyTextIndentChar">
    <w:name w:val="Body Text Indent Char"/>
    <w:basedOn w:val="DefaultParagraphFont"/>
    <w:link w:val="BodyTextIndent"/>
    <w:semiHidden/>
    <w:rsid w:val="004102ED"/>
    <w:rPr>
      <w:rFonts w:ascii="Times New Roman" w:eastAsia="MS Mincho" w:hAnsi="Times New Roman" w:cs="Times New Roman"/>
      <w:sz w:val="24"/>
      <w:szCs w:val="20"/>
      <w:lang w:eastAsia="ja-JP"/>
    </w:rPr>
  </w:style>
  <w:style w:type="paragraph" w:styleId="BodyTextFirstIndent2">
    <w:name w:val="Body Text First Indent 2"/>
    <w:basedOn w:val="BodyTextIndent"/>
    <w:link w:val="BodyTextFirstIndent2Char"/>
    <w:semiHidden/>
    <w:rsid w:val="004102ED"/>
    <w:pPr>
      <w:ind w:firstLine="210"/>
    </w:pPr>
  </w:style>
  <w:style w:type="character" w:customStyle="1" w:styleId="BodyTextFirstIndent2Char">
    <w:name w:val="Body Text First Indent 2 Char"/>
    <w:basedOn w:val="BodyTextIndentChar"/>
    <w:link w:val="BodyTextFirstIndent2"/>
    <w:semiHidden/>
    <w:rsid w:val="004102ED"/>
    <w:rPr>
      <w:rFonts w:ascii="Times New Roman" w:eastAsia="MS Mincho" w:hAnsi="Times New Roman" w:cs="Times New Roman"/>
      <w:sz w:val="24"/>
      <w:szCs w:val="20"/>
      <w:lang w:eastAsia="ja-JP"/>
    </w:rPr>
  </w:style>
  <w:style w:type="paragraph" w:styleId="BodyTextIndent3">
    <w:name w:val="Body Text Indent 3"/>
    <w:basedOn w:val="Normal"/>
    <w:link w:val="BodyTextIndent3Char"/>
    <w:semiHidden/>
    <w:rsid w:val="004102ED"/>
    <w:pPr>
      <w:spacing w:after="120"/>
      <w:ind w:left="360"/>
    </w:pPr>
    <w:rPr>
      <w:rFonts w:eastAsia="MS Mincho"/>
      <w:sz w:val="16"/>
      <w:szCs w:val="16"/>
      <w:lang w:val="en-US" w:eastAsia="ja-JP"/>
    </w:rPr>
  </w:style>
  <w:style w:type="character" w:customStyle="1" w:styleId="BodyTextIndent3Char">
    <w:name w:val="Body Text Indent 3 Char"/>
    <w:basedOn w:val="DefaultParagraphFont"/>
    <w:link w:val="BodyTextIndent3"/>
    <w:semiHidden/>
    <w:rsid w:val="004102ED"/>
    <w:rPr>
      <w:rFonts w:ascii="Times New Roman" w:eastAsia="MS Mincho" w:hAnsi="Times New Roman" w:cs="Times New Roman"/>
      <w:sz w:val="16"/>
      <w:szCs w:val="16"/>
      <w:lang w:eastAsia="ja-JP"/>
    </w:rPr>
  </w:style>
  <w:style w:type="paragraph" w:styleId="Caption">
    <w:name w:val="caption"/>
    <w:basedOn w:val="Normal"/>
    <w:next w:val="Normal"/>
    <w:uiPriority w:val="35"/>
    <w:qFormat/>
    <w:rsid w:val="003F1328"/>
    <w:pPr>
      <w:spacing w:after="120"/>
    </w:pPr>
    <w:rPr>
      <w:rFonts w:eastAsia="MS Mincho"/>
      <w:b/>
      <w:bCs/>
      <w:sz w:val="20"/>
      <w:szCs w:val="20"/>
      <w:lang w:val="en-US" w:eastAsia="ja-JP"/>
    </w:rPr>
  </w:style>
  <w:style w:type="paragraph" w:styleId="Closing">
    <w:name w:val="Closing"/>
    <w:basedOn w:val="Normal"/>
    <w:link w:val="ClosingChar"/>
    <w:semiHidden/>
    <w:rsid w:val="004102ED"/>
    <w:pPr>
      <w:ind w:left="4320"/>
    </w:pPr>
    <w:rPr>
      <w:rFonts w:eastAsia="MS Mincho"/>
      <w:szCs w:val="20"/>
      <w:lang w:val="en-US" w:eastAsia="ja-JP"/>
    </w:rPr>
  </w:style>
  <w:style w:type="character" w:customStyle="1" w:styleId="ClosingChar">
    <w:name w:val="Closing Char"/>
    <w:basedOn w:val="DefaultParagraphFont"/>
    <w:link w:val="Closing"/>
    <w:semiHidden/>
    <w:rsid w:val="004102ED"/>
    <w:rPr>
      <w:rFonts w:ascii="Times New Roman" w:eastAsia="MS Mincho" w:hAnsi="Times New Roman" w:cs="Times New Roman"/>
      <w:sz w:val="24"/>
      <w:szCs w:val="20"/>
      <w:lang w:eastAsia="ja-JP"/>
    </w:rPr>
  </w:style>
  <w:style w:type="paragraph" w:customStyle="1" w:styleId="Comment">
    <w:name w:val="Comment"/>
    <w:basedOn w:val="Normal"/>
    <w:next w:val="Text"/>
    <w:link w:val="CommentChar"/>
    <w:rsid w:val="004102ED"/>
    <w:pPr>
      <w:keepLines/>
      <w:spacing w:before="120"/>
    </w:pPr>
    <w:rPr>
      <w:rFonts w:eastAsia="MS Mincho"/>
      <w:i/>
      <w:color w:val="BF30B5"/>
      <w:lang w:val="en-US" w:eastAsia="ja-JP"/>
    </w:rPr>
  </w:style>
  <w:style w:type="paragraph" w:customStyle="1" w:styleId="CommentSubject1">
    <w:name w:val="Comment Subject1"/>
    <w:basedOn w:val="CommentText"/>
    <w:next w:val="CommentText"/>
    <w:semiHidden/>
    <w:rsid w:val="004102ED"/>
    <w:rPr>
      <w:rFonts w:eastAsia="MS Mincho"/>
      <w:b/>
      <w:bCs/>
      <w:lang w:eastAsia="ja-JP"/>
    </w:rPr>
  </w:style>
  <w:style w:type="paragraph" w:styleId="Date">
    <w:name w:val="Date"/>
    <w:basedOn w:val="Normal"/>
    <w:next w:val="Normal"/>
    <w:link w:val="DateChar"/>
    <w:rsid w:val="004102ED"/>
    <w:rPr>
      <w:rFonts w:eastAsia="MS Mincho"/>
      <w:szCs w:val="20"/>
      <w:lang w:val="en-US" w:eastAsia="ja-JP"/>
    </w:rPr>
  </w:style>
  <w:style w:type="character" w:customStyle="1" w:styleId="DateChar">
    <w:name w:val="Date Char"/>
    <w:basedOn w:val="DefaultParagraphFont"/>
    <w:link w:val="Date"/>
    <w:rsid w:val="004102ED"/>
    <w:rPr>
      <w:rFonts w:ascii="Times New Roman" w:eastAsia="MS Mincho" w:hAnsi="Times New Roman" w:cs="Times New Roman"/>
      <w:sz w:val="24"/>
      <w:szCs w:val="20"/>
      <w:lang w:eastAsia="ja-JP"/>
    </w:rPr>
  </w:style>
  <w:style w:type="paragraph" w:styleId="DocumentMap">
    <w:name w:val="Document Map"/>
    <w:basedOn w:val="Normal"/>
    <w:link w:val="DocumentMapChar"/>
    <w:uiPriority w:val="99"/>
    <w:semiHidden/>
    <w:rsid w:val="004102ED"/>
    <w:pPr>
      <w:shd w:val="clear" w:color="auto" w:fill="000080"/>
    </w:pPr>
    <w:rPr>
      <w:rFonts w:ascii="Tahoma" w:eastAsia="MS Mincho" w:hAnsi="Tahoma" w:cs="Tahoma"/>
      <w:sz w:val="20"/>
      <w:szCs w:val="20"/>
      <w:lang w:val="en-US" w:eastAsia="ja-JP"/>
    </w:rPr>
  </w:style>
  <w:style w:type="character" w:customStyle="1" w:styleId="DocumentMapChar">
    <w:name w:val="Document Map Char"/>
    <w:basedOn w:val="DefaultParagraphFont"/>
    <w:link w:val="DocumentMap"/>
    <w:uiPriority w:val="99"/>
    <w:semiHidden/>
    <w:rsid w:val="004102ED"/>
    <w:rPr>
      <w:rFonts w:ascii="Tahoma" w:eastAsia="MS Mincho" w:hAnsi="Tahoma" w:cs="Tahoma"/>
      <w:sz w:val="20"/>
      <w:szCs w:val="20"/>
      <w:shd w:val="clear" w:color="auto" w:fill="000080"/>
      <w:lang w:eastAsia="ja-JP"/>
    </w:rPr>
  </w:style>
  <w:style w:type="paragraph" w:styleId="EmailSignature">
    <w:name w:val="E-mail Signature"/>
    <w:basedOn w:val="Normal"/>
    <w:link w:val="EmailSignatureChar"/>
    <w:semiHidden/>
    <w:rsid w:val="004102ED"/>
    <w:rPr>
      <w:rFonts w:eastAsia="MS Mincho"/>
      <w:szCs w:val="20"/>
      <w:lang w:val="en-US" w:eastAsia="ja-JP"/>
    </w:rPr>
  </w:style>
  <w:style w:type="character" w:customStyle="1" w:styleId="EmailSignatureChar">
    <w:name w:val="Email Signature Char"/>
    <w:basedOn w:val="DefaultParagraphFont"/>
    <w:link w:val="EmailSignature"/>
    <w:semiHidden/>
    <w:rsid w:val="004102ED"/>
    <w:rPr>
      <w:rFonts w:ascii="Times New Roman" w:eastAsia="MS Mincho" w:hAnsi="Times New Roman" w:cs="Times New Roman"/>
      <w:sz w:val="24"/>
      <w:szCs w:val="20"/>
      <w:lang w:eastAsia="ja-JP"/>
    </w:rPr>
  </w:style>
  <w:style w:type="character" w:styleId="Emphasis">
    <w:name w:val="Emphasis"/>
    <w:uiPriority w:val="20"/>
    <w:qFormat/>
    <w:rsid w:val="004102ED"/>
    <w:rPr>
      <w:i/>
      <w:iCs/>
    </w:rPr>
  </w:style>
  <w:style w:type="character" w:styleId="EndnoteReference">
    <w:name w:val="endnote reference"/>
    <w:uiPriority w:val="99"/>
    <w:semiHidden/>
    <w:rsid w:val="004102ED"/>
    <w:rPr>
      <w:vertAlign w:val="baseline"/>
    </w:rPr>
  </w:style>
  <w:style w:type="paragraph" w:styleId="EndnoteText">
    <w:name w:val="endnote text"/>
    <w:basedOn w:val="Normal"/>
    <w:link w:val="EndnoteTextChar"/>
    <w:uiPriority w:val="99"/>
    <w:semiHidden/>
    <w:rsid w:val="004102ED"/>
    <w:pPr>
      <w:spacing w:before="80" w:after="60"/>
      <w:ind w:left="567" w:hanging="567"/>
    </w:pPr>
    <w:rPr>
      <w:rFonts w:eastAsia="MS Mincho"/>
      <w:szCs w:val="20"/>
      <w:lang w:val="en-US" w:eastAsia="ja-JP"/>
    </w:rPr>
  </w:style>
  <w:style w:type="character" w:customStyle="1" w:styleId="EndnoteTextChar">
    <w:name w:val="Endnote Text Char"/>
    <w:basedOn w:val="DefaultParagraphFont"/>
    <w:link w:val="EndnoteText"/>
    <w:uiPriority w:val="99"/>
    <w:semiHidden/>
    <w:rsid w:val="004102ED"/>
    <w:rPr>
      <w:rFonts w:ascii="Times New Roman" w:eastAsia="MS Mincho" w:hAnsi="Times New Roman" w:cs="Times New Roman"/>
      <w:sz w:val="24"/>
      <w:szCs w:val="20"/>
      <w:lang w:eastAsia="ja-JP"/>
    </w:rPr>
  </w:style>
  <w:style w:type="paragraph" w:styleId="EnvelopeAddress">
    <w:name w:val="envelope address"/>
    <w:basedOn w:val="Normal"/>
    <w:semiHidden/>
    <w:rsid w:val="004102ED"/>
    <w:pPr>
      <w:framePr w:w="7920" w:h="1980" w:hRule="exact" w:hSpace="180" w:wrap="auto" w:hAnchor="page" w:xAlign="center" w:yAlign="bottom"/>
      <w:ind w:left="2880"/>
    </w:pPr>
    <w:rPr>
      <w:rFonts w:ascii="Arial" w:eastAsia="MS Mincho" w:hAnsi="Arial" w:cs="Arial"/>
      <w:lang w:val="en-US" w:eastAsia="ja-JP"/>
    </w:rPr>
  </w:style>
  <w:style w:type="paragraph" w:styleId="EnvelopeReturn">
    <w:name w:val="envelope return"/>
    <w:basedOn w:val="Normal"/>
    <w:semiHidden/>
    <w:rsid w:val="004102ED"/>
    <w:rPr>
      <w:rFonts w:ascii="Arial" w:eastAsia="MS Mincho" w:hAnsi="Arial" w:cs="Arial"/>
      <w:sz w:val="20"/>
      <w:szCs w:val="20"/>
      <w:lang w:val="en-US" w:eastAsia="ja-JP"/>
    </w:rPr>
  </w:style>
  <w:style w:type="character" w:styleId="FollowedHyperlink">
    <w:name w:val="FollowedHyperlink"/>
    <w:uiPriority w:val="99"/>
    <w:rsid w:val="004102ED"/>
    <w:rPr>
      <w:color w:val="0000FF"/>
      <w:u w:val="single"/>
    </w:rPr>
  </w:style>
  <w:style w:type="character" w:styleId="FootnoteReference">
    <w:name w:val="footnote reference"/>
    <w:uiPriority w:val="99"/>
    <w:rsid w:val="004102ED"/>
    <w:rPr>
      <w:vertAlign w:val="superscript"/>
    </w:rPr>
  </w:style>
  <w:style w:type="paragraph" w:styleId="FootnoteText">
    <w:name w:val="footnote text"/>
    <w:basedOn w:val="Normal"/>
    <w:link w:val="FootnoteTextChar"/>
    <w:uiPriority w:val="99"/>
    <w:rsid w:val="004102ED"/>
    <w:rPr>
      <w:rFonts w:eastAsia="MS Mincho"/>
      <w:sz w:val="20"/>
      <w:szCs w:val="20"/>
      <w:lang w:val="en-US" w:eastAsia="ja-JP"/>
    </w:rPr>
  </w:style>
  <w:style w:type="character" w:customStyle="1" w:styleId="FootnoteTextChar">
    <w:name w:val="Footnote Text Char"/>
    <w:basedOn w:val="DefaultParagraphFont"/>
    <w:link w:val="FootnoteText"/>
    <w:uiPriority w:val="99"/>
    <w:rsid w:val="004102ED"/>
    <w:rPr>
      <w:rFonts w:ascii="Times New Roman" w:eastAsia="MS Mincho" w:hAnsi="Times New Roman" w:cs="Times New Roman"/>
      <w:sz w:val="20"/>
      <w:szCs w:val="20"/>
      <w:lang w:eastAsia="ja-JP"/>
    </w:rPr>
  </w:style>
  <w:style w:type="character" w:styleId="HTMLAcronym">
    <w:name w:val="HTML Acronym"/>
    <w:basedOn w:val="DefaultParagraphFont"/>
    <w:semiHidden/>
    <w:rsid w:val="004102ED"/>
  </w:style>
  <w:style w:type="paragraph" w:styleId="HTMLAddress">
    <w:name w:val="HTML Address"/>
    <w:basedOn w:val="Normal"/>
    <w:link w:val="HTMLAddressChar"/>
    <w:semiHidden/>
    <w:rsid w:val="004102ED"/>
    <w:rPr>
      <w:rFonts w:eastAsia="MS Mincho"/>
      <w:i/>
      <w:iCs/>
      <w:szCs w:val="20"/>
      <w:lang w:val="en-US" w:eastAsia="ja-JP"/>
    </w:rPr>
  </w:style>
  <w:style w:type="character" w:customStyle="1" w:styleId="HTMLAddressChar">
    <w:name w:val="HTML Address Char"/>
    <w:basedOn w:val="DefaultParagraphFont"/>
    <w:link w:val="HTMLAddress"/>
    <w:semiHidden/>
    <w:rsid w:val="004102ED"/>
    <w:rPr>
      <w:rFonts w:ascii="Times New Roman" w:eastAsia="MS Mincho" w:hAnsi="Times New Roman" w:cs="Times New Roman"/>
      <w:i/>
      <w:iCs/>
      <w:sz w:val="24"/>
      <w:szCs w:val="20"/>
      <w:lang w:eastAsia="ja-JP"/>
    </w:rPr>
  </w:style>
  <w:style w:type="character" w:styleId="HTMLCite">
    <w:name w:val="HTML Cite"/>
    <w:semiHidden/>
    <w:rsid w:val="004102ED"/>
    <w:rPr>
      <w:i/>
      <w:iCs/>
    </w:rPr>
  </w:style>
  <w:style w:type="character" w:styleId="HTMLCode">
    <w:name w:val="HTML Code"/>
    <w:uiPriority w:val="99"/>
    <w:semiHidden/>
    <w:rsid w:val="004102ED"/>
    <w:rPr>
      <w:rFonts w:ascii="Courier New" w:hAnsi="Courier New" w:cs="Courier New"/>
      <w:sz w:val="20"/>
      <w:szCs w:val="20"/>
    </w:rPr>
  </w:style>
  <w:style w:type="character" w:styleId="HTMLDefinition">
    <w:name w:val="HTML Definition"/>
    <w:semiHidden/>
    <w:rsid w:val="004102ED"/>
    <w:rPr>
      <w:i/>
      <w:iCs/>
    </w:rPr>
  </w:style>
  <w:style w:type="character" w:styleId="HTMLKeyboard">
    <w:name w:val="HTML Keyboard"/>
    <w:semiHidden/>
    <w:rsid w:val="004102ED"/>
    <w:rPr>
      <w:rFonts w:ascii="Courier New" w:hAnsi="Courier New" w:cs="Courier New"/>
      <w:sz w:val="20"/>
      <w:szCs w:val="20"/>
    </w:rPr>
  </w:style>
  <w:style w:type="paragraph" w:styleId="HTMLPreformatted">
    <w:name w:val="HTML Preformatted"/>
    <w:basedOn w:val="Normal"/>
    <w:link w:val="HTMLPreformattedChar"/>
    <w:uiPriority w:val="99"/>
    <w:rsid w:val="004102ED"/>
    <w:rPr>
      <w:rFonts w:ascii="Courier New" w:eastAsia="MS Mincho"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4102ED"/>
    <w:rPr>
      <w:rFonts w:ascii="Courier New" w:eastAsia="MS Mincho" w:hAnsi="Courier New" w:cs="Courier New"/>
      <w:sz w:val="20"/>
      <w:szCs w:val="20"/>
      <w:lang w:eastAsia="ja-JP"/>
    </w:rPr>
  </w:style>
  <w:style w:type="character" w:styleId="HTMLSample">
    <w:name w:val="HTML Sample"/>
    <w:semiHidden/>
    <w:rsid w:val="004102ED"/>
    <w:rPr>
      <w:rFonts w:ascii="Courier New" w:hAnsi="Courier New" w:cs="Courier New"/>
    </w:rPr>
  </w:style>
  <w:style w:type="character" w:styleId="HTMLTypewriter">
    <w:name w:val="HTML Typewriter"/>
    <w:semiHidden/>
    <w:rsid w:val="004102ED"/>
    <w:rPr>
      <w:rFonts w:ascii="Courier New" w:hAnsi="Courier New" w:cs="Courier New"/>
      <w:sz w:val="20"/>
      <w:szCs w:val="20"/>
    </w:rPr>
  </w:style>
  <w:style w:type="character" w:styleId="HTMLVariable">
    <w:name w:val="HTML Variable"/>
    <w:semiHidden/>
    <w:rsid w:val="004102ED"/>
    <w:rPr>
      <w:i/>
      <w:iCs/>
    </w:rPr>
  </w:style>
  <w:style w:type="paragraph" w:styleId="Index1">
    <w:name w:val="index 1"/>
    <w:basedOn w:val="Normal"/>
    <w:next w:val="Normal"/>
    <w:autoRedefine/>
    <w:semiHidden/>
    <w:rsid w:val="004102ED"/>
    <w:pPr>
      <w:ind w:left="240" w:hanging="240"/>
    </w:pPr>
    <w:rPr>
      <w:rFonts w:eastAsia="MS Mincho"/>
      <w:szCs w:val="20"/>
      <w:lang w:val="en-US" w:eastAsia="ja-JP"/>
    </w:rPr>
  </w:style>
  <w:style w:type="paragraph" w:styleId="Index2">
    <w:name w:val="index 2"/>
    <w:basedOn w:val="Normal"/>
    <w:next w:val="Normal"/>
    <w:autoRedefine/>
    <w:semiHidden/>
    <w:rsid w:val="004102ED"/>
    <w:pPr>
      <w:ind w:left="480" w:hanging="240"/>
    </w:pPr>
    <w:rPr>
      <w:rFonts w:eastAsia="MS Mincho"/>
      <w:szCs w:val="20"/>
      <w:lang w:val="en-US" w:eastAsia="ja-JP"/>
    </w:rPr>
  </w:style>
  <w:style w:type="paragraph" w:styleId="Index3">
    <w:name w:val="index 3"/>
    <w:basedOn w:val="Normal"/>
    <w:next w:val="Normal"/>
    <w:autoRedefine/>
    <w:semiHidden/>
    <w:rsid w:val="004102ED"/>
    <w:pPr>
      <w:ind w:left="720" w:hanging="240"/>
    </w:pPr>
    <w:rPr>
      <w:rFonts w:eastAsia="MS Mincho"/>
      <w:szCs w:val="20"/>
      <w:lang w:val="en-US" w:eastAsia="ja-JP"/>
    </w:rPr>
  </w:style>
  <w:style w:type="paragraph" w:styleId="Index4">
    <w:name w:val="index 4"/>
    <w:basedOn w:val="Normal"/>
    <w:next w:val="Normal"/>
    <w:autoRedefine/>
    <w:semiHidden/>
    <w:rsid w:val="004102ED"/>
    <w:pPr>
      <w:ind w:left="960" w:hanging="240"/>
    </w:pPr>
    <w:rPr>
      <w:rFonts w:eastAsia="MS Mincho"/>
      <w:szCs w:val="20"/>
      <w:lang w:val="en-US" w:eastAsia="ja-JP"/>
    </w:rPr>
  </w:style>
  <w:style w:type="paragraph" w:styleId="Index5">
    <w:name w:val="index 5"/>
    <w:basedOn w:val="Normal"/>
    <w:next w:val="Normal"/>
    <w:autoRedefine/>
    <w:semiHidden/>
    <w:rsid w:val="004102ED"/>
    <w:pPr>
      <w:ind w:left="1200" w:hanging="240"/>
    </w:pPr>
    <w:rPr>
      <w:rFonts w:eastAsia="MS Mincho"/>
      <w:szCs w:val="20"/>
      <w:lang w:val="en-US" w:eastAsia="ja-JP"/>
    </w:rPr>
  </w:style>
  <w:style w:type="paragraph" w:styleId="Index6">
    <w:name w:val="index 6"/>
    <w:basedOn w:val="Normal"/>
    <w:next w:val="Normal"/>
    <w:autoRedefine/>
    <w:semiHidden/>
    <w:rsid w:val="004102ED"/>
    <w:pPr>
      <w:ind w:left="1440" w:hanging="240"/>
    </w:pPr>
    <w:rPr>
      <w:rFonts w:eastAsia="MS Mincho"/>
      <w:szCs w:val="20"/>
      <w:lang w:val="en-US" w:eastAsia="ja-JP"/>
    </w:rPr>
  </w:style>
  <w:style w:type="paragraph" w:styleId="Index7">
    <w:name w:val="index 7"/>
    <w:basedOn w:val="Normal"/>
    <w:next w:val="Normal"/>
    <w:autoRedefine/>
    <w:semiHidden/>
    <w:rsid w:val="004102ED"/>
    <w:pPr>
      <w:ind w:left="1680" w:hanging="240"/>
    </w:pPr>
    <w:rPr>
      <w:rFonts w:eastAsia="MS Mincho"/>
      <w:szCs w:val="20"/>
      <w:lang w:val="en-US" w:eastAsia="ja-JP"/>
    </w:rPr>
  </w:style>
  <w:style w:type="paragraph" w:styleId="Index8">
    <w:name w:val="index 8"/>
    <w:basedOn w:val="Normal"/>
    <w:next w:val="Normal"/>
    <w:autoRedefine/>
    <w:semiHidden/>
    <w:rsid w:val="004102ED"/>
    <w:pPr>
      <w:ind w:left="1920" w:hanging="240"/>
    </w:pPr>
    <w:rPr>
      <w:rFonts w:eastAsia="MS Mincho"/>
      <w:szCs w:val="20"/>
      <w:lang w:val="en-US" w:eastAsia="ja-JP"/>
    </w:rPr>
  </w:style>
  <w:style w:type="paragraph" w:styleId="Index9">
    <w:name w:val="index 9"/>
    <w:basedOn w:val="Normal"/>
    <w:next w:val="Normal"/>
    <w:autoRedefine/>
    <w:semiHidden/>
    <w:rsid w:val="004102ED"/>
    <w:pPr>
      <w:ind w:left="2160" w:hanging="240"/>
    </w:pPr>
    <w:rPr>
      <w:rFonts w:eastAsia="MS Mincho"/>
      <w:szCs w:val="20"/>
      <w:lang w:val="en-US" w:eastAsia="ja-JP"/>
    </w:rPr>
  </w:style>
  <w:style w:type="paragraph" w:styleId="IndexHeading">
    <w:name w:val="index heading"/>
    <w:basedOn w:val="Normal"/>
    <w:next w:val="Index1"/>
    <w:semiHidden/>
    <w:rsid w:val="004102ED"/>
    <w:rPr>
      <w:rFonts w:ascii="Arial" w:eastAsia="MS Mincho" w:hAnsi="Arial" w:cs="Arial"/>
      <w:b/>
      <w:bCs/>
      <w:szCs w:val="20"/>
      <w:lang w:val="en-US" w:eastAsia="ja-JP"/>
    </w:rPr>
  </w:style>
  <w:style w:type="paragraph" w:customStyle="1" w:styleId="Nottoc-headings">
    <w:name w:val="Not toc-headings"/>
    <w:basedOn w:val="Normal"/>
    <w:next w:val="Text"/>
    <w:rsid w:val="004102ED"/>
    <w:pPr>
      <w:keepNext/>
      <w:keepLines/>
      <w:spacing w:before="240" w:after="60"/>
    </w:pPr>
    <w:rPr>
      <w:rFonts w:ascii="Arial" w:eastAsia="MS Gothic" w:hAnsi="Arial"/>
      <w:b/>
      <w:lang w:val="en-US" w:eastAsia="ja-JP"/>
    </w:rPr>
  </w:style>
  <w:style w:type="paragraph" w:customStyle="1" w:styleId="JPTable">
    <w:name w:val="JP Table"/>
    <w:basedOn w:val="Table"/>
    <w:rsid w:val="004102ED"/>
    <w:rPr>
      <w:rFonts w:ascii="Times New Roman" w:hAnsi="Times New Roman"/>
      <w:sz w:val="18"/>
      <w:szCs w:val="18"/>
    </w:rPr>
  </w:style>
  <w:style w:type="paragraph" w:customStyle="1" w:styleId="JPLegend">
    <w:name w:val="JP Legend"/>
    <w:basedOn w:val="JPTable"/>
    <w:rsid w:val="004102ED"/>
  </w:style>
  <w:style w:type="paragraph" w:customStyle="1" w:styleId="JPListlevel1">
    <w:name w:val="JP List level 1"/>
    <w:basedOn w:val="Listlevel1"/>
    <w:rsid w:val="004102ED"/>
    <w:pPr>
      <w:spacing w:before="0" w:after="0" w:line="360" w:lineRule="atLeast"/>
    </w:pPr>
    <w:rPr>
      <w:sz w:val="21"/>
      <w:szCs w:val="21"/>
    </w:rPr>
  </w:style>
  <w:style w:type="paragraph" w:customStyle="1" w:styleId="JPListlevel2">
    <w:name w:val="JP List level 2"/>
    <w:basedOn w:val="Listlevel2"/>
    <w:rsid w:val="004102ED"/>
    <w:pPr>
      <w:keepLines w:val="0"/>
      <w:spacing w:before="0" w:line="360" w:lineRule="atLeast"/>
    </w:pPr>
    <w:rPr>
      <w:sz w:val="21"/>
      <w:szCs w:val="21"/>
      <w:lang w:eastAsia="ja-JP"/>
    </w:rPr>
  </w:style>
  <w:style w:type="paragraph" w:customStyle="1" w:styleId="JPListlevel3">
    <w:name w:val="JP List level 3"/>
    <w:basedOn w:val="Listlevel3"/>
    <w:rsid w:val="004102ED"/>
    <w:pPr>
      <w:keepLines w:val="0"/>
      <w:spacing w:before="0" w:line="360" w:lineRule="atLeast"/>
    </w:pPr>
    <w:rPr>
      <w:sz w:val="21"/>
      <w:szCs w:val="21"/>
      <w:lang w:eastAsia="ja-JP"/>
    </w:rPr>
  </w:style>
  <w:style w:type="paragraph" w:customStyle="1" w:styleId="JPnottoc-headings">
    <w:name w:val="JP not toc-headings"/>
    <w:basedOn w:val="Nottoc-headings"/>
    <w:next w:val="Normal"/>
    <w:rsid w:val="004102ED"/>
    <w:rPr>
      <w:sz w:val="21"/>
    </w:rPr>
  </w:style>
  <w:style w:type="paragraph" w:customStyle="1" w:styleId="Reference">
    <w:name w:val="Reference"/>
    <w:basedOn w:val="Normal"/>
    <w:link w:val="ReferenceChar"/>
    <w:rsid w:val="004102ED"/>
    <w:pPr>
      <w:spacing w:before="80" w:after="60"/>
    </w:pPr>
    <w:rPr>
      <w:rFonts w:eastAsia="MS Mincho"/>
      <w:szCs w:val="20"/>
      <w:lang w:val="en-US" w:eastAsia="ja-JP"/>
    </w:rPr>
  </w:style>
  <w:style w:type="paragraph" w:customStyle="1" w:styleId="JPReference">
    <w:name w:val="JP Reference"/>
    <w:basedOn w:val="Reference"/>
    <w:rsid w:val="004102ED"/>
    <w:rPr>
      <w:sz w:val="21"/>
      <w:szCs w:val="21"/>
    </w:rPr>
  </w:style>
  <w:style w:type="paragraph" w:customStyle="1" w:styleId="SAStext">
    <w:name w:val="SAS text"/>
    <w:rsid w:val="004102ED"/>
    <w:rPr>
      <w:rFonts w:ascii="Courier New" w:eastAsia="MS Mincho" w:hAnsi="Courier New"/>
      <w:spacing w:val="-10"/>
      <w:sz w:val="20"/>
      <w:szCs w:val="20"/>
    </w:rPr>
  </w:style>
  <w:style w:type="paragraph" w:customStyle="1" w:styleId="JPSAStext">
    <w:name w:val="JP SAS text"/>
    <w:basedOn w:val="SAStext"/>
    <w:rsid w:val="004102ED"/>
    <w:rPr>
      <w:rFonts w:cs="Courier New"/>
      <w:sz w:val="18"/>
      <w:szCs w:val="18"/>
    </w:rPr>
  </w:style>
  <w:style w:type="paragraph" w:customStyle="1" w:styleId="JPText">
    <w:name w:val="JP Text"/>
    <w:basedOn w:val="Text"/>
    <w:rsid w:val="004102ED"/>
    <w:pPr>
      <w:spacing w:before="0" w:line="360" w:lineRule="atLeast"/>
      <w:ind w:firstLineChars="100" w:firstLine="100"/>
    </w:pPr>
    <w:rPr>
      <w:sz w:val="21"/>
      <w:szCs w:val="21"/>
    </w:rPr>
  </w:style>
  <w:style w:type="character" w:styleId="LineNumber">
    <w:name w:val="line number"/>
    <w:basedOn w:val="DefaultParagraphFont"/>
    <w:semiHidden/>
    <w:rsid w:val="004102ED"/>
  </w:style>
  <w:style w:type="paragraph" w:styleId="List">
    <w:name w:val="List"/>
    <w:basedOn w:val="Normal"/>
    <w:semiHidden/>
    <w:rsid w:val="004102ED"/>
    <w:pPr>
      <w:ind w:left="360" w:hanging="360"/>
    </w:pPr>
    <w:rPr>
      <w:rFonts w:eastAsia="MS Mincho"/>
      <w:szCs w:val="20"/>
      <w:lang w:val="en-US" w:eastAsia="ja-JP"/>
    </w:rPr>
  </w:style>
  <w:style w:type="paragraph" w:styleId="List2">
    <w:name w:val="List 2"/>
    <w:basedOn w:val="Normal"/>
    <w:semiHidden/>
    <w:rsid w:val="004102ED"/>
    <w:pPr>
      <w:ind w:left="720" w:hanging="360"/>
    </w:pPr>
    <w:rPr>
      <w:rFonts w:eastAsia="MS Mincho"/>
      <w:szCs w:val="20"/>
      <w:lang w:val="en-US" w:eastAsia="ja-JP"/>
    </w:rPr>
  </w:style>
  <w:style w:type="paragraph" w:styleId="List3">
    <w:name w:val="List 3"/>
    <w:basedOn w:val="Normal"/>
    <w:semiHidden/>
    <w:rsid w:val="004102ED"/>
    <w:pPr>
      <w:ind w:left="1080" w:hanging="360"/>
    </w:pPr>
    <w:rPr>
      <w:rFonts w:eastAsia="MS Mincho"/>
      <w:szCs w:val="20"/>
      <w:lang w:val="en-US" w:eastAsia="ja-JP"/>
    </w:rPr>
  </w:style>
  <w:style w:type="paragraph" w:styleId="List4">
    <w:name w:val="List 4"/>
    <w:basedOn w:val="Normal"/>
    <w:rsid w:val="004102ED"/>
    <w:pPr>
      <w:ind w:left="1440" w:hanging="360"/>
    </w:pPr>
    <w:rPr>
      <w:rFonts w:eastAsia="MS Mincho"/>
      <w:szCs w:val="20"/>
      <w:lang w:val="en-US" w:eastAsia="ja-JP"/>
    </w:rPr>
  </w:style>
  <w:style w:type="paragraph" w:styleId="List5">
    <w:name w:val="List 5"/>
    <w:basedOn w:val="Normal"/>
    <w:rsid w:val="004102ED"/>
    <w:pPr>
      <w:ind w:left="1800" w:hanging="360"/>
    </w:pPr>
    <w:rPr>
      <w:rFonts w:eastAsia="MS Mincho"/>
      <w:szCs w:val="20"/>
      <w:lang w:val="en-US" w:eastAsia="ja-JP"/>
    </w:rPr>
  </w:style>
  <w:style w:type="paragraph" w:styleId="ListBullet">
    <w:name w:val="List Bullet"/>
    <w:basedOn w:val="Normal"/>
    <w:autoRedefine/>
    <w:semiHidden/>
    <w:rsid w:val="004102ED"/>
    <w:rPr>
      <w:rFonts w:eastAsia="MS Mincho"/>
      <w:szCs w:val="20"/>
      <w:lang w:val="en-US" w:eastAsia="ja-JP"/>
    </w:rPr>
  </w:style>
  <w:style w:type="paragraph" w:styleId="ListBullet2">
    <w:name w:val="List Bullet 2"/>
    <w:basedOn w:val="Normal"/>
    <w:autoRedefine/>
    <w:semiHidden/>
    <w:rsid w:val="004102ED"/>
    <w:rPr>
      <w:rFonts w:eastAsia="MS Mincho"/>
      <w:szCs w:val="20"/>
      <w:lang w:val="en-US" w:eastAsia="ja-JP"/>
    </w:rPr>
  </w:style>
  <w:style w:type="paragraph" w:styleId="ListBullet3">
    <w:name w:val="List Bullet 3"/>
    <w:basedOn w:val="Normal"/>
    <w:autoRedefine/>
    <w:semiHidden/>
    <w:rsid w:val="004102ED"/>
    <w:rPr>
      <w:rFonts w:eastAsia="MS Mincho"/>
      <w:szCs w:val="20"/>
      <w:lang w:val="en-US" w:eastAsia="ja-JP"/>
    </w:rPr>
  </w:style>
  <w:style w:type="paragraph" w:styleId="ListBullet4">
    <w:name w:val="List Bullet 4"/>
    <w:basedOn w:val="Normal"/>
    <w:autoRedefine/>
    <w:semiHidden/>
    <w:rsid w:val="004102ED"/>
    <w:rPr>
      <w:rFonts w:eastAsia="MS Mincho"/>
      <w:szCs w:val="20"/>
      <w:lang w:val="en-US" w:eastAsia="ja-JP"/>
    </w:rPr>
  </w:style>
  <w:style w:type="paragraph" w:styleId="ListBullet5">
    <w:name w:val="List Bullet 5"/>
    <w:basedOn w:val="Normal"/>
    <w:autoRedefine/>
    <w:semiHidden/>
    <w:rsid w:val="004102ED"/>
    <w:rPr>
      <w:rFonts w:eastAsia="MS Mincho"/>
      <w:szCs w:val="20"/>
      <w:lang w:val="en-US" w:eastAsia="ja-JP"/>
    </w:rPr>
  </w:style>
  <w:style w:type="paragraph" w:styleId="ListContinue">
    <w:name w:val="List Continue"/>
    <w:basedOn w:val="Normal"/>
    <w:semiHidden/>
    <w:rsid w:val="004102ED"/>
    <w:pPr>
      <w:spacing w:after="120"/>
      <w:ind w:left="360"/>
    </w:pPr>
    <w:rPr>
      <w:rFonts w:eastAsia="MS Mincho"/>
      <w:szCs w:val="20"/>
      <w:lang w:val="en-US" w:eastAsia="ja-JP"/>
    </w:rPr>
  </w:style>
  <w:style w:type="paragraph" w:styleId="ListContinue2">
    <w:name w:val="List Continue 2"/>
    <w:basedOn w:val="Normal"/>
    <w:semiHidden/>
    <w:rsid w:val="004102ED"/>
    <w:pPr>
      <w:spacing w:after="120"/>
      <w:ind w:left="720"/>
    </w:pPr>
    <w:rPr>
      <w:rFonts w:eastAsia="MS Mincho"/>
      <w:szCs w:val="20"/>
      <w:lang w:val="en-US" w:eastAsia="ja-JP"/>
    </w:rPr>
  </w:style>
  <w:style w:type="paragraph" w:styleId="ListContinue3">
    <w:name w:val="List Continue 3"/>
    <w:basedOn w:val="Normal"/>
    <w:semiHidden/>
    <w:rsid w:val="004102ED"/>
    <w:pPr>
      <w:spacing w:after="120"/>
      <w:ind w:left="1080"/>
    </w:pPr>
    <w:rPr>
      <w:rFonts w:eastAsia="MS Mincho"/>
      <w:szCs w:val="20"/>
      <w:lang w:val="en-US" w:eastAsia="ja-JP"/>
    </w:rPr>
  </w:style>
  <w:style w:type="paragraph" w:styleId="ListContinue4">
    <w:name w:val="List Continue 4"/>
    <w:basedOn w:val="Normal"/>
    <w:semiHidden/>
    <w:rsid w:val="004102ED"/>
    <w:pPr>
      <w:spacing w:after="120"/>
      <w:ind w:left="1440"/>
    </w:pPr>
    <w:rPr>
      <w:rFonts w:eastAsia="MS Mincho"/>
      <w:szCs w:val="20"/>
      <w:lang w:val="en-US" w:eastAsia="ja-JP"/>
    </w:rPr>
  </w:style>
  <w:style w:type="paragraph" w:styleId="ListContinue5">
    <w:name w:val="List Continue 5"/>
    <w:basedOn w:val="Normal"/>
    <w:semiHidden/>
    <w:rsid w:val="004102ED"/>
    <w:pPr>
      <w:spacing w:after="120"/>
      <w:ind w:left="1800"/>
    </w:pPr>
    <w:rPr>
      <w:rFonts w:eastAsia="MS Mincho"/>
      <w:szCs w:val="20"/>
      <w:lang w:val="en-US" w:eastAsia="ja-JP"/>
    </w:rPr>
  </w:style>
  <w:style w:type="paragraph" w:styleId="ListNumber">
    <w:name w:val="List Number"/>
    <w:basedOn w:val="Normal"/>
    <w:rsid w:val="004102ED"/>
    <w:rPr>
      <w:rFonts w:eastAsia="MS Mincho"/>
      <w:szCs w:val="20"/>
      <w:lang w:val="en-US" w:eastAsia="ja-JP"/>
    </w:rPr>
  </w:style>
  <w:style w:type="paragraph" w:styleId="ListNumber2">
    <w:name w:val="List Number 2"/>
    <w:basedOn w:val="Normal"/>
    <w:semiHidden/>
    <w:rsid w:val="004102ED"/>
    <w:rPr>
      <w:rFonts w:eastAsia="MS Mincho"/>
      <w:szCs w:val="20"/>
      <w:lang w:val="en-US" w:eastAsia="ja-JP"/>
    </w:rPr>
  </w:style>
  <w:style w:type="paragraph" w:styleId="ListNumber3">
    <w:name w:val="List Number 3"/>
    <w:basedOn w:val="Normal"/>
    <w:semiHidden/>
    <w:rsid w:val="004102ED"/>
    <w:rPr>
      <w:rFonts w:eastAsia="MS Mincho"/>
      <w:szCs w:val="20"/>
      <w:lang w:val="en-US" w:eastAsia="ja-JP"/>
    </w:rPr>
  </w:style>
  <w:style w:type="paragraph" w:styleId="ListNumber4">
    <w:name w:val="List Number 4"/>
    <w:basedOn w:val="Normal"/>
    <w:semiHidden/>
    <w:rsid w:val="004102ED"/>
    <w:rPr>
      <w:rFonts w:eastAsia="MS Mincho"/>
      <w:szCs w:val="20"/>
      <w:lang w:val="en-US" w:eastAsia="ja-JP"/>
    </w:rPr>
  </w:style>
  <w:style w:type="paragraph" w:styleId="ListNumber5">
    <w:name w:val="List Number 5"/>
    <w:basedOn w:val="Normal"/>
    <w:semiHidden/>
    <w:rsid w:val="004102ED"/>
    <w:rPr>
      <w:rFonts w:eastAsia="MS Mincho"/>
      <w:szCs w:val="20"/>
      <w:lang w:val="en-US" w:eastAsia="ja-JP"/>
    </w:rPr>
  </w:style>
  <w:style w:type="paragraph" w:styleId="MacroText">
    <w:name w:val="macro"/>
    <w:link w:val="MacroTextChar"/>
    <w:semiHidden/>
    <w:rsid w:val="004102ED"/>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sz w:val="20"/>
      <w:szCs w:val="20"/>
    </w:rPr>
  </w:style>
  <w:style w:type="character" w:customStyle="1" w:styleId="MacroTextChar">
    <w:name w:val="Macro Text Char"/>
    <w:basedOn w:val="DefaultParagraphFont"/>
    <w:link w:val="MacroText"/>
    <w:semiHidden/>
    <w:rsid w:val="004102ED"/>
    <w:rPr>
      <w:rFonts w:ascii="Courier New" w:eastAsia="MS Mincho" w:hAnsi="Courier New" w:cs="Courier New"/>
      <w:sz w:val="20"/>
      <w:szCs w:val="20"/>
    </w:rPr>
  </w:style>
  <w:style w:type="paragraph" w:styleId="MessageHeader">
    <w:name w:val="Message Header"/>
    <w:basedOn w:val="Normal"/>
    <w:link w:val="MessageHeaderChar"/>
    <w:semiHidden/>
    <w:rsid w:val="004102E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MS Mincho" w:hAnsi="Arial" w:cs="Arial"/>
      <w:lang w:val="en-US" w:eastAsia="ja-JP"/>
    </w:rPr>
  </w:style>
  <w:style w:type="character" w:customStyle="1" w:styleId="MessageHeaderChar">
    <w:name w:val="Message Header Char"/>
    <w:basedOn w:val="DefaultParagraphFont"/>
    <w:link w:val="MessageHeader"/>
    <w:semiHidden/>
    <w:rsid w:val="004102ED"/>
    <w:rPr>
      <w:rFonts w:ascii="Arial" w:eastAsia="MS Mincho" w:hAnsi="Arial" w:cs="Arial"/>
      <w:sz w:val="24"/>
      <w:szCs w:val="24"/>
      <w:shd w:val="pct20" w:color="auto" w:fill="auto"/>
      <w:lang w:eastAsia="ja-JP"/>
    </w:rPr>
  </w:style>
  <w:style w:type="paragraph" w:customStyle="1" w:styleId="Non-proportional">
    <w:name w:val="Non-proportional"/>
    <w:basedOn w:val="Normal"/>
    <w:rsid w:val="004102ED"/>
    <w:pPr>
      <w:spacing w:line="240" w:lineRule="atLeast"/>
    </w:pPr>
    <w:rPr>
      <w:rFonts w:ascii="Courier New" w:eastAsia="MS Mincho" w:hAnsi="Courier New"/>
      <w:spacing w:val="-10"/>
      <w:sz w:val="18"/>
      <w:szCs w:val="20"/>
      <w:lang w:val="en-US" w:eastAsia="ja-JP"/>
    </w:rPr>
  </w:style>
  <w:style w:type="paragraph" w:styleId="NormalIndent">
    <w:name w:val="Normal Indent"/>
    <w:basedOn w:val="Normal"/>
    <w:semiHidden/>
    <w:rsid w:val="004102ED"/>
    <w:pPr>
      <w:ind w:left="720"/>
    </w:pPr>
    <w:rPr>
      <w:rFonts w:eastAsia="MS Mincho"/>
      <w:szCs w:val="20"/>
      <w:lang w:val="en-US" w:eastAsia="ja-JP"/>
    </w:rPr>
  </w:style>
  <w:style w:type="paragraph" w:styleId="NoteHeading">
    <w:name w:val="Note Heading"/>
    <w:basedOn w:val="Normal"/>
    <w:next w:val="Normal"/>
    <w:link w:val="NoteHeadingChar"/>
    <w:semiHidden/>
    <w:rsid w:val="004102ED"/>
    <w:rPr>
      <w:rFonts w:eastAsia="MS Mincho"/>
      <w:szCs w:val="20"/>
      <w:lang w:val="en-US" w:eastAsia="ja-JP"/>
    </w:rPr>
  </w:style>
  <w:style w:type="character" w:customStyle="1" w:styleId="NoteHeadingChar">
    <w:name w:val="Note Heading Char"/>
    <w:basedOn w:val="DefaultParagraphFont"/>
    <w:link w:val="NoteHeading"/>
    <w:semiHidden/>
    <w:rsid w:val="004102ED"/>
    <w:rPr>
      <w:rFonts w:ascii="Times New Roman" w:eastAsia="MS Mincho" w:hAnsi="Times New Roman" w:cs="Times New Roman"/>
      <w:sz w:val="24"/>
      <w:szCs w:val="20"/>
      <w:lang w:eastAsia="ja-JP"/>
    </w:rPr>
  </w:style>
  <w:style w:type="paragraph" w:customStyle="1" w:styleId="Numberofpages">
    <w:name w:val="Numberofpages"/>
    <w:basedOn w:val="Normal"/>
    <w:rsid w:val="004102ED"/>
    <w:pPr>
      <w:keepNext/>
      <w:spacing w:before="240"/>
    </w:pPr>
    <w:rPr>
      <w:rFonts w:ascii="Arial" w:eastAsia="MS Gothic" w:hAnsi="Arial"/>
      <w:lang w:val="en-US" w:eastAsia="ja-JP"/>
    </w:rPr>
  </w:style>
  <w:style w:type="character" w:styleId="PageNumber">
    <w:name w:val="page number"/>
    <w:basedOn w:val="DefaultParagraphFont"/>
    <w:rsid w:val="004102ED"/>
  </w:style>
  <w:style w:type="paragraph" w:styleId="PlainText">
    <w:name w:val="Plain Text"/>
    <w:basedOn w:val="Normal"/>
    <w:link w:val="PlainTextChar"/>
    <w:semiHidden/>
    <w:rsid w:val="004102ED"/>
    <w:rPr>
      <w:rFonts w:ascii="Courier New" w:eastAsia="MS Mincho" w:hAnsi="Courier New" w:cs="Courier New"/>
      <w:sz w:val="20"/>
      <w:szCs w:val="20"/>
      <w:lang w:val="en-US" w:eastAsia="ja-JP"/>
    </w:rPr>
  </w:style>
  <w:style w:type="character" w:customStyle="1" w:styleId="PlainTextChar">
    <w:name w:val="Plain Text Char"/>
    <w:basedOn w:val="DefaultParagraphFont"/>
    <w:link w:val="PlainText"/>
    <w:semiHidden/>
    <w:rsid w:val="004102ED"/>
    <w:rPr>
      <w:rFonts w:ascii="Courier New" w:eastAsia="MS Mincho" w:hAnsi="Courier New" w:cs="Courier New"/>
      <w:sz w:val="20"/>
      <w:szCs w:val="20"/>
      <w:lang w:eastAsia="ja-JP"/>
    </w:rPr>
  </w:style>
  <w:style w:type="paragraph" w:styleId="Salutation">
    <w:name w:val="Salutation"/>
    <w:basedOn w:val="Normal"/>
    <w:next w:val="Normal"/>
    <w:link w:val="SalutationChar"/>
    <w:rsid w:val="004102ED"/>
    <w:rPr>
      <w:rFonts w:eastAsia="MS Mincho"/>
      <w:szCs w:val="20"/>
      <w:lang w:val="en-US" w:eastAsia="ja-JP"/>
    </w:rPr>
  </w:style>
  <w:style w:type="character" w:customStyle="1" w:styleId="SalutationChar">
    <w:name w:val="Salutation Char"/>
    <w:basedOn w:val="DefaultParagraphFont"/>
    <w:link w:val="Salutation"/>
    <w:rsid w:val="004102ED"/>
    <w:rPr>
      <w:rFonts w:ascii="Times New Roman" w:eastAsia="MS Mincho" w:hAnsi="Times New Roman" w:cs="Times New Roman"/>
      <w:sz w:val="24"/>
      <w:szCs w:val="20"/>
      <w:lang w:eastAsia="ja-JP"/>
    </w:rPr>
  </w:style>
  <w:style w:type="paragraph" w:styleId="Signature">
    <w:name w:val="Signature"/>
    <w:basedOn w:val="Normal"/>
    <w:link w:val="SignatureChar"/>
    <w:semiHidden/>
    <w:rsid w:val="004102ED"/>
    <w:pPr>
      <w:ind w:left="4320"/>
    </w:pPr>
    <w:rPr>
      <w:rFonts w:eastAsia="MS Mincho"/>
      <w:szCs w:val="20"/>
      <w:lang w:val="en-US" w:eastAsia="ja-JP"/>
    </w:rPr>
  </w:style>
  <w:style w:type="character" w:customStyle="1" w:styleId="SignatureChar">
    <w:name w:val="Signature Char"/>
    <w:basedOn w:val="DefaultParagraphFont"/>
    <w:link w:val="Signature"/>
    <w:semiHidden/>
    <w:rsid w:val="004102ED"/>
    <w:rPr>
      <w:rFonts w:ascii="Times New Roman" w:eastAsia="MS Mincho" w:hAnsi="Times New Roman" w:cs="Times New Roman"/>
      <w:sz w:val="24"/>
      <w:szCs w:val="20"/>
      <w:lang w:eastAsia="ja-JP"/>
    </w:rPr>
  </w:style>
  <w:style w:type="character" w:styleId="Strong">
    <w:name w:val="Strong"/>
    <w:uiPriority w:val="22"/>
    <w:qFormat/>
    <w:rsid w:val="004102ED"/>
    <w:rPr>
      <w:b/>
      <w:bCs/>
    </w:rPr>
  </w:style>
  <w:style w:type="paragraph" w:styleId="Subtitle">
    <w:name w:val="Subtitle"/>
    <w:basedOn w:val="Normal"/>
    <w:next w:val="Normal"/>
    <w:link w:val="SubtitleChar"/>
    <w:uiPriority w:val="11"/>
    <w:qFormat/>
    <w:pPr>
      <w:spacing w:after="60"/>
      <w:jc w:val="center"/>
    </w:pPr>
    <w:rPr>
      <w:rFonts w:ascii="Arial" w:eastAsia="Arial" w:hAnsi="Arial" w:cs="Arial"/>
      <w:lang w:val="en-US"/>
    </w:rPr>
  </w:style>
  <w:style w:type="character" w:customStyle="1" w:styleId="SubtitleChar">
    <w:name w:val="Subtitle Char"/>
    <w:basedOn w:val="DefaultParagraphFont"/>
    <w:link w:val="Subtitle"/>
    <w:uiPriority w:val="99"/>
    <w:rsid w:val="004102ED"/>
    <w:rPr>
      <w:rFonts w:ascii="Arial" w:eastAsia="MS Mincho" w:hAnsi="Arial" w:cs="Arial"/>
      <w:sz w:val="24"/>
      <w:szCs w:val="24"/>
      <w:lang w:eastAsia="ja-JP"/>
    </w:rPr>
  </w:style>
  <w:style w:type="paragraph" w:customStyle="1" w:styleId="SynopsisList">
    <w:name w:val="Synopsis List"/>
    <w:basedOn w:val="Synopsis"/>
    <w:rsid w:val="004102ED"/>
    <w:pPr>
      <w:spacing w:before="40" w:after="20"/>
      <w:ind w:left="864" w:hanging="432"/>
    </w:pPr>
  </w:style>
  <w:style w:type="paragraph" w:customStyle="1" w:styleId="SynopsisList2">
    <w:name w:val="Synopsis List 2"/>
    <w:basedOn w:val="SynopsisList"/>
    <w:rsid w:val="004102ED"/>
    <w:pPr>
      <w:ind w:left="1299" w:hanging="431"/>
    </w:pPr>
  </w:style>
  <w:style w:type="table" w:styleId="Table3Deffects1">
    <w:name w:val="Table 3D effects 1"/>
    <w:basedOn w:val="TableNormal"/>
    <w:semiHidden/>
    <w:rsid w:val="004102ED"/>
    <w:rPr>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102ED"/>
    <w:rPr>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102ED"/>
    <w:rPr>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102ED"/>
    <w:rPr>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102ED"/>
    <w:rPr>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102ED"/>
    <w:rPr>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102ED"/>
    <w:rPr>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4102ED"/>
    <w:rPr>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4102ED"/>
    <w:rPr>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4102ED"/>
    <w:rPr>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102ED"/>
    <w:rPr>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102ED"/>
    <w:rPr>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102ED"/>
    <w:rPr>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102ED"/>
    <w:rPr>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102ED"/>
    <w:rPr>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102ED"/>
    <w:rPr>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102ED"/>
    <w:rPr>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4102ED"/>
    <w:rPr>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102ED"/>
    <w:rPr>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102ED"/>
    <w:rPr>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102ED"/>
    <w:rPr>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102ED"/>
    <w:rPr>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102ED"/>
    <w:rPr>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102ED"/>
    <w:rPr>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102ED"/>
    <w:rPr>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102ED"/>
    <w:rPr>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102ED"/>
    <w:rPr>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102ED"/>
    <w:rPr>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102ED"/>
    <w:rPr>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102ED"/>
    <w:rPr>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102ED"/>
    <w:rPr>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102ED"/>
    <w:rPr>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102ED"/>
    <w:rPr>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4102ED"/>
    <w:pPr>
      <w:ind w:left="240" w:hanging="240"/>
    </w:pPr>
    <w:rPr>
      <w:rFonts w:eastAsia="MS Mincho"/>
      <w:szCs w:val="20"/>
      <w:lang w:val="en-US" w:eastAsia="ja-JP"/>
    </w:rPr>
  </w:style>
  <w:style w:type="paragraph" w:styleId="TableofFigures">
    <w:name w:val="table of figures"/>
    <w:basedOn w:val="Normal"/>
    <w:next w:val="Normal"/>
    <w:uiPriority w:val="99"/>
    <w:rsid w:val="004102ED"/>
    <w:pPr>
      <w:ind w:left="480" w:hanging="480"/>
    </w:pPr>
    <w:rPr>
      <w:rFonts w:asciiTheme="minorHAnsi" w:hAnsiTheme="minorHAnsi"/>
      <w:caps/>
      <w:sz w:val="20"/>
      <w:szCs w:val="20"/>
      <w:lang w:val="en-US"/>
    </w:rPr>
  </w:style>
  <w:style w:type="table" w:styleId="TableProfessional">
    <w:name w:val="Table Professional"/>
    <w:basedOn w:val="TableNormal"/>
    <w:semiHidden/>
    <w:rsid w:val="004102ED"/>
    <w:rPr>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102ED"/>
    <w:rPr>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102ED"/>
    <w:rPr>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102ED"/>
    <w:rPr>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102ED"/>
    <w:rPr>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102ED"/>
    <w:rPr>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102E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4102ED"/>
    <w:rPr>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102ED"/>
    <w:rPr>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102ED"/>
    <w:rPr>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4102ED"/>
    <w:pPr>
      <w:spacing w:before="120"/>
    </w:pPr>
    <w:rPr>
      <w:rFonts w:ascii="Arial" w:eastAsia="MS Mincho" w:hAnsi="Arial" w:cs="Arial"/>
      <w:b/>
      <w:bCs/>
      <w:lang w:val="en-US" w:eastAsia="ja-JP"/>
    </w:rPr>
  </w:style>
  <w:style w:type="paragraph" w:styleId="TOC4">
    <w:name w:val="toc 4"/>
    <w:basedOn w:val="Normal"/>
    <w:next w:val="Normal"/>
    <w:autoRedefine/>
    <w:uiPriority w:val="39"/>
    <w:rsid w:val="004102ED"/>
    <w:rPr>
      <w:rFonts w:asciiTheme="minorHAnsi" w:hAnsiTheme="minorHAnsi"/>
      <w:sz w:val="22"/>
      <w:szCs w:val="22"/>
      <w:lang w:val="en-US"/>
    </w:rPr>
  </w:style>
  <w:style w:type="paragraph" w:styleId="TOC5">
    <w:name w:val="toc 5"/>
    <w:basedOn w:val="Normal"/>
    <w:next w:val="Normal"/>
    <w:autoRedefine/>
    <w:uiPriority w:val="39"/>
    <w:rsid w:val="004102ED"/>
    <w:rPr>
      <w:rFonts w:asciiTheme="minorHAnsi" w:hAnsiTheme="minorHAnsi"/>
      <w:sz w:val="22"/>
      <w:szCs w:val="22"/>
      <w:lang w:val="en-US"/>
    </w:rPr>
  </w:style>
  <w:style w:type="paragraph" w:styleId="TOC6">
    <w:name w:val="toc 6"/>
    <w:basedOn w:val="Normal"/>
    <w:autoRedefine/>
    <w:uiPriority w:val="39"/>
    <w:rsid w:val="004102ED"/>
    <w:rPr>
      <w:rFonts w:asciiTheme="minorHAnsi" w:hAnsiTheme="minorHAnsi"/>
      <w:sz w:val="22"/>
      <w:szCs w:val="22"/>
      <w:lang w:val="en-US"/>
    </w:rPr>
  </w:style>
  <w:style w:type="paragraph" w:styleId="TOC7">
    <w:name w:val="toc 7"/>
    <w:basedOn w:val="Normal"/>
    <w:autoRedefine/>
    <w:uiPriority w:val="39"/>
    <w:rsid w:val="004102ED"/>
    <w:rPr>
      <w:rFonts w:asciiTheme="minorHAnsi" w:hAnsiTheme="minorHAnsi"/>
      <w:sz w:val="22"/>
      <w:szCs w:val="22"/>
      <w:lang w:val="en-US"/>
    </w:rPr>
  </w:style>
  <w:style w:type="paragraph" w:styleId="TOC8">
    <w:name w:val="toc 8"/>
    <w:basedOn w:val="Normal"/>
    <w:next w:val="Normal"/>
    <w:autoRedefine/>
    <w:uiPriority w:val="39"/>
    <w:rsid w:val="004102ED"/>
    <w:rPr>
      <w:rFonts w:asciiTheme="minorHAnsi" w:hAnsiTheme="minorHAnsi"/>
      <w:sz w:val="22"/>
      <w:szCs w:val="22"/>
      <w:lang w:val="en-US"/>
    </w:rPr>
  </w:style>
  <w:style w:type="paragraph" w:styleId="TOC9">
    <w:name w:val="toc 9"/>
    <w:basedOn w:val="Normal"/>
    <w:next w:val="Normal"/>
    <w:autoRedefine/>
    <w:uiPriority w:val="39"/>
    <w:rsid w:val="004102ED"/>
    <w:rPr>
      <w:rFonts w:asciiTheme="minorHAnsi" w:hAnsiTheme="minorHAnsi"/>
      <w:sz w:val="22"/>
      <w:szCs w:val="22"/>
      <w:lang w:val="en-US"/>
    </w:rPr>
  </w:style>
  <w:style w:type="paragraph" w:customStyle="1" w:styleId="TOCEntry">
    <w:name w:val="TOC Entry"/>
    <w:basedOn w:val="Heading2"/>
    <w:next w:val="Text"/>
    <w:rsid w:val="004102ED"/>
    <w:pPr>
      <w:keepLines/>
      <w:spacing w:after="0"/>
    </w:pPr>
    <w:rPr>
      <w:rFonts w:ascii="Arial" w:eastAsia="MS Gothic" w:hAnsi="Arial" w:cs="Times New Roman"/>
      <w:bCs w:val="0"/>
      <w:i w:val="0"/>
      <w:iCs w:val="0"/>
      <w:sz w:val="26"/>
      <w:szCs w:val="20"/>
      <w:lang w:eastAsia="ja-JP"/>
    </w:rPr>
  </w:style>
  <w:style w:type="character" w:customStyle="1" w:styleId="CommentChar">
    <w:name w:val="Comment Char"/>
    <w:link w:val="Comment"/>
    <w:rsid w:val="004102ED"/>
    <w:rPr>
      <w:rFonts w:ascii="Times New Roman" w:eastAsia="MS Mincho" w:hAnsi="Times New Roman" w:cs="Times New Roman"/>
      <w:i/>
      <w:color w:val="BF30B5"/>
      <w:sz w:val="24"/>
      <w:szCs w:val="24"/>
      <w:lang w:eastAsia="ja-JP"/>
    </w:rPr>
  </w:style>
  <w:style w:type="character" w:customStyle="1" w:styleId="DepartmentChar">
    <w:name w:val="Department Char"/>
    <w:link w:val="Department"/>
    <w:rsid w:val="004102ED"/>
    <w:rPr>
      <w:rFonts w:ascii="Arial" w:eastAsia="MS Gothic" w:hAnsi="Arial" w:cs="Times New Roman"/>
      <w:sz w:val="28"/>
      <w:szCs w:val="20"/>
      <w:lang w:eastAsia="ja-JP"/>
    </w:rPr>
  </w:style>
  <w:style w:type="character" w:customStyle="1" w:styleId="FirstpageinfoChar">
    <w:name w:val="Firstpageinfo Char"/>
    <w:link w:val="Firstpageinfo"/>
    <w:rsid w:val="004102ED"/>
    <w:rPr>
      <w:rFonts w:ascii="Arial" w:eastAsia="MS Gothic" w:hAnsi="Arial"/>
      <w:szCs w:val="20"/>
      <w:lang w:eastAsia="ja-JP"/>
    </w:rPr>
  </w:style>
  <w:style w:type="character" w:customStyle="1" w:styleId="ReferenceChar">
    <w:name w:val="Reference Char"/>
    <w:link w:val="Reference"/>
    <w:rsid w:val="004102ED"/>
    <w:rPr>
      <w:rFonts w:ascii="Times New Roman" w:eastAsia="MS Mincho" w:hAnsi="Times New Roman" w:cs="Times New Roman"/>
      <w:sz w:val="24"/>
      <w:szCs w:val="20"/>
      <w:lang w:eastAsia="ja-JP"/>
    </w:rPr>
  </w:style>
  <w:style w:type="paragraph" w:customStyle="1" w:styleId="Kopvaninhoudsopgave1">
    <w:name w:val="Kop van inhoudsopgave1"/>
    <w:basedOn w:val="Heading1"/>
    <w:next w:val="Normal"/>
    <w:uiPriority w:val="39"/>
    <w:qFormat/>
    <w:rsid w:val="004102ED"/>
    <w:pPr>
      <w:spacing w:after="0"/>
      <w:outlineLvl w:val="9"/>
    </w:pPr>
    <w:rPr>
      <w:rFonts w:ascii="Cambria" w:hAnsi="Cambria"/>
      <w:color w:val="365F91"/>
      <w:kern w:val="0"/>
      <w:sz w:val="28"/>
      <w:szCs w:val="28"/>
    </w:rPr>
  </w:style>
  <w:style w:type="character" w:customStyle="1" w:styleId="organization-fm2">
    <w:name w:val="organization-fm2"/>
    <w:rsid w:val="004102ED"/>
    <w:rPr>
      <w:vanish w:val="0"/>
      <w:webHidden w:val="0"/>
      <w:sz w:val="21"/>
      <w:szCs w:val="21"/>
      <w:specVanish w:val="0"/>
    </w:rPr>
  </w:style>
  <w:style w:type="character" w:customStyle="1" w:styleId="org">
    <w:name w:val="org"/>
    <w:basedOn w:val="DefaultParagraphFont"/>
    <w:rsid w:val="004102ED"/>
  </w:style>
  <w:style w:type="character" w:customStyle="1" w:styleId="adr">
    <w:name w:val="adr"/>
    <w:basedOn w:val="DefaultParagraphFont"/>
    <w:rsid w:val="004102ED"/>
  </w:style>
  <w:style w:type="character" w:customStyle="1" w:styleId="locality">
    <w:name w:val="locality"/>
    <w:basedOn w:val="DefaultParagraphFont"/>
    <w:rsid w:val="004102ED"/>
  </w:style>
  <w:style w:type="character" w:customStyle="1" w:styleId="region">
    <w:name w:val="region"/>
    <w:basedOn w:val="DefaultParagraphFont"/>
    <w:rsid w:val="004102ED"/>
  </w:style>
  <w:style w:type="character" w:customStyle="1" w:styleId="country-name">
    <w:name w:val="country-name"/>
    <w:basedOn w:val="DefaultParagraphFont"/>
    <w:rsid w:val="004102ED"/>
  </w:style>
  <w:style w:type="character" w:customStyle="1" w:styleId="st1">
    <w:name w:val="st1"/>
    <w:basedOn w:val="DefaultParagraphFont"/>
    <w:rsid w:val="004102ED"/>
  </w:style>
  <w:style w:type="paragraph" w:customStyle="1" w:styleId="address">
    <w:name w:val="address"/>
    <w:basedOn w:val="Normal"/>
    <w:rsid w:val="004102ED"/>
    <w:pPr>
      <w:spacing w:before="100" w:beforeAutospacing="1" w:after="240" w:line="336" w:lineRule="auto"/>
    </w:pPr>
    <w:rPr>
      <w:sz w:val="17"/>
      <w:szCs w:val="17"/>
      <w:lang w:val="nl-NL" w:eastAsia="nl-NL"/>
    </w:rPr>
  </w:style>
  <w:style w:type="character" w:customStyle="1" w:styleId="mw-headline">
    <w:name w:val="mw-headline"/>
    <w:basedOn w:val="DefaultParagraphFont"/>
    <w:rsid w:val="004102ED"/>
  </w:style>
  <w:style w:type="character" w:customStyle="1" w:styleId="st">
    <w:name w:val="st"/>
    <w:basedOn w:val="DefaultParagraphFont"/>
    <w:rsid w:val="004102ED"/>
  </w:style>
  <w:style w:type="character" w:customStyle="1" w:styleId="editsection">
    <w:name w:val="editsection"/>
    <w:basedOn w:val="DefaultParagraphFont"/>
    <w:rsid w:val="004102ED"/>
  </w:style>
  <w:style w:type="character" w:customStyle="1" w:styleId="highlight">
    <w:name w:val="highlight"/>
    <w:basedOn w:val="DefaultParagraphFont"/>
    <w:rsid w:val="004102ED"/>
  </w:style>
  <w:style w:type="paragraph" w:customStyle="1" w:styleId="Revisie1">
    <w:name w:val="Revisie1"/>
    <w:hidden/>
    <w:uiPriority w:val="99"/>
    <w:semiHidden/>
    <w:rsid w:val="004102ED"/>
  </w:style>
  <w:style w:type="paragraph" w:customStyle="1" w:styleId="MemoHeaderStyle">
    <w:name w:val="MemoHeaderStyle"/>
    <w:basedOn w:val="Normal"/>
    <w:next w:val="Normal"/>
    <w:rsid w:val="004102ED"/>
    <w:pPr>
      <w:spacing w:line="120" w:lineRule="atLeast"/>
      <w:ind w:left="1418"/>
    </w:pPr>
    <w:rPr>
      <w:rFonts w:ascii="Arial" w:eastAsia="SimSun" w:hAnsi="Arial"/>
      <w:b/>
      <w:smallCaps/>
      <w:szCs w:val="20"/>
      <w:lang w:val="en-GB" w:eastAsia="zh-CN"/>
    </w:rPr>
  </w:style>
  <w:style w:type="paragraph" w:customStyle="1" w:styleId="FooterAgency">
    <w:name w:val="Footer (Agency)"/>
    <w:basedOn w:val="Normal"/>
    <w:rsid w:val="004102ED"/>
    <w:rPr>
      <w:rFonts w:ascii="Verdana" w:eastAsia="Verdana" w:hAnsi="Verdana" w:cs="Verdana"/>
      <w:color w:val="6D6F71"/>
      <w:sz w:val="14"/>
      <w:szCs w:val="14"/>
      <w:lang w:val="en-GB"/>
    </w:rPr>
  </w:style>
  <w:style w:type="paragraph" w:customStyle="1" w:styleId="xmsonormal">
    <w:name w:val="x_msonormal"/>
    <w:basedOn w:val="Normal"/>
    <w:rsid w:val="004102ED"/>
    <w:pPr>
      <w:spacing w:before="100" w:beforeAutospacing="1" w:after="100" w:afterAutospacing="1"/>
    </w:pPr>
    <w:rPr>
      <w:lang w:val="nl-BE" w:eastAsia="nl-BE"/>
    </w:rPr>
  </w:style>
  <w:style w:type="paragraph" w:customStyle="1" w:styleId="mmpara">
    <w:name w:val="mmpara"/>
    <w:basedOn w:val="Normal"/>
    <w:rsid w:val="004102ED"/>
    <w:pPr>
      <w:spacing w:after="288" w:line="336" w:lineRule="atLeast"/>
    </w:pPr>
    <w:rPr>
      <w:rFonts w:ascii="Arial" w:hAnsi="Arial" w:cs="Arial"/>
      <w:color w:val="000000"/>
      <w:lang w:val="nl-BE" w:eastAsia="nl-BE"/>
    </w:rPr>
  </w:style>
  <w:style w:type="paragraph" w:customStyle="1" w:styleId="mmfigurelast">
    <w:name w:val="mmfigurelast"/>
    <w:basedOn w:val="Normal"/>
    <w:rsid w:val="004102ED"/>
    <w:rPr>
      <w:rFonts w:ascii="Arial" w:hAnsi="Arial" w:cs="Arial"/>
      <w:color w:val="333333"/>
      <w:sz w:val="30"/>
      <w:szCs w:val="30"/>
      <w:lang w:val="nl-BE" w:eastAsia="nl-BE"/>
    </w:rPr>
  </w:style>
  <w:style w:type="paragraph" w:customStyle="1" w:styleId="imtitle">
    <w:name w:val="imtitle"/>
    <w:basedOn w:val="Normal"/>
    <w:rsid w:val="004102ED"/>
    <w:rPr>
      <w:rFonts w:ascii="Arial" w:hAnsi="Arial" w:cs="Arial"/>
      <w:b/>
      <w:bCs/>
      <w:color w:val="000000"/>
      <w:sz w:val="21"/>
      <w:szCs w:val="21"/>
      <w:lang w:val="nl-BE" w:eastAsia="nl-BE"/>
    </w:rPr>
  </w:style>
  <w:style w:type="character" w:customStyle="1" w:styleId="mmpopup1">
    <w:name w:val="mmpopup1"/>
    <w:rsid w:val="004102ED"/>
    <w:rPr>
      <w:b w:val="0"/>
      <w:bCs w:val="0"/>
      <w:caps/>
      <w:color w:val="666666"/>
      <w:sz w:val="15"/>
      <w:szCs w:val="15"/>
      <w:bdr w:val="single" w:sz="6" w:space="0" w:color="CCCCCC" w:frame="1"/>
      <w:shd w:val="clear" w:color="auto" w:fill="FFFFFF"/>
    </w:rPr>
  </w:style>
  <w:style w:type="character" w:customStyle="1" w:styleId="mmlabel1">
    <w:name w:val="mmlabel1"/>
    <w:rsid w:val="004102ED"/>
    <w:rPr>
      <w:color w:val="A1A1A1"/>
    </w:rPr>
  </w:style>
  <w:style w:type="character" w:customStyle="1" w:styleId="mlink1">
    <w:name w:val="mlink1"/>
    <w:rsid w:val="004102ED"/>
    <w:rPr>
      <w:caps w:val="0"/>
      <w:color w:val="2F5388"/>
    </w:rPr>
  </w:style>
  <w:style w:type="character" w:customStyle="1" w:styleId="symbol1">
    <w:name w:val="symbol1"/>
    <w:rsid w:val="004102ED"/>
    <w:rPr>
      <w:caps w:val="0"/>
    </w:rPr>
  </w:style>
  <w:style w:type="character" w:customStyle="1" w:styleId="mmdrugterm">
    <w:name w:val="mmdrugterm"/>
    <w:basedOn w:val="DefaultParagraphFont"/>
    <w:rsid w:val="004102ED"/>
  </w:style>
  <w:style w:type="character" w:customStyle="1" w:styleId="mmhheadtitle1">
    <w:name w:val="mmhheadtitle1"/>
    <w:rsid w:val="004102ED"/>
    <w:rPr>
      <w:b/>
      <w:bCs/>
      <w:i/>
      <w:iCs/>
    </w:rPr>
  </w:style>
  <w:style w:type="character" w:customStyle="1" w:styleId="mmdefinition1">
    <w:name w:val="mmdefinition1"/>
    <w:rsid w:val="004102ED"/>
    <w:rPr>
      <w:i/>
      <w:iCs/>
    </w:rPr>
  </w:style>
  <w:style w:type="paragraph" w:customStyle="1" w:styleId="Lijstalinea1">
    <w:name w:val="Lijstalinea1"/>
    <w:basedOn w:val="Normal"/>
    <w:uiPriority w:val="34"/>
    <w:qFormat/>
    <w:rsid w:val="004102ED"/>
    <w:pPr>
      <w:ind w:left="720"/>
    </w:pPr>
    <w:rPr>
      <w:lang w:val="en-US" w:eastAsia="ja-JP"/>
    </w:rPr>
  </w:style>
  <w:style w:type="character" w:customStyle="1" w:styleId="med10">
    <w:name w:val="med10"/>
    <w:basedOn w:val="DefaultParagraphFont"/>
    <w:rsid w:val="004102ED"/>
    <w:rPr>
      <w:sz w:val="29"/>
      <w:szCs w:val="29"/>
    </w:rPr>
  </w:style>
  <w:style w:type="character" w:customStyle="1" w:styleId="lrg45">
    <w:name w:val="lrg45"/>
    <w:basedOn w:val="DefaultParagraphFont"/>
    <w:rsid w:val="004102ED"/>
    <w:rPr>
      <w:sz w:val="36"/>
      <w:szCs w:val="36"/>
    </w:rPr>
  </w:style>
  <w:style w:type="character" w:customStyle="1" w:styleId="threedigitcodelistdescription">
    <w:name w:val="threedigitcodelistdescription"/>
    <w:basedOn w:val="DefaultParagraphFont"/>
    <w:rsid w:val="004102ED"/>
  </w:style>
  <w:style w:type="character" w:customStyle="1" w:styleId="a">
    <w:name w:val="a"/>
    <w:basedOn w:val="DefaultParagraphFont"/>
    <w:rsid w:val="00876FD0"/>
  </w:style>
  <w:style w:type="paragraph" w:customStyle="1" w:styleId="Lichtraster-accent31">
    <w:name w:val="Licht raster - accent 31"/>
    <w:basedOn w:val="Normal"/>
    <w:uiPriority w:val="34"/>
    <w:qFormat/>
    <w:rsid w:val="00876FD0"/>
    <w:pPr>
      <w:ind w:left="720"/>
    </w:pPr>
    <w:rPr>
      <w:lang w:val="fr-FR" w:eastAsia="fr-FR"/>
    </w:rPr>
  </w:style>
  <w:style w:type="paragraph" w:customStyle="1" w:styleId="authlist">
    <w:name w:val="auth_list"/>
    <w:basedOn w:val="Normal"/>
    <w:rsid w:val="00876FD0"/>
    <w:pPr>
      <w:shd w:val="clear" w:color="auto" w:fill="FFFFFF"/>
      <w:spacing w:before="100" w:beforeAutospacing="1" w:after="100" w:afterAutospacing="1"/>
      <w:ind w:right="5604"/>
    </w:pPr>
    <w:rPr>
      <w:rFonts w:ascii="Helvetica" w:hAnsi="Helvetica" w:cs="Helvetica"/>
      <w:sz w:val="29"/>
      <w:szCs w:val="29"/>
      <w:lang w:val="it-IT" w:eastAsia="it-IT"/>
    </w:rPr>
  </w:style>
  <w:style w:type="paragraph" w:styleId="TOCHeading">
    <w:name w:val="TOC Heading"/>
    <w:basedOn w:val="Heading1"/>
    <w:next w:val="Normal"/>
    <w:uiPriority w:val="39"/>
    <w:unhideWhenUsed/>
    <w:qFormat/>
    <w:rsid w:val="00876FD0"/>
    <w:pPr>
      <w:spacing w:after="0"/>
      <w:outlineLvl w:val="9"/>
    </w:pPr>
    <w:rPr>
      <w:rFonts w:asciiTheme="majorHAnsi" w:eastAsiaTheme="majorEastAsia" w:hAnsiTheme="majorHAnsi" w:cstheme="majorBidi"/>
      <w:color w:val="365F91" w:themeColor="accent1" w:themeShade="BF"/>
      <w:kern w:val="0"/>
      <w:sz w:val="28"/>
      <w:szCs w:val="28"/>
      <w:lang w:val="nl-NL"/>
    </w:rPr>
  </w:style>
  <w:style w:type="paragraph" w:customStyle="1" w:styleId="CharCharChar1CharCharCharChar">
    <w:name w:val="Char Char Char1 Char Char Char Char"/>
    <w:aliases w:val="Char Char Char1 Char Char Char1"/>
    <w:basedOn w:val="Normal"/>
    <w:rsid w:val="00876FD0"/>
    <w:rPr>
      <w:lang w:val="pl-PL" w:eastAsia="pl-PL"/>
    </w:rPr>
  </w:style>
  <w:style w:type="paragraph" w:customStyle="1" w:styleId="CarCarCharCharCarCarCharCharCarCarCarCharCharCarCarCharChar">
    <w:name w:val="Car Car Char Char Car Car Char Char Car Car Car Char Char Car Car Char Char"/>
    <w:basedOn w:val="Normal"/>
    <w:rsid w:val="00876FD0"/>
    <w:rPr>
      <w:lang w:val="pl-PL" w:eastAsia="pl-PL"/>
    </w:rPr>
  </w:style>
  <w:style w:type="character" w:customStyle="1" w:styleId="mmnondef2">
    <w:name w:val="mmnondef2"/>
    <w:rsid w:val="00876FD0"/>
    <w:rPr>
      <w:i w:val="0"/>
      <w:iCs w:val="0"/>
    </w:rPr>
  </w:style>
  <w:style w:type="paragraph" w:customStyle="1" w:styleId="PleaseReviewReport">
    <w:name w:val="PleaseReview_Report"/>
    <w:rsid w:val="00876FD0"/>
    <w:pPr>
      <w:spacing w:before="5" w:after="5"/>
    </w:pPr>
    <w:rPr>
      <w:rFonts w:ascii="Verdana" w:hAnsi="Verdana" w:cs="Verdana"/>
      <w:noProof/>
      <w:sz w:val="16"/>
      <w:szCs w:val="16"/>
    </w:rPr>
  </w:style>
  <w:style w:type="paragraph" w:customStyle="1" w:styleId="Revision1">
    <w:name w:val="Revision1"/>
    <w:hidden/>
    <w:uiPriority w:val="99"/>
    <w:semiHidden/>
    <w:rsid w:val="00876FD0"/>
  </w:style>
  <w:style w:type="paragraph" w:customStyle="1" w:styleId="Normal1">
    <w:name w:val="Normal1"/>
    <w:basedOn w:val="Normal"/>
    <w:uiPriority w:val="99"/>
    <w:rsid w:val="00876FD0"/>
    <w:pPr>
      <w:spacing w:after="200" w:line="260" w:lineRule="atLeast"/>
    </w:pPr>
    <w:rPr>
      <w:rFonts w:ascii="Calibri" w:hAnsi="Calibri"/>
      <w:szCs w:val="22"/>
      <w:lang w:val="nl-BE" w:eastAsia="nl-BE"/>
    </w:rPr>
  </w:style>
  <w:style w:type="character" w:customStyle="1" w:styleId="normalchar1">
    <w:name w:val="normal__char1"/>
    <w:rsid w:val="00876FD0"/>
    <w:rPr>
      <w:rFonts w:ascii="Calibri" w:hAnsi="Calibri" w:hint="default"/>
      <w:sz w:val="22"/>
      <w:szCs w:val="22"/>
    </w:rPr>
  </w:style>
  <w:style w:type="character" w:customStyle="1" w:styleId="citation-abbreviation">
    <w:name w:val="citation-abbreviation"/>
    <w:rsid w:val="00876FD0"/>
  </w:style>
  <w:style w:type="character" w:customStyle="1" w:styleId="citation-publication-date">
    <w:name w:val="citation-publication-date"/>
    <w:rsid w:val="00876FD0"/>
  </w:style>
  <w:style w:type="table" w:customStyle="1" w:styleId="TableGrid10">
    <w:name w:val="Table Grid1"/>
    <w:basedOn w:val="TableNormal"/>
    <w:next w:val="TableGrid"/>
    <w:uiPriority w:val="39"/>
    <w:rsid w:val="00D823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D35B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9221B2"/>
  </w:style>
  <w:style w:type="character" w:customStyle="1" w:styleId="mw-editsection1">
    <w:name w:val="mw-editsection1"/>
    <w:basedOn w:val="DefaultParagraphFont"/>
    <w:rsid w:val="009221B2"/>
  </w:style>
  <w:style w:type="character" w:customStyle="1" w:styleId="mw-editsection-bracket">
    <w:name w:val="mw-editsection-bracket"/>
    <w:basedOn w:val="DefaultParagraphFont"/>
    <w:rsid w:val="009221B2"/>
  </w:style>
  <w:style w:type="character" w:customStyle="1" w:styleId="nowrap1">
    <w:name w:val="nowrap1"/>
    <w:basedOn w:val="DefaultParagraphFont"/>
    <w:rsid w:val="009221B2"/>
  </w:style>
  <w:style w:type="numbering" w:customStyle="1" w:styleId="NumberlistAgency">
    <w:name w:val="Number list (Agency)"/>
    <w:basedOn w:val="NoList"/>
    <w:rsid w:val="009221B2"/>
  </w:style>
  <w:style w:type="paragraph" w:customStyle="1" w:styleId="CNTable">
    <w:name w:val="CN Table"/>
    <w:rsid w:val="009221B2"/>
    <w:pPr>
      <w:spacing w:before="40" w:after="20"/>
    </w:pPr>
    <w:rPr>
      <w:rFonts w:eastAsia="SimSun"/>
      <w:sz w:val="21"/>
      <w:szCs w:val="18"/>
      <w:lang w:eastAsia="zh-CN"/>
    </w:rPr>
  </w:style>
  <w:style w:type="paragraph" w:customStyle="1" w:styleId="CNLegend">
    <w:name w:val="CN Legend"/>
    <w:basedOn w:val="CNTable"/>
    <w:rsid w:val="009221B2"/>
  </w:style>
  <w:style w:type="paragraph" w:customStyle="1" w:styleId="CNListlevel1">
    <w:name w:val="CN List level 1"/>
    <w:rsid w:val="009221B2"/>
    <w:pPr>
      <w:spacing w:before="40" w:after="20" w:line="360" w:lineRule="atLeast"/>
      <w:ind w:left="425" w:hanging="425"/>
    </w:pPr>
    <w:rPr>
      <w:rFonts w:eastAsia="SimSun"/>
      <w:szCs w:val="21"/>
      <w:lang w:eastAsia="zh-CN"/>
    </w:rPr>
  </w:style>
  <w:style w:type="paragraph" w:customStyle="1" w:styleId="CNListlevel2">
    <w:name w:val="CN List level 2"/>
    <w:basedOn w:val="CNListlevel1"/>
    <w:rsid w:val="009221B2"/>
    <w:pPr>
      <w:ind w:left="850"/>
    </w:pPr>
  </w:style>
  <w:style w:type="paragraph" w:customStyle="1" w:styleId="CNListlevel3">
    <w:name w:val="CN List level 3"/>
    <w:basedOn w:val="CNListlevel1"/>
    <w:rsid w:val="009221B2"/>
    <w:pPr>
      <w:ind w:left="1287"/>
    </w:pPr>
  </w:style>
  <w:style w:type="paragraph" w:customStyle="1" w:styleId="CNnottoc-headings">
    <w:name w:val="CN not toc-headings"/>
    <w:next w:val="CNText"/>
    <w:rsid w:val="009221B2"/>
    <w:pPr>
      <w:keepNext/>
      <w:spacing w:before="240" w:after="60"/>
    </w:pPr>
    <w:rPr>
      <w:rFonts w:eastAsia="SimSun" w:cs="Arial"/>
      <w:b/>
      <w:lang w:eastAsia="zh-CN"/>
    </w:rPr>
  </w:style>
  <w:style w:type="paragraph" w:customStyle="1" w:styleId="CNReference">
    <w:name w:val="CN Reference"/>
    <w:rsid w:val="009221B2"/>
    <w:pPr>
      <w:spacing w:before="80" w:after="60"/>
    </w:pPr>
    <w:rPr>
      <w:rFonts w:eastAsia="SimSun"/>
      <w:szCs w:val="21"/>
      <w:lang w:eastAsia="zh-CN"/>
    </w:rPr>
  </w:style>
  <w:style w:type="paragraph" w:customStyle="1" w:styleId="CNSAStext">
    <w:name w:val="CN SAS text"/>
    <w:rsid w:val="009221B2"/>
    <w:rPr>
      <w:rFonts w:ascii="Courier New" w:eastAsia="SimSun" w:hAnsi="Courier New" w:cs="Courier New"/>
      <w:spacing w:val="-10"/>
      <w:sz w:val="21"/>
      <w:szCs w:val="18"/>
      <w:lang w:eastAsia="zh-CN"/>
    </w:rPr>
  </w:style>
  <w:style w:type="paragraph" w:customStyle="1" w:styleId="CNText">
    <w:name w:val="CN Text"/>
    <w:rsid w:val="009221B2"/>
    <w:pPr>
      <w:spacing w:after="20"/>
      <w:ind w:firstLineChars="200" w:firstLine="200"/>
      <w:jc w:val="both"/>
    </w:pPr>
    <w:rPr>
      <w:rFonts w:eastAsia="SimSun"/>
      <w:szCs w:val="21"/>
      <w:lang w:eastAsia="zh-CN"/>
    </w:rPr>
  </w:style>
  <w:style w:type="paragraph" w:customStyle="1" w:styleId="CNSynopsis">
    <w:name w:val="CN Synopsis"/>
    <w:rsid w:val="009221B2"/>
    <w:pPr>
      <w:spacing w:before="120" w:after="20"/>
      <w:jc w:val="both"/>
    </w:pPr>
    <w:rPr>
      <w:rFonts w:eastAsia="SimSun"/>
      <w:lang w:eastAsia="zh-CN"/>
    </w:rPr>
  </w:style>
  <w:style w:type="paragraph" w:customStyle="1" w:styleId="CNSynopsisList">
    <w:name w:val="CN Synopsis List"/>
    <w:basedOn w:val="CNSynopsis"/>
    <w:rsid w:val="009221B2"/>
    <w:pPr>
      <w:spacing w:before="40"/>
      <w:ind w:left="862" w:hanging="431"/>
      <w:jc w:val="left"/>
    </w:pPr>
  </w:style>
  <w:style w:type="paragraph" w:customStyle="1" w:styleId="CNSynopsisList2">
    <w:name w:val="CN Synopsis List 2"/>
    <w:basedOn w:val="CNSynopsisList"/>
    <w:rsid w:val="009221B2"/>
    <w:pPr>
      <w:ind w:left="1299"/>
    </w:pPr>
  </w:style>
  <w:style w:type="paragraph" w:styleId="Bibliography">
    <w:name w:val="Bibliography"/>
    <w:basedOn w:val="Normal"/>
    <w:next w:val="Normal"/>
    <w:uiPriority w:val="37"/>
    <w:semiHidden/>
    <w:unhideWhenUsed/>
    <w:rsid w:val="009221B2"/>
    <w:pPr>
      <w:keepLines/>
      <w:spacing w:before="40"/>
    </w:pPr>
    <w:rPr>
      <w:rFonts w:eastAsia="MS Mincho"/>
      <w:szCs w:val="20"/>
      <w:lang w:val="en-US" w:eastAsia="zh-CN"/>
    </w:rPr>
  </w:style>
  <w:style w:type="character" w:styleId="BookTitle">
    <w:name w:val="Book Title"/>
    <w:basedOn w:val="DefaultParagraphFont"/>
    <w:uiPriority w:val="33"/>
    <w:qFormat/>
    <w:rsid w:val="009221B2"/>
    <w:rPr>
      <w:b/>
      <w:bCs/>
      <w:smallCaps/>
      <w:spacing w:val="5"/>
    </w:rPr>
  </w:style>
  <w:style w:type="table" w:customStyle="1" w:styleId="Kleurrijkraster1">
    <w:name w:val="Kleurrijk raster1"/>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9221B2"/>
    <w:rPr>
      <w:color w:val="000000" w:themeColor="text1"/>
      <w:sz w:val="20"/>
      <w:szCs w:val="20"/>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Kleurrijkelijst1">
    <w:name w:val="Kleurrijke lijst1"/>
    <w:basedOn w:val="TableNormal"/>
    <w:uiPriority w:val="72"/>
    <w:rsid w:val="009221B2"/>
    <w:rPr>
      <w:color w:val="000000" w:themeColor="text1"/>
      <w:sz w:val="20"/>
      <w:szCs w:val="20"/>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9221B2"/>
    <w:rPr>
      <w:color w:val="000000" w:themeColor="text1"/>
      <w:sz w:val="20"/>
      <w:szCs w:val="20"/>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9221B2"/>
    <w:rPr>
      <w:color w:val="000000" w:themeColor="text1"/>
      <w:sz w:val="20"/>
      <w:szCs w:val="20"/>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9221B2"/>
    <w:rPr>
      <w:color w:val="000000" w:themeColor="text1"/>
      <w:sz w:val="20"/>
      <w:szCs w:val="20"/>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9221B2"/>
    <w:rPr>
      <w:color w:val="000000" w:themeColor="text1"/>
      <w:sz w:val="20"/>
      <w:szCs w:val="20"/>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9221B2"/>
    <w:rPr>
      <w:color w:val="000000" w:themeColor="text1"/>
      <w:sz w:val="20"/>
      <w:szCs w:val="20"/>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9221B2"/>
    <w:rPr>
      <w:color w:val="000000" w:themeColor="text1"/>
      <w:sz w:val="20"/>
      <w:szCs w:val="20"/>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Kleurrijkearcering1">
    <w:name w:val="Kleurrijke arcering1"/>
    <w:basedOn w:val="TableNormal"/>
    <w:uiPriority w:val="71"/>
    <w:rsid w:val="009221B2"/>
    <w:rPr>
      <w:color w:val="000000" w:themeColor="text1"/>
      <w:sz w:val="20"/>
      <w:szCs w:val="20"/>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9221B2"/>
    <w:rPr>
      <w:color w:val="000000" w:themeColor="text1"/>
      <w:sz w:val="20"/>
      <w:szCs w:val="20"/>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9221B2"/>
    <w:rPr>
      <w:color w:val="000000" w:themeColor="text1"/>
      <w:sz w:val="20"/>
      <w:szCs w:val="20"/>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9221B2"/>
    <w:rPr>
      <w:color w:val="000000" w:themeColor="text1"/>
      <w:sz w:val="20"/>
      <w:szCs w:val="20"/>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9221B2"/>
    <w:rPr>
      <w:color w:val="000000" w:themeColor="text1"/>
      <w:sz w:val="20"/>
      <w:szCs w:val="20"/>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9221B2"/>
    <w:rPr>
      <w:color w:val="000000" w:themeColor="text1"/>
      <w:sz w:val="20"/>
      <w:szCs w:val="20"/>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9221B2"/>
    <w:rPr>
      <w:color w:val="000000" w:themeColor="text1"/>
      <w:sz w:val="20"/>
      <w:szCs w:val="20"/>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Donkerelijst1">
    <w:name w:val="Donkere lijst1"/>
    <w:basedOn w:val="TableNormal"/>
    <w:uiPriority w:val="70"/>
    <w:rsid w:val="009221B2"/>
    <w:rPr>
      <w:color w:val="FFFFFF" w:themeColor="background1"/>
      <w:sz w:val="20"/>
      <w:szCs w:val="20"/>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9221B2"/>
    <w:rPr>
      <w:color w:val="FFFFFF" w:themeColor="background1"/>
      <w:sz w:val="20"/>
      <w:szCs w:val="20"/>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9221B2"/>
    <w:rPr>
      <w:color w:val="FFFFFF" w:themeColor="background1"/>
      <w:sz w:val="20"/>
      <w:szCs w:val="20"/>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9221B2"/>
    <w:rPr>
      <w:color w:val="FFFFFF" w:themeColor="background1"/>
      <w:sz w:val="20"/>
      <w:szCs w:val="20"/>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9221B2"/>
    <w:rPr>
      <w:color w:val="FFFFFF" w:themeColor="background1"/>
      <w:sz w:val="20"/>
      <w:szCs w:val="20"/>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9221B2"/>
    <w:rPr>
      <w:color w:val="FFFFFF" w:themeColor="background1"/>
      <w:sz w:val="20"/>
      <w:szCs w:val="20"/>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9221B2"/>
    <w:rPr>
      <w:color w:val="FFFFFF" w:themeColor="background1"/>
      <w:sz w:val="20"/>
      <w:szCs w:val="20"/>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IntenseEmphasis">
    <w:name w:val="Intense Emphasis"/>
    <w:basedOn w:val="DefaultParagraphFont"/>
    <w:uiPriority w:val="21"/>
    <w:qFormat/>
    <w:rsid w:val="009221B2"/>
    <w:rPr>
      <w:b/>
      <w:bCs/>
      <w:i/>
      <w:iCs/>
      <w:color w:val="4F81BD" w:themeColor="accent1"/>
    </w:rPr>
  </w:style>
  <w:style w:type="paragraph" w:styleId="IntenseQuote">
    <w:name w:val="Intense Quote"/>
    <w:basedOn w:val="Normal"/>
    <w:next w:val="Normal"/>
    <w:link w:val="IntenseQuoteChar"/>
    <w:uiPriority w:val="30"/>
    <w:qFormat/>
    <w:rsid w:val="009221B2"/>
    <w:pPr>
      <w:keepLines/>
      <w:pBdr>
        <w:bottom w:val="single" w:sz="4" w:space="4" w:color="4F81BD" w:themeColor="accent1"/>
      </w:pBdr>
      <w:spacing w:before="200" w:after="280"/>
      <w:ind w:left="936" w:right="936"/>
    </w:pPr>
    <w:rPr>
      <w:rFonts w:eastAsia="MS Mincho"/>
      <w:b/>
      <w:bCs/>
      <w:i/>
      <w:iCs/>
      <w:color w:val="4F81BD" w:themeColor="accent1"/>
      <w:szCs w:val="20"/>
      <w:lang w:val="en-US" w:eastAsia="zh-CN"/>
    </w:rPr>
  </w:style>
  <w:style w:type="character" w:customStyle="1" w:styleId="IntenseQuoteChar">
    <w:name w:val="Intense Quote Char"/>
    <w:basedOn w:val="DefaultParagraphFont"/>
    <w:link w:val="IntenseQuote"/>
    <w:uiPriority w:val="30"/>
    <w:rsid w:val="009221B2"/>
    <w:rPr>
      <w:rFonts w:ascii="Times New Roman" w:eastAsia="MS Mincho" w:hAnsi="Times New Roman" w:cs="Times New Roman"/>
      <w:b/>
      <w:bCs/>
      <w:i/>
      <w:iCs/>
      <w:color w:val="4F81BD" w:themeColor="accent1"/>
      <w:sz w:val="24"/>
      <w:szCs w:val="20"/>
      <w:lang w:eastAsia="zh-CN"/>
    </w:rPr>
  </w:style>
  <w:style w:type="character" w:styleId="IntenseReference">
    <w:name w:val="Intense Reference"/>
    <w:basedOn w:val="DefaultParagraphFont"/>
    <w:uiPriority w:val="32"/>
    <w:qFormat/>
    <w:rsid w:val="009221B2"/>
    <w:rPr>
      <w:b/>
      <w:bCs/>
      <w:smallCaps/>
      <w:color w:val="C0504D" w:themeColor="accent2"/>
      <w:spacing w:val="5"/>
      <w:u w:val="single"/>
    </w:rPr>
  </w:style>
  <w:style w:type="table" w:customStyle="1" w:styleId="Lichtraster1">
    <w:name w:val="Licht raster1"/>
    <w:basedOn w:val="TableNormal"/>
    <w:uiPriority w:val="62"/>
    <w:rsid w:val="009221B2"/>
    <w:rPr>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chtraster-accent11">
    <w:name w:val="Licht raster - accent 11"/>
    <w:basedOn w:val="TableNormal"/>
    <w:uiPriority w:val="62"/>
    <w:rsid w:val="009221B2"/>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9221B2"/>
    <w:rPr>
      <w:sz w:val="20"/>
      <w:szCs w:val="20"/>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9221B2"/>
    <w:rPr>
      <w:sz w:val="20"/>
      <w:szCs w:val="20"/>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9221B2"/>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9221B2"/>
    <w:rPr>
      <w:sz w:val="20"/>
      <w:szCs w:val="20"/>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9221B2"/>
    <w:rPr>
      <w:sz w:val="20"/>
      <w:szCs w:val="20"/>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chtelijst1">
    <w:name w:val="Lichte lijst1"/>
    <w:basedOn w:val="TableNormal"/>
    <w:uiPriority w:val="61"/>
    <w:rsid w:val="009221B2"/>
    <w:rPr>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chtelijst-accent11">
    <w:name w:val="Lichte lijst - accent 11"/>
    <w:basedOn w:val="TableNormal"/>
    <w:uiPriority w:val="61"/>
    <w:rsid w:val="009221B2"/>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9221B2"/>
    <w:rPr>
      <w:sz w:val="20"/>
      <w:szCs w:val="20"/>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9221B2"/>
    <w:rPr>
      <w:sz w:val="20"/>
      <w:szCs w:val="20"/>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9221B2"/>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9221B2"/>
    <w:rPr>
      <w:sz w:val="20"/>
      <w:szCs w:val="20"/>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9221B2"/>
    <w:rPr>
      <w:sz w:val="20"/>
      <w:szCs w:val="20"/>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chtearcering1">
    <w:name w:val="Lichte arcering1"/>
    <w:basedOn w:val="TableNormal"/>
    <w:uiPriority w:val="60"/>
    <w:rsid w:val="009221B2"/>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chtearcering-accent11">
    <w:name w:val="Lichte arcering - accent 11"/>
    <w:basedOn w:val="TableNormal"/>
    <w:uiPriority w:val="60"/>
    <w:rsid w:val="009221B2"/>
    <w:rPr>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9221B2"/>
    <w:rPr>
      <w:color w:val="943634" w:themeColor="accent2" w:themeShade="BF"/>
      <w:sz w:val="20"/>
      <w:szCs w:val="20"/>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9221B2"/>
    <w:rPr>
      <w:color w:val="76923C" w:themeColor="accent3" w:themeShade="BF"/>
      <w:sz w:val="20"/>
      <w:szCs w:val="20"/>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9221B2"/>
    <w:rPr>
      <w:color w:val="5F497A" w:themeColor="accent4" w:themeShade="BF"/>
      <w:sz w:val="20"/>
      <w:szCs w:val="20"/>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9221B2"/>
    <w:rPr>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9221B2"/>
    <w:rPr>
      <w:color w:val="E36C0A" w:themeColor="accent6" w:themeShade="BF"/>
      <w:sz w:val="20"/>
      <w:szCs w:val="20"/>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Gemiddeldraster11">
    <w:name w:val="Gemiddeld raster 11"/>
    <w:basedOn w:val="TableNormal"/>
    <w:uiPriority w:val="67"/>
    <w:rsid w:val="009221B2"/>
    <w:rPr>
      <w:sz w:val="20"/>
      <w:szCs w:val="20"/>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9221B2"/>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9221B2"/>
    <w:rPr>
      <w:sz w:val="20"/>
      <w:szCs w:val="20"/>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9221B2"/>
    <w:rPr>
      <w:sz w:val="20"/>
      <w:szCs w:val="20"/>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9221B2"/>
    <w:rPr>
      <w:sz w:val="20"/>
      <w:szCs w:val="20"/>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9221B2"/>
    <w:rPr>
      <w:sz w:val="20"/>
      <w:szCs w:val="20"/>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9221B2"/>
    <w:rPr>
      <w:sz w:val="20"/>
      <w:szCs w:val="20"/>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Gemiddeldraster21">
    <w:name w:val="Gemiddeld raster 21"/>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Gemiddeldraster31">
    <w:name w:val="Gemiddeld raster 31"/>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9221B2"/>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Gemiddeldelijst11">
    <w:name w:val="Gemiddelde lijst 11"/>
    <w:basedOn w:val="TableNormal"/>
    <w:uiPriority w:val="65"/>
    <w:rsid w:val="009221B2"/>
    <w:rPr>
      <w:color w:val="000000" w:themeColor="text1"/>
      <w:sz w:val="20"/>
      <w:szCs w:val="20"/>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emiddeldelijst1-accent11">
    <w:name w:val="Gemiddelde lijst 1 - accent 11"/>
    <w:basedOn w:val="TableNormal"/>
    <w:uiPriority w:val="65"/>
    <w:rsid w:val="009221B2"/>
    <w:rPr>
      <w:color w:val="000000" w:themeColor="text1"/>
      <w:sz w:val="20"/>
      <w:szCs w:val="20"/>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9221B2"/>
    <w:rPr>
      <w:color w:val="000000" w:themeColor="text1"/>
      <w:sz w:val="20"/>
      <w:szCs w:val="20"/>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9221B2"/>
    <w:rPr>
      <w:color w:val="000000" w:themeColor="text1"/>
      <w:sz w:val="20"/>
      <w:szCs w:val="20"/>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9221B2"/>
    <w:rPr>
      <w:color w:val="000000" w:themeColor="text1"/>
      <w:sz w:val="20"/>
      <w:szCs w:val="20"/>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9221B2"/>
    <w:rPr>
      <w:color w:val="000000" w:themeColor="text1"/>
      <w:sz w:val="20"/>
      <w:szCs w:val="20"/>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9221B2"/>
    <w:rPr>
      <w:color w:val="000000" w:themeColor="text1"/>
      <w:sz w:val="20"/>
      <w:szCs w:val="20"/>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Gemiddeldelijst21">
    <w:name w:val="Gemiddelde lijst 21"/>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9221B2"/>
    <w:rPr>
      <w:rFonts w:asciiTheme="majorHAnsi" w:eastAsiaTheme="majorEastAsia" w:hAnsiTheme="majorHAnsi" w:cstheme="majorBidi"/>
      <w:color w:val="000000" w:themeColor="text1"/>
      <w:sz w:val="20"/>
      <w:szCs w:val="20"/>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Gemiddeldearcering11">
    <w:name w:val="Gemiddelde arcering 11"/>
    <w:basedOn w:val="TableNormal"/>
    <w:uiPriority w:val="63"/>
    <w:rsid w:val="009221B2"/>
    <w:rPr>
      <w:sz w:val="20"/>
      <w:szCs w:val="20"/>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emiddeldearcering1-accent11">
    <w:name w:val="Gemiddelde arcering 1 - accent 11"/>
    <w:basedOn w:val="TableNormal"/>
    <w:uiPriority w:val="63"/>
    <w:rsid w:val="009221B2"/>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9221B2"/>
    <w:rPr>
      <w:sz w:val="20"/>
      <w:szCs w:val="20"/>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9221B2"/>
    <w:rPr>
      <w:sz w:val="20"/>
      <w:szCs w:val="20"/>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9221B2"/>
    <w:rPr>
      <w:sz w:val="20"/>
      <w:szCs w:val="20"/>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9221B2"/>
    <w:rPr>
      <w:sz w:val="20"/>
      <w:szCs w:val="20"/>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9221B2"/>
    <w:rPr>
      <w:sz w:val="20"/>
      <w:szCs w:val="20"/>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Gemiddeldearcering21">
    <w:name w:val="Gemiddelde arcering 21"/>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emiddeldearcering2-accent11">
    <w:name w:val="Gemiddelde arcering 2 - accent 11"/>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9221B2"/>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Quote">
    <w:name w:val="Quote"/>
    <w:basedOn w:val="Normal"/>
    <w:next w:val="Normal"/>
    <w:link w:val="QuoteChar"/>
    <w:uiPriority w:val="29"/>
    <w:qFormat/>
    <w:rsid w:val="009221B2"/>
    <w:pPr>
      <w:keepLines/>
      <w:spacing w:before="40"/>
    </w:pPr>
    <w:rPr>
      <w:rFonts w:eastAsia="MS Mincho"/>
      <w:i/>
      <w:iCs/>
      <w:color w:val="000000" w:themeColor="text1"/>
      <w:szCs w:val="20"/>
      <w:lang w:val="en-US" w:eastAsia="zh-CN"/>
    </w:rPr>
  </w:style>
  <w:style w:type="character" w:customStyle="1" w:styleId="QuoteChar">
    <w:name w:val="Quote Char"/>
    <w:basedOn w:val="DefaultParagraphFont"/>
    <w:link w:val="Quote"/>
    <w:uiPriority w:val="29"/>
    <w:rsid w:val="009221B2"/>
    <w:rPr>
      <w:rFonts w:ascii="Times New Roman" w:eastAsia="MS Mincho" w:hAnsi="Times New Roman" w:cs="Times New Roman"/>
      <w:i/>
      <w:iCs/>
      <w:color w:val="000000" w:themeColor="text1"/>
      <w:sz w:val="24"/>
      <w:szCs w:val="20"/>
      <w:lang w:eastAsia="zh-CN"/>
    </w:rPr>
  </w:style>
  <w:style w:type="character" w:styleId="SubtleEmphasis">
    <w:name w:val="Subtle Emphasis"/>
    <w:basedOn w:val="DefaultParagraphFont"/>
    <w:uiPriority w:val="19"/>
    <w:qFormat/>
    <w:rsid w:val="009221B2"/>
    <w:rPr>
      <w:i/>
      <w:iCs/>
      <w:color w:val="808080" w:themeColor="text1" w:themeTint="7F"/>
    </w:rPr>
  </w:style>
  <w:style w:type="character" w:styleId="SubtleReference">
    <w:name w:val="Subtle Reference"/>
    <w:basedOn w:val="DefaultParagraphFont"/>
    <w:uiPriority w:val="31"/>
    <w:qFormat/>
    <w:rsid w:val="009221B2"/>
    <w:rPr>
      <w:smallCaps/>
      <w:color w:val="C0504D" w:themeColor="accent2"/>
      <w:u w:val="single"/>
    </w:rPr>
  </w:style>
  <w:style w:type="table" w:customStyle="1" w:styleId="TableGrid111">
    <w:name w:val="Table Grid111"/>
    <w:basedOn w:val="TableNormal"/>
    <w:next w:val="TableGrid"/>
    <w:rsid w:val="00DA7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11">
    <w:name w:val="Basic 11"/>
    <w:qFormat/>
    <w:rsid w:val="004234B8"/>
    <w:rPr>
      <w:rFonts w:ascii="Tahoma" w:hAnsi="Tahoma"/>
      <w:szCs w:val="20"/>
    </w:rPr>
  </w:style>
  <w:style w:type="paragraph" w:customStyle="1" w:styleId="BodyText12">
    <w:name w:val="Body Text 12"/>
    <w:link w:val="BodyText12Char"/>
    <w:qFormat/>
    <w:rsid w:val="00D61B27"/>
    <w:pPr>
      <w:spacing w:after="240" w:line="264" w:lineRule="auto"/>
      <w:jc w:val="both"/>
    </w:pPr>
    <w:rPr>
      <w:rFonts w:ascii="Tahoma" w:hAnsi="Tahoma"/>
      <w:szCs w:val="20"/>
    </w:rPr>
  </w:style>
  <w:style w:type="paragraph" w:customStyle="1" w:styleId="GuideBullet">
    <w:name w:val="GuideBullet"/>
    <w:rsid w:val="00D55E71"/>
    <w:pPr>
      <w:tabs>
        <w:tab w:val="left" w:pos="288"/>
      </w:tabs>
      <w:spacing w:after="40"/>
    </w:pPr>
    <w:rPr>
      <w:szCs w:val="20"/>
    </w:rPr>
  </w:style>
  <w:style w:type="paragraph" w:customStyle="1" w:styleId="Bullet12-1">
    <w:name w:val="Bullet 12-1"/>
    <w:qFormat/>
    <w:rsid w:val="00D55E71"/>
    <w:pPr>
      <w:numPr>
        <w:numId w:val="2"/>
      </w:numPr>
      <w:spacing w:after="120" w:line="264" w:lineRule="auto"/>
      <w:ind w:left="431" w:hanging="431"/>
      <w:jc w:val="both"/>
    </w:pPr>
    <w:rPr>
      <w:rFonts w:ascii="Tahoma" w:hAnsi="Tahoma"/>
      <w:szCs w:val="20"/>
    </w:rPr>
  </w:style>
  <w:style w:type="paragraph" w:customStyle="1" w:styleId="SubheadBold">
    <w:name w:val="Subhead Bold"/>
    <w:basedOn w:val="BodyText12"/>
    <w:qFormat/>
    <w:rsid w:val="00D55E71"/>
    <w:pPr>
      <w:spacing w:after="60"/>
      <w:jc w:val="left"/>
    </w:pPr>
    <w:rPr>
      <w:b/>
      <w:smallCaps/>
    </w:rPr>
  </w:style>
  <w:style w:type="paragraph" w:customStyle="1" w:styleId="Bullet12-1Last">
    <w:name w:val="Bullet 12-1 Last"/>
    <w:basedOn w:val="Bullet12-1"/>
    <w:qFormat/>
    <w:rsid w:val="00D55E71"/>
    <w:pPr>
      <w:spacing w:after="240"/>
    </w:pPr>
    <w:rPr>
      <w:lang w:val="de-CH"/>
    </w:rPr>
  </w:style>
  <w:style w:type="paragraph" w:customStyle="1" w:styleId="listbull">
    <w:name w:val="list:bull"/>
    <w:basedOn w:val="Normal"/>
    <w:link w:val="listbullChar"/>
    <w:qFormat/>
    <w:rsid w:val="000126BC"/>
    <w:pPr>
      <w:spacing w:after="120"/>
    </w:pPr>
    <w:rPr>
      <w:lang w:val="en-GB"/>
    </w:rPr>
  </w:style>
  <w:style w:type="character" w:customStyle="1" w:styleId="listbullChar">
    <w:name w:val="list:bull Char"/>
    <w:link w:val="listbull"/>
    <w:rsid w:val="000126BC"/>
    <w:rPr>
      <w:rFonts w:ascii="Times New Roman" w:eastAsia="Times New Roman" w:hAnsi="Times New Roman" w:cs="Times New Roman"/>
      <w:sz w:val="24"/>
      <w:szCs w:val="24"/>
      <w:lang w:val="en-GB"/>
    </w:rPr>
  </w:style>
  <w:style w:type="paragraph" w:customStyle="1" w:styleId="listindentbull">
    <w:name w:val="list:indent bull"/>
    <w:link w:val="listindentbullChar"/>
    <w:rsid w:val="000126BC"/>
    <w:pPr>
      <w:numPr>
        <w:numId w:val="3"/>
      </w:numPr>
      <w:spacing w:after="120"/>
    </w:pPr>
    <w:rPr>
      <w:lang w:val="en-GB"/>
    </w:rPr>
  </w:style>
  <w:style w:type="character" w:customStyle="1" w:styleId="listindentbullChar">
    <w:name w:val="list:indent bull Char"/>
    <w:link w:val="listindentbull"/>
    <w:locked/>
    <w:rsid w:val="000126BC"/>
    <w:rPr>
      <w:lang w:val="en-GB"/>
    </w:rPr>
  </w:style>
  <w:style w:type="character" w:customStyle="1" w:styleId="ListParagraphChar">
    <w:name w:val="List Paragraph Char"/>
    <w:link w:val="ListParagraph"/>
    <w:uiPriority w:val="34"/>
    <w:locked/>
    <w:rsid w:val="000126BC"/>
    <w:rPr>
      <w:rFonts w:ascii="Calibri" w:eastAsia="Calibri" w:hAnsi="Calibri" w:cs="Times New Roman"/>
    </w:rPr>
  </w:style>
  <w:style w:type="paragraph" w:customStyle="1" w:styleId="lhNonTOC">
    <w:name w:val="lh:NonTOC"/>
    <w:basedOn w:val="Normal"/>
    <w:next w:val="Normal"/>
    <w:rsid w:val="00167288"/>
    <w:pPr>
      <w:keepNext/>
      <w:spacing w:after="240"/>
    </w:pPr>
    <w:rPr>
      <w:rFonts w:ascii="Arial" w:hAnsi="Arial"/>
      <w:b/>
      <w:sz w:val="28"/>
      <w:szCs w:val="20"/>
      <w:lang w:val="en-GB"/>
    </w:rPr>
  </w:style>
  <w:style w:type="character" w:customStyle="1" w:styleId="BodyText12Char">
    <w:name w:val="Body Text 12 Char"/>
    <w:basedOn w:val="DefaultParagraphFont"/>
    <w:link w:val="BodyText12"/>
    <w:locked/>
    <w:rsid w:val="000F5FF1"/>
    <w:rPr>
      <w:rFonts w:ascii="Tahoma" w:eastAsia="Times New Roman" w:hAnsi="Tahoma" w:cs="Times New Roman"/>
      <w:szCs w:val="20"/>
    </w:rPr>
  </w:style>
  <w:style w:type="paragraph" w:customStyle="1" w:styleId="Number12-1">
    <w:name w:val="Number 12-1"/>
    <w:basedOn w:val="Normal"/>
    <w:qFormat/>
    <w:rsid w:val="000F5FF1"/>
    <w:pPr>
      <w:numPr>
        <w:numId w:val="4"/>
      </w:numPr>
      <w:spacing w:after="120" w:line="264" w:lineRule="auto"/>
    </w:pPr>
    <w:rPr>
      <w:rFonts w:ascii="Tahoma" w:eastAsia="Open Sans" w:hAnsi="Tahoma"/>
      <w:szCs w:val="20"/>
      <w:lang w:val="en-US"/>
    </w:rPr>
  </w:style>
  <w:style w:type="paragraph" w:customStyle="1" w:styleId="Heading0">
    <w:name w:val="Heading 0"/>
    <w:next w:val="BodyText12"/>
    <w:qFormat/>
    <w:rsid w:val="000232D6"/>
    <w:pPr>
      <w:keepNext/>
      <w:keepLines/>
      <w:spacing w:before="240" w:after="120"/>
      <w:outlineLvl w:val="0"/>
    </w:pPr>
    <w:rPr>
      <w:rFonts w:ascii="Arial" w:hAnsi="Arial"/>
      <w:b/>
      <w:caps/>
      <w:szCs w:val="20"/>
    </w:rPr>
  </w:style>
  <w:style w:type="paragraph" w:customStyle="1" w:styleId="Number12-1Last">
    <w:name w:val="Number 12-1 Last"/>
    <w:basedOn w:val="Number12-1"/>
    <w:qFormat/>
    <w:rsid w:val="00A44641"/>
    <w:pPr>
      <w:numPr>
        <w:numId w:val="0"/>
      </w:numPr>
      <w:spacing w:after="240"/>
    </w:pPr>
  </w:style>
  <w:style w:type="paragraph" w:customStyle="1" w:styleId="ColorfulShading-Accent31">
    <w:name w:val="Colorful Shading - Accent 31"/>
    <w:basedOn w:val="Normal"/>
    <w:uiPriority w:val="99"/>
    <w:rsid w:val="006D0995"/>
    <w:pPr>
      <w:spacing w:before="120" w:after="120" w:line="360" w:lineRule="auto"/>
      <w:ind w:left="720"/>
      <w:contextualSpacing/>
    </w:pPr>
    <w:rPr>
      <w:rFonts w:ascii="Cambria" w:hAnsi="Cambria"/>
      <w:szCs w:val="22"/>
      <w:lang w:val="en-GB"/>
    </w:rPr>
  </w:style>
  <w:style w:type="paragraph" w:customStyle="1" w:styleId="MedicalWriter">
    <w:name w:val="Medical Writer"/>
    <w:basedOn w:val="BodyText12"/>
    <w:link w:val="MedicalWriterChar"/>
    <w:qFormat/>
    <w:rsid w:val="00F520E6"/>
  </w:style>
  <w:style w:type="character" w:customStyle="1" w:styleId="MedicalWriterChar">
    <w:name w:val="Medical Writer Char"/>
    <w:basedOn w:val="BodyText12Char"/>
    <w:link w:val="MedicalWriter"/>
    <w:rsid w:val="00F520E6"/>
    <w:rPr>
      <w:rFonts w:ascii="Tahoma" w:eastAsia="Times New Roman" w:hAnsi="Tahoma" w:cs="Times New Roman"/>
      <w:szCs w:val="20"/>
    </w:rPr>
  </w:style>
  <w:style w:type="paragraph" w:customStyle="1" w:styleId="ReferenceList">
    <w:name w:val="Reference List"/>
    <w:basedOn w:val="BodyText12"/>
    <w:qFormat/>
    <w:rsid w:val="00785F52"/>
    <w:pPr>
      <w:numPr>
        <w:numId w:val="5"/>
      </w:numPr>
      <w:spacing w:after="120" w:line="240" w:lineRule="auto"/>
      <w:jc w:val="left"/>
    </w:pPr>
    <w:rPr>
      <w:rFonts w:cs="Tahoma"/>
      <w:noProof/>
      <w:sz w:val="20"/>
    </w:rPr>
  </w:style>
  <w:style w:type="character" w:customStyle="1" w:styleId="ng-scope">
    <w:name w:val="ng-scope"/>
    <w:basedOn w:val="DefaultParagraphFont"/>
    <w:rsid w:val="00A93F6A"/>
  </w:style>
  <w:style w:type="paragraph" w:customStyle="1" w:styleId="tableref">
    <w:name w:val="table:ref"/>
    <w:basedOn w:val="Normal"/>
    <w:link w:val="tablerefChar"/>
    <w:uiPriority w:val="99"/>
    <w:rsid w:val="00CA2F4A"/>
    <w:pPr>
      <w:tabs>
        <w:tab w:val="left" w:pos="360"/>
      </w:tabs>
      <w:ind w:left="360" w:hanging="360"/>
    </w:pPr>
    <w:rPr>
      <w:rFonts w:ascii="Arial Narrow" w:eastAsia="Calibri" w:hAnsi="Arial Narrow" w:cs="Arial Narrow"/>
      <w:sz w:val="20"/>
      <w:szCs w:val="20"/>
      <w:lang w:val="en-GB"/>
    </w:rPr>
  </w:style>
  <w:style w:type="paragraph" w:customStyle="1" w:styleId="tabletextNS">
    <w:name w:val="table:textNS"/>
    <w:basedOn w:val="Normal"/>
    <w:link w:val="tabletextNSChar"/>
    <w:rsid w:val="00CA2F4A"/>
    <w:rPr>
      <w:rFonts w:ascii="Arial Narrow" w:eastAsia="Calibri" w:hAnsi="Arial Narrow" w:cs="Arial Narrow"/>
      <w:lang w:val="en-GB"/>
    </w:rPr>
  </w:style>
  <w:style w:type="character" w:customStyle="1" w:styleId="tabletextNSChar">
    <w:name w:val="table:textNS Char"/>
    <w:link w:val="tabletextNS"/>
    <w:rsid w:val="00CA2F4A"/>
    <w:rPr>
      <w:rFonts w:ascii="Arial Narrow" w:eastAsia="Calibri" w:hAnsi="Arial Narrow" w:cs="Arial Narrow"/>
      <w:sz w:val="24"/>
      <w:szCs w:val="24"/>
      <w:lang w:val="en-GB"/>
    </w:rPr>
  </w:style>
  <w:style w:type="paragraph" w:customStyle="1" w:styleId="captiontable">
    <w:name w:val="caption:table"/>
    <w:basedOn w:val="Normal"/>
    <w:next w:val="Normal"/>
    <w:link w:val="captiontableChar"/>
    <w:uiPriority w:val="99"/>
    <w:rsid w:val="00CA2F4A"/>
    <w:pPr>
      <w:keepNext/>
      <w:spacing w:after="240"/>
      <w:ind w:left="1440" w:hanging="1440"/>
    </w:pPr>
    <w:rPr>
      <w:rFonts w:ascii="Arial" w:eastAsia="Calibri" w:hAnsi="Arial" w:cs="Arial"/>
      <w:b/>
      <w:bCs/>
      <w:szCs w:val="22"/>
      <w:lang w:val="en-GB"/>
    </w:rPr>
  </w:style>
  <w:style w:type="character" w:customStyle="1" w:styleId="captiontableChar">
    <w:name w:val="caption:table Char"/>
    <w:basedOn w:val="DefaultParagraphFont"/>
    <w:link w:val="captiontable"/>
    <w:uiPriority w:val="99"/>
    <w:rsid w:val="00CA2F4A"/>
    <w:rPr>
      <w:rFonts w:ascii="Arial" w:eastAsia="Calibri" w:hAnsi="Arial" w:cs="Arial"/>
      <w:b/>
      <w:bCs/>
      <w:lang w:val="en-GB"/>
    </w:rPr>
  </w:style>
  <w:style w:type="character" w:customStyle="1" w:styleId="tablerefChar">
    <w:name w:val="table:ref Char"/>
    <w:basedOn w:val="DefaultParagraphFont"/>
    <w:link w:val="tableref"/>
    <w:uiPriority w:val="99"/>
    <w:rsid w:val="00CA2F4A"/>
    <w:rPr>
      <w:rFonts w:ascii="Arial Narrow" w:eastAsia="Calibri" w:hAnsi="Arial Narrow" w:cs="Arial Narrow"/>
      <w:sz w:val="20"/>
      <w:szCs w:val="20"/>
      <w:lang w:val="en-GB"/>
    </w:rPr>
  </w:style>
  <w:style w:type="table" w:customStyle="1" w:styleId="Rastertabel1licht1">
    <w:name w:val="Rastertabel 1 licht1"/>
    <w:basedOn w:val="TableNormal"/>
    <w:uiPriority w:val="46"/>
    <w:rsid w:val="00985D43"/>
    <w:pPr>
      <w:widowControl w:val="0"/>
      <w:autoSpaceDE w:val="0"/>
      <w:autoSpaceDN w:val="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99"/>
    <w:qFormat/>
    <w:rsid w:val="00956BB6"/>
    <w:pPr>
      <w:widowControl w:val="0"/>
    </w:pPr>
    <w:rPr>
      <w:rFonts w:eastAsiaTheme="minorHAnsi" w:cstheme="minorBidi"/>
      <w:szCs w:val="22"/>
      <w:lang w:val="en-US"/>
    </w:rPr>
  </w:style>
  <w:style w:type="table" w:customStyle="1" w:styleId="PlainTable31">
    <w:name w:val="Plain Table 31"/>
    <w:basedOn w:val="TableNormal"/>
    <w:uiPriority w:val="43"/>
    <w:rsid w:val="00956BB6"/>
    <w:rPr>
      <w:rFonts w:asciiTheme="majorHAnsi" w:eastAsiaTheme="majorEastAsia" w:hAnsiTheme="majorHAnsi" w:cstheme="maj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NoList1">
    <w:name w:val="No List1"/>
    <w:next w:val="NoList"/>
    <w:uiPriority w:val="99"/>
    <w:semiHidden/>
    <w:unhideWhenUsed/>
    <w:rsid w:val="00EA3815"/>
  </w:style>
  <w:style w:type="table" w:customStyle="1" w:styleId="Stile">
    <w:name w:val="Stile"/>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20">
    <w:name w:val="Stile20"/>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9">
    <w:name w:val="Stile19"/>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8">
    <w:name w:val="Stile18"/>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7">
    <w:name w:val="Stile17"/>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6">
    <w:name w:val="Stile16"/>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5">
    <w:name w:val="Stile15"/>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4">
    <w:name w:val="Stile14"/>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3">
    <w:name w:val="Stile13"/>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2">
    <w:name w:val="Stile12"/>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1">
    <w:name w:val="Stile11"/>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0">
    <w:name w:val="Stile10"/>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9">
    <w:name w:val="Stile9"/>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8">
    <w:name w:val="Stile8"/>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7">
    <w:name w:val="Stile7"/>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6">
    <w:name w:val="Stile6"/>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5">
    <w:name w:val="Stile5"/>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4">
    <w:name w:val="Stile4"/>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3">
    <w:name w:val="Stile3"/>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2">
    <w:name w:val="Stile2"/>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Stile1">
    <w:name w:val="Stile1"/>
    <w:uiPriority w:val="99"/>
    <w:rsid w:val="00EA3815"/>
    <w:rPr>
      <w:rFonts w:ascii="Arial" w:eastAsia="Arial" w:hAnsi="Arial" w:cs="Arial"/>
      <w:sz w:val="20"/>
      <w:szCs w:val="20"/>
      <w:lang w:val="it-IT" w:eastAsia="it-IT"/>
    </w:r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2">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3">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7">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8">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9">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c">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b">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c">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d">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e">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f">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f0">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f1">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f2">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table" w:customStyle="1" w:styleId="aff3">
    <w:basedOn w:val="TableNormal"/>
    <w:pPr>
      <w:widowControl w:val="0"/>
    </w:pPr>
    <w:rPr>
      <w:rFonts w:ascii="Cambria" w:eastAsia="Cambria" w:hAnsi="Cambria" w:cs="Cambria"/>
      <w:b/>
      <w:color w:val="000000"/>
      <w:sz w:val="20"/>
      <w:szCs w:val="20"/>
    </w:rPr>
    <w:tblPr>
      <w:tblStyleRowBandSize w:val="1"/>
      <w:tblStyleColBandSize w:val="1"/>
      <w:tblCellMar>
        <w:left w:w="115" w:type="dxa"/>
        <w:right w:w="115" w:type="dxa"/>
      </w:tblCellMar>
    </w:tblPr>
    <w:tcPr>
      <w:shd w:val="clear" w:color="auto" w:fill="FDE5D1"/>
    </w:tcPr>
  </w:style>
  <w:style w:type="character" w:customStyle="1" w:styleId="UnresolvedMention1">
    <w:name w:val="Unresolved Mention1"/>
    <w:basedOn w:val="DefaultParagraphFont"/>
    <w:uiPriority w:val="99"/>
    <w:semiHidden/>
    <w:unhideWhenUsed/>
    <w:rsid w:val="00A254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53364">
      <w:bodyDiv w:val="1"/>
      <w:marLeft w:val="0"/>
      <w:marRight w:val="0"/>
      <w:marTop w:val="0"/>
      <w:marBottom w:val="0"/>
      <w:divBdr>
        <w:top w:val="none" w:sz="0" w:space="0" w:color="auto"/>
        <w:left w:val="none" w:sz="0" w:space="0" w:color="auto"/>
        <w:bottom w:val="none" w:sz="0" w:space="0" w:color="auto"/>
        <w:right w:val="none" w:sz="0" w:space="0" w:color="auto"/>
      </w:divBdr>
    </w:div>
    <w:div w:id="106168400">
      <w:bodyDiv w:val="1"/>
      <w:marLeft w:val="0"/>
      <w:marRight w:val="0"/>
      <w:marTop w:val="0"/>
      <w:marBottom w:val="0"/>
      <w:divBdr>
        <w:top w:val="none" w:sz="0" w:space="0" w:color="auto"/>
        <w:left w:val="none" w:sz="0" w:space="0" w:color="auto"/>
        <w:bottom w:val="none" w:sz="0" w:space="0" w:color="auto"/>
        <w:right w:val="none" w:sz="0" w:space="0" w:color="auto"/>
      </w:divBdr>
    </w:div>
    <w:div w:id="179199070">
      <w:bodyDiv w:val="1"/>
      <w:marLeft w:val="0"/>
      <w:marRight w:val="0"/>
      <w:marTop w:val="0"/>
      <w:marBottom w:val="0"/>
      <w:divBdr>
        <w:top w:val="none" w:sz="0" w:space="0" w:color="auto"/>
        <w:left w:val="none" w:sz="0" w:space="0" w:color="auto"/>
        <w:bottom w:val="none" w:sz="0" w:space="0" w:color="auto"/>
        <w:right w:val="none" w:sz="0" w:space="0" w:color="auto"/>
      </w:divBdr>
    </w:div>
    <w:div w:id="264968250">
      <w:bodyDiv w:val="1"/>
      <w:marLeft w:val="0"/>
      <w:marRight w:val="0"/>
      <w:marTop w:val="0"/>
      <w:marBottom w:val="0"/>
      <w:divBdr>
        <w:top w:val="none" w:sz="0" w:space="0" w:color="auto"/>
        <w:left w:val="none" w:sz="0" w:space="0" w:color="auto"/>
        <w:bottom w:val="none" w:sz="0" w:space="0" w:color="auto"/>
        <w:right w:val="none" w:sz="0" w:space="0" w:color="auto"/>
      </w:divBdr>
    </w:div>
    <w:div w:id="326131824">
      <w:bodyDiv w:val="1"/>
      <w:marLeft w:val="0"/>
      <w:marRight w:val="0"/>
      <w:marTop w:val="0"/>
      <w:marBottom w:val="0"/>
      <w:divBdr>
        <w:top w:val="none" w:sz="0" w:space="0" w:color="auto"/>
        <w:left w:val="none" w:sz="0" w:space="0" w:color="auto"/>
        <w:bottom w:val="none" w:sz="0" w:space="0" w:color="auto"/>
        <w:right w:val="none" w:sz="0" w:space="0" w:color="auto"/>
      </w:divBdr>
    </w:div>
    <w:div w:id="440422155">
      <w:bodyDiv w:val="1"/>
      <w:marLeft w:val="0"/>
      <w:marRight w:val="0"/>
      <w:marTop w:val="0"/>
      <w:marBottom w:val="0"/>
      <w:divBdr>
        <w:top w:val="none" w:sz="0" w:space="0" w:color="auto"/>
        <w:left w:val="none" w:sz="0" w:space="0" w:color="auto"/>
        <w:bottom w:val="none" w:sz="0" w:space="0" w:color="auto"/>
        <w:right w:val="none" w:sz="0" w:space="0" w:color="auto"/>
      </w:divBdr>
    </w:div>
    <w:div w:id="452745638">
      <w:bodyDiv w:val="1"/>
      <w:marLeft w:val="0"/>
      <w:marRight w:val="0"/>
      <w:marTop w:val="0"/>
      <w:marBottom w:val="0"/>
      <w:divBdr>
        <w:top w:val="none" w:sz="0" w:space="0" w:color="auto"/>
        <w:left w:val="none" w:sz="0" w:space="0" w:color="auto"/>
        <w:bottom w:val="none" w:sz="0" w:space="0" w:color="auto"/>
        <w:right w:val="none" w:sz="0" w:space="0" w:color="auto"/>
      </w:divBdr>
    </w:div>
    <w:div w:id="539636478">
      <w:bodyDiv w:val="1"/>
      <w:marLeft w:val="0"/>
      <w:marRight w:val="0"/>
      <w:marTop w:val="0"/>
      <w:marBottom w:val="0"/>
      <w:divBdr>
        <w:top w:val="none" w:sz="0" w:space="0" w:color="auto"/>
        <w:left w:val="none" w:sz="0" w:space="0" w:color="auto"/>
        <w:bottom w:val="none" w:sz="0" w:space="0" w:color="auto"/>
        <w:right w:val="none" w:sz="0" w:space="0" w:color="auto"/>
      </w:divBdr>
    </w:div>
    <w:div w:id="669453368">
      <w:bodyDiv w:val="1"/>
      <w:marLeft w:val="0"/>
      <w:marRight w:val="0"/>
      <w:marTop w:val="0"/>
      <w:marBottom w:val="0"/>
      <w:divBdr>
        <w:top w:val="none" w:sz="0" w:space="0" w:color="auto"/>
        <w:left w:val="none" w:sz="0" w:space="0" w:color="auto"/>
        <w:bottom w:val="none" w:sz="0" w:space="0" w:color="auto"/>
        <w:right w:val="none" w:sz="0" w:space="0" w:color="auto"/>
      </w:divBdr>
    </w:div>
    <w:div w:id="793448445">
      <w:bodyDiv w:val="1"/>
      <w:marLeft w:val="0"/>
      <w:marRight w:val="0"/>
      <w:marTop w:val="0"/>
      <w:marBottom w:val="0"/>
      <w:divBdr>
        <w:top w:val="none" w:sz="0" w:space="0" w:color="auto"/>
        <w:left w:val="none" w:sz="0" w:space="0" w:color="auto"/>
        <w:bottom w:val="none" w:sz="0" w:space="0" w:color="auto"/>
        <w:right w:val="none" w:sz="0" w:space="0" w:color="auto"/>
      </w:divBdr>
    </w:div>
    <w:div w:id="799803419">
      <w:bodyDiv w:val="1"/>
      <w:marLeft w:val="0"/>
      <w:marRight w:val="0"/>
      <w:marTop w:val="0"/>
      <w:marBottom w:val="0"/>
      <w:divBdr>
        <w:top w:val="none" w:sz="0" w:space="0" w:color="auto"/>
        <w:left w:val="none" w:sz="0" w:space="0" w:color="auto"/>
        <w:bottom w:val="none" w:sz="0" w:space="0" w:color="auto"/>
        <w:right w:val="none" w:sz="0" w:space="0" w:color="auto"/>
      </w:divBdr>
    </w:div>
    <w:div w:id="841091139">
      <w:bodyDiv w:val="1"/>
      <w:marLeft w:val="0"/>
      <w:marRight w:val="0"/>
      <w:marTop w:val="0"/>
      <w:marBottom w:val="0"/>
      <w:divBdr>
        <w:top w:val="none" w:sz="0" w:space="0" w:color="auto"/>
        <w:left w:val="none" w:sz="0" w:space="0" w:color="auto"/>
        <w:bottom w:val="none" w:sz="0" w:space="0" w:color="auto"/>
        <w:right w:val="none" w:sz="0" w:space="0" w:color="auto"/>
      </w:divBdr>
    </w:div>
    <w:div w:id="841355669">
      <w:bodyDiv w:val="1"/>
      <w:marLeft w:val="0"/>
      <w:marRight w:val="0"/>
      <w:marTop w:val="0"/>
      <w:marBottom w:val="0"/>
      <w:divBdr>
        <w:top w:val="none" w:sz="0" w:space="0" w:color="auto"/>
        <w:left w:val="none" w:sz="0" w:space="0" w:color="auto"/>
        <w:bottom w:val="none" w:sz="0" w:space="0" w:color="auto"/>
        <w:right w:val="none" w:sz="0" w:space="0" w:color="auto"/>
      </w:divBdr>
    </w:div>
    <w:div w:id="845677594">
      <w:bodyDiv w:val="1"/>
      <w:marLeft w:val="0"/>
      <w:marRight w:val="0"/>
      <w:marTop w:val="0"/>
      <w:marBottom w:val="0"/>
      <w:divBdr>
        <w:top w:val="none" w:sz="0" w:space="0" w:color="auto"/>
        <w:left w:val="none" w:sz="0" w:space="0" w:color="auto"/>
        <w:bottom w:val="none" w:sz="0" w:space="0" w:color="auto"/>
        <w:right w:val="none" w:sz="0" w:space="0" w:color="auto"/>
      </w:divBdr>
    </w:div>
    <w:div w:id="991250607">
      <w:bodyDiv w:val="1"/>
      <w:marLeft w:val="0"/>
      <w:marRight w:val="0"/>
      <w:marTop w:val="0"/>
      <w:marBottom w:val="0"/>
      <w:divBdr>
        <w:top w:val="none" w:sz="0" w:space="0" w:color="auto"/>
        <w:left w:val="none" w:sz="0" w:space="0" w:color="auto"/>
        <w:bottom w:val="none" w:sz="0" w:space="0" w:color="auto"/>
        <w:right w:val="none" w:sz="0" w:space="0" w:color="auto"/>
      </w:divBdr>
    </w:div>
    <w:div w:id="993995865">
      <w:bodyDiv w:val="1"/>
      <w:marLeft w:val="0"/>
      <w:marRight w:val="0"/>
      <w:marTop w:val="0"/>
      <w:marBottom w:val="0"/>
      <w:divBdr>
        <w:top w:val="none" w:sz="0" w:space="0" w:color="auto"/>
        <w:left w:val="none" w:sz="0" w:space="0" w:color="auto"/>
        <w:bottom w:val="none" w:sz="0" w:space="0" w:color="auto"/>
        <w:right w:val="none" w:sz="0" w:space="0" w:color="auto"/>
      </w:divBdr>
    </w:div>
    <w:div w:id="1019815029">
      <w:bodyDiv w:val="1"/>
      <w:marLeft w:val="0"/>
      <w:marRight w:val="0"/>
      <w:marTop w:val="0"/>
      <w:marBottom w:val="0"/>
      <w:divBdr>
        <w:top w:val="none" w:sz="0" w:space="0" w:color="auto"/>
        <w:left w:val="none" w:sz="0" w:space="0" w:color="auto"/>
        <w:bottom w:val="none" w:sz="0" w:space="0" w:color="auto"/>
        <w:right w:val="none" w:sz="0" w:space="0" w:color="auto"/>
      </w:divBdr>
    </w:div>
    <w:div w:id="1026293813">
      <w:bodyDiv w:val="1"/>
      <w:marLeft w:val="0"/>
      <w:marRight w:val="0"/>
      <w:marTop w:val="0"/>
      <w:marBottom w:val="0"/>
      <w:divBdr>
        <w:top w:val="none" w:sz="0" w:space="0" w:color="auto"/>
        <w:left w:val="none" w:sz="0" w:space="0" w:color="auto"/>
        <w:bottom w:val="none" w:sz="0" w:space="0" w:color="auto"/>
        <w:right w:val="none" w:sz="0" w:space="0" w:color="auto"/>
      </w:divBdr>
    </w:div>
    <w:div w:id="1033769211">
      <w:bodyDiv w:val="1"/>
      <w:marLeft w:val="0"/>
      <w:marRight w:val="0"/>
      <w:marTop w:val="0"/>
      <w:marBottom w:val="0"/>
      <w:divBdr>
        <w:top w:val="none" w:sz="0" w:space="0" w:color="auto"/>
        <w:left w:val="none" w:sz="0" w:space="0" w:color="auto"/>
        <w:bottom w:val="none" w:sz="0" w:space="0" w:color="auto"/>
        <w:right w:val="none" w:sz="0" w:space="0" w:color="auto"/>
      </w:divBdr>
    </w:div>
    <w:div w:id="1073625741">
      <w:bodyDiv w:val="1"/>
      <w:marLeft w:val="0"/>
      <w:marRight w:val="0"/>
      <w:marTop w:val="0"/>
      <w:marBottom w:val="0"/>
      <w:divBdr>
        <w:top w:val="none" w:sz="0" w:space="0" w:color="auto"/>
        <w:left w:val="none" w:sz="0" w:space="0" w:color="auto"/>
        <w:bottom w:val="none" w:sz="0" w:space="0" w:color="auto"/>
        <w:right w:val="none" w:sz="0" w:space="0" w:color="auto"/>
      </w:divBdr>
    </w:div>
    <w:div w:id="1108888908">
      <w:bodyDiv w:val="1"/>
      <w:marLeft w:val="0"/>
      <w:marRight w:val="0"/>
      <w:marTop w:val="0"/>
      <w:marBottom w:val="0"/>
      <w:divBdr>
        <w:top w:val="none" w:sz="0" w:space="0" w:color="auto"/>
        <w:left w:val="none" w:sz="0" w:space="0" w:color="auto"/>
        <w:bottom w:val="none" w:sz="0" w:space="0" w:color="auto"/>
        <w:right w:val="none" w:sz="0" w:space="0" w:color="auto"/>
      </w:divBdr>
    </w:div>
    <w:div w:id="1125392195">
      <w:bodyDiv w:val="1"/>
      <w:marLeft w:val="0"/>
      <w:marRight w:val="0"/>
      <w:marTop w:val="0"/>
      <w:marBottom w:val="0"/>
      <w:divBdr>
        <w:top w:val="none" w:sz="0" w:space="0" w:color="auto"/>
        <w:left w:val="none" w:sz="0" w:space="0" w:color="auto"/>
        <w:bottom w:val="none" w:sz="0" w:space="0" w:color="auto"/>
        <w:right w:val="none" w:sz="0" w:space="0" w:color="auto"/>
      </w:divBdr>
    </w:div>
    <w:div w:id="1126581757">
      <w:bodyDiv w:val="1"/>
      <w:marLeft w:val="0"/>
      <w:marRight w:val="0"/>
      <w:marTop w:val="0"/>
      <w:marBottom w:val="0"/>
      <w:divBdr>
        <w:top w:val="none" w:sz="0" w:space="0" w:color="auto"/>
        <w:left w:val="none" w:sz="0" w:space="0" w:color="auto"/>
        <w:bottom w:val="none" w:sz="0" w:space="0" w:color="auto"/>
        <w:right w:val="none" w:sz="0" w:space="0" w:color="auto"/>
      </w:divBdr>
    </w:div>
    <w:div w:id="1138570346">
      <w:bodyDiv w:val="1"/>
      <w:marLeft w:val="0"/>
      <w:marRight w:val="0"/>
      <w:marTop w:val="0"/>
      <w:marBottom w:val="0"/>
      <w:divBdr>
        <w:top w:val="none" w:sz="0" w:space="0" w:color="auto"/>
        <w:left w:val="none" w:sz="0" w:space="0" w:color="auto"/>
        <w:bottom w:val="none" w:sz="0" w:space="0" w:color="auto"/>
        <w:right w:val="none" w:sz="0" w:space="0" w:color="auto"/>
      </w:divBdr>
    </w:div>
    <w:div w:id="1140027836">
      <w:bodyDiv w:val="1"/>
      <w:marLeft w:val="0"/>
      <w:marRight w:val="0"/>
      <w:marTop w:val="0"/>
      <w:marBottom w:val="0"/>
      <w:divBdr>
        <w:top w:val="none" w:sz="0" w:space="0" w:color="auto"/>
        <w:left w:val="none" w:sz="0" w:space="0" w:color="auto"/>
        <w:bottom w:val="none" w:sz="0" w:space="0" w:color="auto"/>
        <w:right w:val="none" w:sz="0" w:space="0" w:color="auto"/>
      </w:divBdr>
    </w:div>
    <w:div w:id="1147284384">
      <w:bodyDiv w:val="1"/>
      <w:marLeft w:val="0"/>
      <w:marRight w:val="0"/>
      <w:marTop w:val="0"/>
      <w:marBottom w:val="0"/>
      <w:divBdr>
        <w:top w:val="none" w:sz="0" w:space="0" w:color="auto"/>
        <w:left w:val="none" w:sz="0" w:space="0" w:color="auto"/>
        <w:bottom w:val="none" w:sz="0" w:space="0" w:color="auto"/>
        <w:right w:val="none" w:sz="0" w:space="0" w:color="auto"/>
      </w:divBdr>
    </w:div>
    <w:div w:id="1194153224">
      <w:bodyDiv w:val="1"/>
      <w:marLeft w:val="0"/>
      <w:marRight w:val="0"/>
      <w:marTop w:val="0"/>
      <w:marBottom w:val="0"/>
      <w:divBdr>
        <w:top w:val="none" w:sz="0" w:space="0" w:color="auto"/>
        <w:left w:val="none" w:sz="0" w:space="0" w:color="auto"/>
        <w:bottom w:val="none" w:sz="0" w:space="0" w:color="auto"/>
        <w:right w:val="none" w:sz="0" w:space="0" w:color="auto"/>
      </w:divBdr>
    </w:div>
    <w:div w:id="1268463260">
      <w:bodyDiv w:val="1"/>
      <w:marLeft w:val="0"/>
      <w:marRight w:val="0"/>
      <w:marTop w:val="0"/>
      <w:marBottom w:val="0"/>
      <w:divBdr>
        <w:top w:val="none" w:sz="0" w:space="0" w:color="auto"/>
        <w:left w:val="none" w:sz="0" w:space="0" w:color="auto"/>
        <w:bottom w:val="none" w:sz="0" w:space="0" w:color="auto"/>
        <w:right w:val="none" w:sz="0" w:space="0" w:color="auto"/>
      </w:divBdr>
    </w:div>
    <w:div w:id="1348825657">
      <w:bodyDiv w:val="1"/>
      <w:marLeft w:val="0"/>
      <w:marRight w:val="0"/>
      <w:marTop w:val="0"/>
      <w:marBottom w:val="0"/>
      <w:divBdr>
        <w:top w:val="none" w:sz="0" w:space="0" w:color="auto"/>
        <w:left w:val="none" w:sz="0" w:space="0" w:color="auto"/>
        <w:bottom w:val="none" w:sz="0" w:space="0" w:color="auto"/>
        <w:right w:val="none" w:sz="0" w:space="0" w:color="auto"/>
      </w:divBdr>
    </w:div>
    <w:div w:id="1362786233">
      <w:bodyDiv w:val="1"/>
      <w:marLeft w:val="0"/>
      <w:marRight w:val="0"/>
      <w:marTop w:val="0"/>
      <w:marBottom w:val="0"/>
      <w:divBdr>
        <w:top w:val="none" w:sz="0" w:space="0" w:color="auto"/>
        <w:left w:val="none" w:sz="0" w:space="0" w:color="auto"/>
        <w:bottom w:val="none" w:sz="0" w:space="0" w:color="auto"/>
        <w:right w:val="none" w:sz="0" w:space="0" w:color="auto"/>
      </w:divBdr>
    </w:div>
    <w:div w:id="1422334567">
      <w:bodyDiv w:val="1"/>
      <w:marLeft w:val="0"/>
      <w:marRight w:val="0"/>
      <w:marTop w:val="0"/>
      <w:marBottom w:val="0"/>
      <w:divBdr>
        <w:top w:val="none" w:sz="0" w:space="0" w:color="auto"/>
        <w:left w:val="none" w:sz="0" w:space="0" w:color="auto"/>
        <w:bottom w:val="none" w:sz="0" w:space="0" w:color="auto"/>
        <w:right w:val="none" w:sz="0" w:space="0" w:color="auto"/>
      </w:divBdr>
    </w:div>
    <w:div w:id="1423255169">
      <w:bodyDiv w:val="1"/>
      <w:marLeft w:val="0"/>
      <w:marRight w:val="0"/>
      <w:marTop w:val="0"/>
      <w:marBottom w:val="0"/>
      <w:divBdr>
        <w:top w:val="none" w:sz="0" w:space="0" w:color="auto"/>
        <w:left w:val="none" w:sz="0" w:space="0" w:color="auto"/>
        <w:bottom w:val="none" w:sz="0" w:space="0" w:color="auto"/>
        <w:right w:val="none" w:sz="0" w:space="0" w:color="auto"/>
      </w:divBdr>
    </w:div>
    <w:div w:id="1501921137">
      <w:bodyDiv w:val="1"/>
      <w:marLeft w:val="0"/>
      <w:marRight w:val="0"/>
      <w:marTop w:val="0"/>
      <w:marBottom w:val="0"/>
      <w:divBdr>
        <w:top w:val="none" w:sz="0" w:space="0" w:color="auto"/>
        <w:left w:val="none" w:sz="0" w:space="0" w:color="auto"/>
        <w:bottom w:val="none" w:sz="0" w:space="0" w:color="auto"/>
        <w:right w:val="none" w:sz="0" w:space="0" w:color="auto"/>
      </w:divBdr>
    </w:div>
    <w:div w:id="1511336087">
      <w:bodyDiv w:val="1"/>
      <w:marLeft w:val="0"/>
      <w:marRight w:val="0"/>
      <w:marTop w:val="0"/>
      <w:marBottom w:val="0"/>
      <w:divBdr>
        <w:top w:val="none" w:sz="0" w:space="0" w:color="auto"/>
        <w:left w:val="none" w:sz="0" w:space="0" w:color="auto"/>
        <w:bottom w:val="none" w:sz="0" w:space="0" w:color="auto"/>
        <w:right w:val="none" w:sz="0" w:space="0" w:color="auto"/>
      </w:divBdr>
    </w:div>
    <w:div w:id="1532719547">
      <w:bodyDiv w:val="1"/>
      <w:marLeft w:val="0"/>
      <w:marRight w:val="0"/>
      <w:marTop w:val="0"/>
      <w:marBottom w:val="0"/>
      <w:divBdr>
        <w:top w:val="none" w:sz="0" w:space="0" w:color="auto"/>
        <w:left w:val="none" w:sz="0" w:space="0" w:color="auto"/>
        <w:bottom w:val="none" w:sz="0" w:space="0" w:color="auto"/>
        <w:right w:val="none" w:sz="0" w:space="0" w:color="auto"/>
      </w:divBdr>
    </w:div>
    <w:div w:id="1637569612">
      <w:bodyDiv w:val="1"/>
      <w:marLeft w:val="0"/>
      <w:marRight w:val="0"/>
      <w:marTop w:val="0"/>
      <w:marBottom w:val="0"/>
      <w:divBdr>
        <w:top w:val="none" w:sz="0" w:space="0" w:color="auto"/>
        <w:left w:val="none" w:sz="0" w:space="0" w:color="auto"/>
        <w:bottom w:val="none" w:sz="0" w:space="0" w:color="auto"/>
        <w:right w:val="none" w:sz="0" w:space="0" w:color="auto"/>
      </w:divBdr>
    </w:div>
    <w:div w:id="1644847620">
      <w:bodyDiv w:val="1"/>
      <w:marLeft w:val="0"/>
      <w:marRight w:val="0"/>
      <w:marTop w:val="0"/>
      <w:marBottom w:val="0"/>
      <w:divBdr>
        <w:top w:val="none" w:sz="0" w:space="0" w:color="auto"/>
        <w:left w:val="none" w:sz="0" w:space="0" w:color="auto"/>
        <w:bottom w:val="none" w:sz="0" w:space="0" w:color="auto"/>
        <w:right w:val="none" w:sz="0" w:space="0" w:color="auto"/>
      </w:divBdr>
    </w:div>
    <w:div w:id="1648247246">
      <w:bodyDiv w:val="1"/>
      <w:marLeft w:val="0"/>
      <w:marRight w:val="0"/>
      <w:marTop w:val="0"/>
      <w:marBottom w:val="0"/>
      <w:divBdr>
        <w:top w:val="none" w:sz="0" w:space="0" w:color="auto"/>
        <w:left w:val="none" w:sz="0" w:space="0" w:color="auto"/>
        <w:bottom w:val="none" w:sz="0" w:space="0" w:color="auto"/>
        <w:right w:val="none" w:sz="0" w:space="0" w:color="auto"/>
      </w:divBdr>
    </w:div>
    <w:div w:id="1688212451">
      <w:bodyDiv w:val="1"/>
      <w:marLeft w:val="0"/>
      <w:marRight w:val="0"/>
      <w:marTop w:val="0"/>
      <w:marBottom w:val="0"/>
      <w:divBdr>
        <w:top w:val="none" w:sz="0" w:space="0" w:color="auto"/>
        <w:left w:val="none" w:sz="0" w:space="0" w:color="auto"/>
        <w:bottom w:val="none" w:sz="0" w:space="0" w:color="auto"/>
        <w:right w:val="none" w:sz="0" w:space="0" w:color="auto"/>
      </w:divBdr>
    </w:div>
    <w:div w:id="1755741036">
      <w:bodyDiv w:val="1"/>
      <w:marLeft w:val="0"/>
      <w:marRight w:val="0"/>
      <w:marTop w:val="0"/>
      <w:marBottom w:val="0"/>
      <w:divBdr>
        <w:top w:val="none" w:sz="0" w:space="0" w:color="auto"/>
        <w:left w:val="none" w:sz="0" w:space="0" w:color="auto"/>
        <w:bottom w:val="none" w:sz="0" w:space="0" w:color="auto"/>
        <w:right w:val="none" w:sz="0" w:space="0" w:color="auto"/>
      </w:divBdr>
    </w:div>
    <w:div w:id="1810324172">
      <w:bodyDiv w:val="1"/>
      <w:marLeft w:val="0"/>
      <w:marRight w:val="0"/>
      <w:marTop w:val="0"/>
      <w:marBottom w:val="0"/>
      <w:divBdr>
        <w:top w:val="none" w:sz="0" w:space="0" w:color="auto"/>
        <w:left w:val="none" w:sz="0" w:space="0" w:color="auto"/>
        <w:bottom w:val="none" w:sz="0" w:space="0" w:color="auto"/>
        <w:right w:val="none" w:sz="0" w:space="0" w:color="auto"/>
      </w:divBdr>
    </w:div>
    <w:div w:id="1886941439">
      <w:bodyDiv w:val="1"/>
      <w:marLeft w:val="0"/>
      <w:marRight w:val="0"/>
      <w:marTop w:val="0"/>
      <w:marBottom w:val="0"/>
      <w:divBdr>
        <w:top w:val="none" w:sz="0" w:space="0" w:color="auto"/>
        <w:left w:val="none" w:sz="0" w:space="0" w:color="auto"/>
        <w:bottom w:val="none" w:sz="0" w:space="0" w:color="auto"/>
        <w:right w:val="none" w:sz="0" w:space="0" w:color="auto"/>
      </w:divBdr>
    </w:div>
    <w:div w:id="1923638035">
      <w:bodyDiv w:val="1"/>
      <w:marLeft w:val="0"/>
      <w:marRight w:val="0"/>
      <w:marTop w:val="0"/>
      <w:marBottom w:val="0"/>
      <w:divBdr>
        <w:top w:val="none" w:sz="0" w:space="0" w:color="auto"/>
        <w:left w:val="none" w:sz="0" w:space="0" w:color="auto"/>
        <w:bottom w:val="none" w:sz="0" w:space="0" w:color="auto"/>
        <w:right w:val="none" w:sz="0" w:space="0" w:color="auto"/>
      </w:divBdr>
    </w:div>
    <w:div w:id="1990162819">
      <w:bodyDiv w:val="1"/>
      <w:marLeft w:val="0"/>
      <w:marRight w:val="0"/>
      <w:marTop w:val="0"/>
      <w:marBottom w:val="0"/>
      <w:divBdr>
        <w:top w:val="none" w:sz="0" w:space="0" w:color="auto"/>
        <w:left w:val="none" w:sz="0" w:space="0" w:color="auto"/>
        <w:bottom w:val="none" w:sz="0" w:space="0" w:color="auto"/>
        <w:right w:val="none" w:sz="0" w:space="0" w:color="auto"/>
      </w:divBdr>
    </w:div>
    <w:div w:id="2013987426">
      <w:bodyDiv w:val="1"/>
      <w:marLeft w:val="0"/>
      <w:marRight w:val="0"/>
      <w:marTop w:val="0"/>
      <w:marBottom w:val="0"/>
      <w:divBdr>
        <w:top w:val="none" w:sz="0" w:space="0" w:color="auto"/>
        <w:left w:val="none" w:sz="0" w:space="0" w:color="auto"/>
        <w:bottom w:val="none" w:sz="0" w:space="0" w:color="auto"/>
        <w:right w:val="none" w:sz="0" w:space="0" w:color="auto"/>
      </w:divBdr>
    </w:div>
    <w:div w:id="2023048842">
      <w:bodyDiv w:val="1"/>
      <w:marLeft w:val="0"/>
      <w:marRight w:val="0"/>
      <w:marTop w:val="0"/>
      <w:marBottom w:val="0"/>
      <w:divBdr>
        <w:top w:val="none" w:sz="0" w:space="0" w:color="auto"/>
        <w:left w:val="none" w:sz="0" w:space="0" w:color="auto"/>
        <w:bottom w:val="none" w:sz="0" w:space="0" w:color="auto"/>
        <w:right w:val="none" w:sz="0" w:space="0" w:color="auto"/>
      </w:divBdr>
    </w:div>
    <w:div w:id="2026637019">
      <w:bodyDiv w:val="1"/>
      <w:marLeft w:val="0"/>
      <w:marRight w:val="0"/>
      <w:marTop w:val="0"/>
      <w:marBottom w:val="0"/>
      <w:divBdr>
        <w:top w:val="none" w:sz="0" w:space="0" w:color="auto"/>
        <w:left w:val="none" w:sz="0" w:space="0" w:color="auto"/>
        <w:bottom w:val="none" w:sz="0" w:space="0" w:color="auto"/>
        <w:right w:val="none" w:sz="0" w:space="0" w:color="auto"/>
      </w:divBdr>
    </w:div>
    <w:div w:id="2134591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hyperlink" Target="https://docs.google.com/spreadsheets/u/0/d/1vPZwzQyjXlmmE1vvx3r1Jkw3Juz2DLjU9dKgEo8MijE/htmlview"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BukzG8SUo13A/hXa7vG++hH5EHg==">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</go:docsCustomData>
</go:gDocsCustomXmlDataStorage>
</file>

<file path=customXml/itemProps1.xml><?xml version="1.0" encoding="utf-8"?>
<ds:datastoreItem xmlns:ds="http://schemas.openxmlformats.org/officeDocument/2006/customXml" ds:itemID="{6666A593-B53B-4DBB-82E7-DB9B24F0D84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99</Pages>
  <Words>33016</Words>
  <Characters>188192</Characters>
  <Application>Microsoft Office Word</Application>
  <DocSecurity>0</DocSecurity>
  <Lines>1568</Lines>
  <Paragraphs>441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kverhamme</dc:creator>
  <cp:lastModifiedBy>Vjola Hoxhaj</cp:lastModifiedBy>
  <cp:revision>33</cp:revision>
  <dcterms:created xsi:type="dcterms:W3CDTF">2020-09-15T17:22:00Z</dcterms:created>
  <dcterms:modified xsi:type="dcterms:W3CDTF">2021-03-22T14:24:00Z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0x01010063148F6E8C1BAB4C8008CA24567B5602</vt:lpwstr>
  </property>
  <property fmtid="{D5CDD505-2E9C-101B-9397-08002B2CF9AE}" pid="3" name="_DocHome">
    <vt:i4>248270023</vt:i4>
  </property>
</Properties>
</file>